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1E39DEF2" w:rsidR="00EB0034" w:rsidRPr="006E220D" w:rsidRDefault="00D0380E" w:rsidP="001B6375">
      <w:pPr>
        <w:jc w:val="center"/>
        <w:rPr>
          <w:rFonts w:cs="Times New Roman"/>
          <w:b/>
          <w:bCs/>
        </w:rPr>
      </w:pPr>
      <w:r>
        <w:rPr>
          <w:rFonts w:cs="Times New Roman"/>
          <w:b/>
          <w:bCs/>
          <w:sz w:val="32"/>
          <w:szCs w:val="32"/>
        </w:rPr>
        <w:t xml:space="preserve">УПОТРЕБА </w:t>
      </w:r>
      <w:r w:rsidR="00C638A1">
        <w:rPr>
          <w:rFonts w:cs="Times New Roman"/>
          <w:b/>
          <w:bCs/>
          <w:sz w:val="32"/>
          <w:szCs w:val="32"/>
          <w:lang w:val="en-US"/>
        </w:rPr>
        <w:t xml:space="preserve">LARAVELA </w:t>
      </w:r>
      <w:r w:rsidR="00C638A1">
        <w:rPr>
          <w:rFonts w:cs="Times New Roman"/>
          <w:b/>
          <w:bCs/>
          <w:sz w:val="32"/>
          <w:szCs w:val="32"/>
        </w:rPr>
        <w:t>И</w:t>
      </w:r>
      <w:r w:rsidR="00C638A1">
        <w:rPr>
          <w:rFonts w:cs="Times New Roman"/>
          <w:b/>
          <w:bCs/>
          <w:sz w:val="32"/>
          <w:szCs w:val="32"/>
          <w:lang w:val="en-US"/>
        </w:rPr>
        <w:t xml:space="preserve">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2141840A"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 xml:space="preserve">Проф. </w:t>
      </w:r>
      <w:ins w:id="0" w:author="Aleksandar Stanimirovic" w:date="2025-06-11T10:45:00Z" w16du:dateUtc="2025-06-11T08:45:00Z">
        <w:r w:rsidR="009467FA">
          <w:rPr>
            <w:rFonts w:cs="Times New Roman"/>
            <w:sz w:val="28"/>
            <w:szCs w:val="28"/>
          </w:rPr>
          <w:t>д</w:t>
        </w:r>
      </w:ins>
      <w:del w:id="1" w:author="Aleksandar Stanimirovic" w:date="2025-06-11T10:45:00Z" w16du:dateUtc="2025-06-11T08:45:00Z">
        <w:r w:rsidR="006F25AC" w:rsidRPr="005C552C" w:rsidDel="009467FA">
          <w:rPr>
            <w:rFonts w:cs="Times New Roman"/>
            <w:sz w:val="28"/>
            <w:szCs w:val="28"/>
          </w:rPr>
          <w:delText>Д</w:delText>
        </w:r>
      </w:del>
      <w:r w:rsidR="006F25AC" w:rsidRPr="005C552C">
        <w:rPr>
          <w:rFonts w:cs="Times New Roman"/>
          <w:sz w:val="28"/>
          <w:szCs w:val="28"/>
        </w:rPr>
        <w:t>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B08445" w:rsidR="00A57DEE" w:rsidRPr="005C552C" w:rsidRDefault="006F25AC" w:rsidP="001B6375">
      <w:pPr>
        <w:jc w:val="center"/>
        <w:rPr>
          <w:rFonts w:cs="Times New Roman"/>
          <w:sz w:val="28"/>
          <w:szCs w:val="28"/>
        </w:rPr>
      </w:pPr>
      <w:r w:rsidRPr="005C552C">
        <w:rPr>
          <w:rFonts w:cs="Times New Roman"/>
          <w:sz w:val="28"/>
          <w:szCs w:val="28"/>
        </w:rPr>
        <w:t>Ниш, октобар 2024.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11525C91" w:rsidR="00A57DEE" w:rsidRPr="006E220D" w:rsidRDefault="00D0380E" w:rsidP="00A57DEE">
      <w:pPr>
        <w:rPr>
          <w:rFonts w:cs="Times New Roman"/>
          <w:b/>
          <w:bCs/>
          <w:sz w:val="20"/>
          <w:szCs w:val="20"/>
        </w:rPr>
      </w:pPr>
      <w:r>
        <w:rPr>
          <w:rFonts w:cs="Times New Roman"/>
          <w:b/>
          <w:bCs/>
          <w:sz w:val="28"/>
          <w:szCs w:val="28"/>
        </w:rPr>
        <w:t xml:space="preserve">УПОТРЕБА </w:t>
      </w:r>
      <w:r w:rsidR="00C638A1">
        <w:rPr>
          <w:rFonts w:cs="Times New Roman"/>
          <w:b/>
          <w:bCs/>
          <w:sz w:val="28"/>
          <w:szCs w:val="28"/>
          <w:lang w:val="en-US"/>
        </w:rPr>
        <w:t xml:space="preserve">LARAVELA </w:t>
      </w:r>
      <w:r w:rsidR="00C638A1">
        <w:rPr>
          <w:rFonts w:cs="Times New Roman"/>
          <w:b/>
          <w:bCs/>
          <w:sz w:val="28"/>
          <w:szCs w:val="28"/>
        </w:rPr>
        <w:t>И</w:t>
      </w:r>
      <w:r w:rsidR="00C638A1">
        <w:rPr>
          <w:rFonts w:cs="Times New Roman"/>
          <w:b/>
          <w:bCs/>
          <w:sz w:val="28"/>
          <w:szCs w:val="28"/>
          <w:lang w:val="en-US"/>
        </w:rPr>
        <w:t xml:space="preserve">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2657F1C4" w:rsidR="001947DE" w:rsidRPr="005C552C" w:rsidRDefault="00D0380E" w:rsidP="001B6375">
      <w:pPr>
        <w:rPr>
          <w:rFonts w:cs="Times New Roman"/>
          <w:b/>
          <w:bCs/>
          <w:sz w:val="28"/>
          <w:szCs w:val="28"/>
        </w:rPr>
      </w:pPr>
      <w:bookmarkStart w:id="2" w:name="_Hlk183398904"/>
      <w:r>
        <w:rPr>
          <w:rFonts w:cs="Times New Roman"/>
          <w:b/>
          <w:bCs/>
          <w:sz w:val="28"/>
          <w:szCs w:val="28"/>
          <w:lang w:val="en-US"/>
        </w:rPr>
        <w:t xml:space="preserve">USE OF </w:t>
      </w:r>
      <w:r w:rsidR="00C638A1">
        <w:rPr>
          <w:rFonts w:cs="Times New Roman"/>
          <w:b/>
          <w:bCs/>
          <w:sz w:val="28"/>
          <w:szCs w:val="28"/>
          <w:lang w:val="en-US"/>
        </w:rPr>
        <w:t xml:space="preserve">LARAVEL AND </w:t>
      </w:r>
      <w:r w:rsidR="006E220D">
        <w:rPr>
          <w:rFonts w:cs="Times New Roman"/>
          <w:b/>
          <w:bCs/>
          <w:sz w:val="28"/>
          <w:szCs w:val="28"/>
          <w:lang w:val="en-US"/>
        </w:rPr>
        <w:t>ELOQUENT OBJECT RELATIONAL MAPPER FOR DATA ACCESS</w:t>
      </w:r>
    </w:p>
    <w:bookmarkEnd w:id="2"/>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640B2DB2" w:rsidR="001947DE" w:rsidRPr="005C552C" w:rsidRDefault="001947DE" w:rsidP="001B6375">
      <w:pPr>
        <w:rPr>
          <w:rFonts w:cs="Times New Roman"/>
          <w:sz w:val="28"/>
          <w:szCs w:val="28"/>
        </w:rPr>
      </w:pPr>
      <w:r w:rsidRPr="005C552C">
        <w:rPr>
          <w:rFonts w:cs="Times New Roman"/>
          <w:sz w:val="28"/>
          <w:szCs w:val="28"/>
        </w:rPr>
        <w:t xml:space="preserve">Ментор: Проф. </w:t>
      </w:r>
      <w:r w:rsidR="00165B0C">
        <w:rPr>
          <w:rFonts w:cs="Times New Roman"/>
          <w:sz w:val="28"/>
          <w:szCs w:val="28"/>
        </w:rPr>
        <w:t>д</w:t>
      </w:r>
      <w:r w:rsidRPr="005C552C">
        <w:rPr>
          <w:rFonts w:cs="Times New Roman"/>
          <w:sz w:val="28"/>
          <w:szCs w:val="28"/>
        </w:rPr>
        <w:t>р Александар Станимировић</w:t>
      </w:r>
    </w:p>
    <w:p w14:paraId="36B6B55F" w14:textId="77777777" w:rsidR="001947DE" w:rsidRPr="005C552C" w:rsidRDefault="001947DE" w:rsidP="001B6375">
      <w:pPr>
        <w:rPr>
          <w:rFonts w:cs="Times New Roman"/>
          <w:szCs w:val="24"/>
        </w:rPr>
      </w:pPr>
    </w:p>
    <w:p w14:paraId="136CF54C" w14:textId="47B4F4CB" w:rsidR="007E5BC0" w:rsidRPr="00ED639D" w:rsidRDefault="001947DE" w:rsidP="001B6375">
      <w:pPr>
        <w:rPr>
          <w:rFonts w:cs="Times New Roman"/>
          <w:sz w:val="20"/>
          <w:szCs w:val="20"/>
        </w:rPr>
      </w:pPr>
      <w:r w:rsidRPr="005C552C">
        <w:rPr>
          <w:rFonts w:cs="Times New Roman"/>
          <w:szCs w:val="24"/>
          <w:u w:val="single"/>
        </w:rPr>
        <w:t xml:space="preserve">Задатак: </w:t>
      </w:r>
      <w:r w:rsidR="00165B0C" w:rsidRPr="005C77E9">
        <w:rPr>
          <w:rFonts w:cs="Times New Roman"/>
          <w:i/>
          <w:iCs/>
          <w:szCs w:val="24"/>
        </w:rPr>
        <w:t>Упознати са појмом и основним конце</w:t>
      </w:r>
      <w:del w:id="3" w:author="Nikola Mitic" w:date="2025-05-13T19:57:00Z" w16du:dateUtc="2025-05-13T17:57:00Z">
        <w:r w:rsidR="00165B0C" w:rsidRPr="005C77E9" w:rsidDel="00576073">
          <w:rPr>
            <w:rFonts w:cs="Times New Roman"/>
            <w:i/>
            <w:iCs/>
            <w:szCs w:val="24"/>
          </w:rPr>
          <w:delText>д</w:delText>
        </w:r>
      </w:del>
      <w:r w:rsidR="00165B0C" w:rsidRPr="005C77E9">
        <w:rPr>
          <w:rFonts w:cs="Times New Roman"/>
          <w:i/>
          <w:iCs/>
          <w:szCs w:val="24"/>
        </w:rPr>
        <w:t>птима коришћења технологије објектно релационих мапера за приступ подацима у релационим базама података. Детаљно проучити Eloquent ORM</w:t>
      </w:r>
      <w:r w:rsidR="00165B0C">
        <w:rPr>
          <w:rFonts w:cs="Times New Roman"/>
          <w:i/>
          <w:iCs/>
          <w:szCs w:val="24"/>
        </w:rPr>
        <w:t xml:space="preserve"> као типичан пример објектно релационог окружења развијеног за потребе </w:t>
      </w:r>
      <w:r w:rsidR="00165B0C" w:rsidRPr="005C77E9">
        <w:rPr>
          <w:rFonts w:cs="Times New Roman"/>
          <w:i/>
          <w:iCs/>
          <w:szCs w:val="24"/>
        </w:rPr>
        <w:t xml:space="preserve"> PHP</w:t>
      </w:r>
      <w:r w:rsidR="00165B0C" w:rsidRPr="005C552C">
        <w:rPr>
          <w:rFonts w:cs="Times New Roman"/>
          <w:i/>
          <w:iCs/>
          <w:szCs w:val="24"/>
        </w:rPr>
        <w:t xml:space="preserve"> </w:t>
      </w:r>
      <w:r w:rsidR="00165B0C">
        <w:rPr>
          <w:rFonts w:cs="Times New Roman"/>
          <w:i/>
          <w:iCs/>
          <w:szCs w:val="24"/>
        </w:rPr>
        <w:t xml:space="preserve">програмског језика. У практичном </w:t>
      </w:r>
      <w:del w:id="4" w:author="Nikola Mitic" w:date="2025-05-13T19:57:00Z" w16du:dateUtc="2025-05-13T17:57:00Z">
        <w:r w:rsidR="00165B0C" w:rsidDel="00576073">
          <w:rPr>
            <w:rFonts w:cs="Times New Roman"/>
            <w:i/>
            <w:iCs/>
            <w:szCs w:val="24"/>
          </w:rPr>
          <w:delText>длеу</w:delText>
        </w:r>
      </w:del>
      <w:ins w:id="5" w:author="Nikola Mitic" w:date="2025-05-13T19:57:00Z" w16du:dateUtc="2025-05-13T17:57:00Z">
        <w:r w:rsidR="00576073">
          <w:rPr>
            <w:rFonts w:cs="Times New Roman"/>
            <w:i/>
            <w:iCs/>
            <w:szCs w:val="24"/>
          </w:rPr>
          <w:t>делу</w:t>
        </w:r>
      </w:ins>
      <w:r w:rsidR="00165B0C">
        <w:rPr>
          <w:rFonts w:cs="Times New Roman"/>
          <w:i/>
          <w:iCs/>
          <w:szCs w:val="24"/>
        </w:rPr>
        <w:t xml:space="preserve"> рада, коришћењем </w:t>
      </w:r>
      <w:r w:rsidR="00165B0C" w:rsidRPr="005C77E9">
        <w:rPr>
          <w:rFonts w:cs="Times New Roman"/>
          <w:i/>
          <w:iCs/>
          <w:szCs w:val="24"/>
        </w:rPr>
        <w:t>PHP</w:t>
      </w:r>
      <w:r w:rsidR="00165B0C" w:rsidRPr="005C552C">
        <w:rPr>
          <w:rFonts w:cs="Times New Roman"/>
          <w:i/>
          <w:iCs/>
          <w:szCs w:val="24"/>
        </w:rPr>
        <w:t xml:space="preserve"> </w:t>
      </w:r>
      <w:r w:rsidR="00165B0C">
        <w:rPr>
          <w:rFonts w:cs="Times New Roman"/>
          <w:i/>
          <w:iCs/>
          <w:szCs w:val="24"/>
        </w:rPr>
        <w:t>програмског језика</w:t>
      </w:r>
      <w:r w:rsidR="00165B0C" w:rsidRPr="005C552C">
        <w:rPr>
          <w:rFonts w:cs="Times New Roman"/>
          <w:i/>
          <w:iCs/>
          <w:szCs w:val="24"/>
        </w:rPr>
        <w:t xml:space="preserve"> </w:t>
      </w:r>
      <w:r w:rsidR="00165B0C">
        <w:rPr>
          <w:rFonts w:cs="Times New Roman"/>
          <w:i/>
          <w:iCs/>
          <w:szCs w:val="24"/>
        </w:rPr>
        <w:t xml:space="preserve">и </w:t>
      </w:r>
      <w:r w:rsidR="00165B0C" w:rsidRPr="005C77E9">
        <w:rPr>
          <w:rFonts w:cs="Times New Roman"/>
          <w:i/>
          <w:iCs/>
          <w:szCs w:val="24"/>
        </w:rPr>
        <w:t>Eloquent ORM</w:t>
      </w:r>
      <w:r w:rsidR="00165B0C">
        <w:rPr>
          <w:rFonts w:cs="Times New Roman"/>
          <w:i/>
          <w:iCs/>
          <w:szCs w:val="24"/>
        </w:rPr>
        <w:t xml:space="preserve"> окружења, развити прототип апликације за управљање такси удружењем. </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rPr>
      </w:pPr>
      <w:r>
        <w:rPr>
          <w:rFonts w:cs="Times New Roman"/>
          <w:sz w:val="28"/>
          <w:szCs w:val="28"/>
        </w:rPr>
        <w:br w:type="page"/>
      </w:r>
    </w:p>
    <w:p w14:paraId="49FF17EB" w14:textId="77777777" w:rsidR="00D0380E" w:rsidRPr="005C552C" w:rsidRDefault="00D0380E" w:rsidP="001B6375">
      <w:pPr>
        <w:tabs>
          <w:tab w:val="left" w:pos="4678"/>
        </w:tabs>
        <w:rPr>
          <w:rFonts w:cs="Times New Roman"/>
          <w:sz w:val="28"/>
          <w:szCs w:val="28"/>
        </w:rPr>
      </w:pPr>
    </w:p>
    <w:p w14:paraId="6B67B627" w14:textId="76BF1297" w:rsidR="005F4BA1" w:rsidRPr="005C552C" w:rsidRDefault="00D0380E" w:rsidP="00A57DEE">
      <w:pPr>
        <w:pStyle w:val="Heading1"/>
        <w:jc w:val="center"/>
        <w:rPr>
          <w:rFonts w:cs="Times New Roman"/>
        </w:rPr>
      </w:pPr>
      <w:bookmarkStart w:id="6" w:name="_Toc179895529"/>
      <w:bookmarkStart w:id="7" w:name="_Toc180078515"/>
      <w:bookmarkStart w:id="8" w:name="_Toc180253861"/>
      <w:bookmarkStart w:id="9" w:name="_Toc180407665"/>
      <w:bookmarkStart w:id="10" w:name="_Toc181280603"/>
      <w:bookmarkStart w:id="11" w:name="_Toc181374002"/>
      <w:bookmarkStart w:id="12" w:name="_Toc181374053"/>
      <w:bookmarkStart w:id="13" w:name="_Toc183394685"/>
      <w:bookmarkStart w:id="14" w:name="_Toc185195808"/>
      <w:bookmarkStart w:id="15" w:name="_Toc185212687"/>
      <w:bookmarkStart w:id="16" w:name="_Toc185216088"/>
      <w:bookmarkStart w:id="17" w:name="_Toc187537842"/>
      <w:bookmarkStart w:id="18" w:name="_Toc197285556"/>
      <w:bookmarkStart w:id="19" w:name="_Toc197303479"/>
      <w:bookmarkStart w:id="20" w:name="_Toc198390740"/>
      <w:bookmarkStart w:id="21" w:name="_Toc202866949"/>
      <w:bookmarkStart w:id="22" w:name="_Toc202867110"/>
      <w:bookmarkStart w:id="23" w:name="_Toc202867276"/>
      <w:r>
        <w:rPr>
          <w:rFonts w:cs="Times New Roman"/>
        </w:rPr>
        <w:t>УПОТРЕБА</w:t>
      </w:r>
      <w:r w:rsidR="00C638A1">
        <w:rPr>
          <w:rFonts w:cs="Times New Roman"/>
        </w:rPr>
        <w:t xml:space="preserve"> </w:t>
      </w:r>
      <w:r w:rsidR="00C638A1">
        <w:rPr>
          <w:rFonts w:cs="Times New Roman"/>
          <w:lang w:val="en-US"/>
        </w:rPr>
        <w:t xml:space="preserve">LARAVELA </w:t>
      </w:r>
      <w:r w:rsidR="00C638A1">
        <w:rPr>
          <w:rFonts w:cs="Times New Roman"/>
        </w:rPr>
        <w:t>И</w:t>
      </w:r>
      <w:r>
        <w:rPr>
          <w:rFonts w:cs="Times New Roman"/>
        </w:rPr>
        <w:t xml:space="preserve"> </w:t>
      </w:r>
      <w:r>
        <w:rPr>
          <w:rFonts w:cs="Times New Roman"/>
          <w:lang w:val="en-US"/>
        </w:rPr>
        <w:t xml:space="preserve">ELOQUENT </w:t>
      </w:r>
      <w:r>
        <w:rPr>
          <w:rFonts w:cs="Times New Roman"/>
        </w:rPr>
        <w:t>ОБЈЕК</w:t>
      </w:r>
      <w:r w:rsidR="00E62E9D">
        <w:rPr>
          <w:rFonts w:cs="Times New Roman"/>
        </w:rPr>
        <w:t>Т</w:t>
      </w:r>
      <w:r>
        <w:rPr>
          <w:rFonts w:cs="Times New Roman"/>
        </w:rPr>
        <w:t>НО РЕЛАЦИОНОГ МАПЕРА ЗА ПРИСТУП ПОДАЦИМА</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24" w:name="_Toc179895530"/>
      <w:bookmarkStart w:id="25" w:name="_Toc180078516"/>
      <w:bookmarkStart w:id="26" w:name="_Toc180253862"/>
      <w:bookmarkStart w:id="27" w:name="_Toc180407666"/>
      <w:bookmarkStart w:id="28" w:name="_Toc181280604"/>
      <w:bookmarkStart w:id="29" w:name="_Toc181374003"/>
      <w:bookmarkStart w:id="30" w:name="_Toc181374054"/>
      <w:bookmarkStart w:id="31" w:name="_Toc183394686"/>
      <w:bookmarkStart w:id="32" w:name="_Toc185195809"/>
      <w:bookmarkStart w:id="33" w:name="_Toc185212688"/>
      <w:bookmarkStart w:id="34" w:name="_Toc185216089"/>
      <w:bookmarkStart w:id="35" w:name="_Toc187537843"/>
      <w:bookmarkStart w:id="36" w:name="_Toc197285557"/>
      <w:bookmarkStart w:id="37" w:name="_Toc197303480"/>
      <w:bookmarkStart w:id="38" w:name="_Toc198390741"/>
      <w:bookmarkStart w:id="39" w:name="_Toc202866950"/>
      <w:bookmarkStart w:id="40" w:name="_Toc202867111"/>
      <w:bookmarkStart w:id="41" w:name="_Toc202867277"/>
      <w:r w:rsidRPr="005C552C">
        <w:rPr>
          <w:rFonts w:cs="Times New Roman"/>
          <w:b/>
          <w:bCs/>
        </w:rPr>
        <w:t>САЖЕТАК</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3A70BB3" w14:textId="77777777" w:rsidR="00484F60" w:rsidRPr="005C552C" w:rsidRDefault="00484F60" w:rsidP="00484F60"/>
    <w:p w14:paraId="2C13F4E1" w14:textId="77777777" w:rsidR="00D93264" w:rsidRDefault="00F82B71" w:rsidP="00353CDB">
      <w:pPr>
        <w:ind w:firstLine="720"/>
        <w:rPr>
          <w:ins w:id="42" w:author="Nikola Mitic" w:date="2025-05-13T20:21:00Z" w16du:dateUtc="2025-05-13T18:21:00Z"/>
          <w:rFonts w:cs="Times New Roman"/>
          <w:szCs w:val="24"/>
          <w:lang w:val="en-US"/>
        </w:rPr>
      </w:pPr>
      <w:r>
        <w:rPr>
          <w:rFonts w:cs="Times New Roman"/>
          <w:szCs w:val="24"/>
        </w:rPr>
        <w:t xml:space="preserve">Савремено пословање носи са собом велику количину података, како би се имплементирала софтверска решења, креирају се базе података са великим бројем табела и генерално великом количином података. </w:t>
      </w:r>
      <w:r w:rsidR="00F2113E" w:rsidRPr="005C552C">
        <w:rPr>
          <w:rFonts w:cs="Times New Roman"/>
          <w:szCs w:val="24"/>
        </w:rPr>
        <w:t>У раду се представљају технологије које се користе у позадини оваквог система.</w:t>
      </w:r>
      <w:r w:rsidR="002D7389" w:rsidRPr="005C552C">
        <w:rPr>
          <w:rFonts w:cs="Times New Roman"/>
          <w:szCs w:val="24"/>
        </w:rPr>
        <w:t xml:space="preserve"> </w:t>
      </w:r>
      <w:r>
        <w:rPr>
          <w:rFonts w:cs="Times New Roman"/>
          <w:szCs w:val="24"/>
        </w:rPr>
        <w:t>Највише је о</w:t>
      </w:r>
      <w:r w:rsidR="002D7389" w:rsidRPr="005C552C">
        <w:rPr>
          <w:rFonts w:cs="Times New Roman"/>
          <w:szCs w:val="24"/>
        </w:rPr>
        <w:t xml:space="preserve">бјашњена употреба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система, њ</w:t>
      </w:r>
      <w:r>
        <w:rPr>
          <w:rFonts w:cs="Times New Roman"/>
          <w:szCs w:val="24"/>
        </w:rPr>
        <w:t>ег</w:t>
      </w:r>
      <w:r w:rsidR="002D7389" w:rsidRPr="005C552C">
        <w:rPr>
          <w:rFonts w:cs="Times New Roman"/>
          <w:szCs w:val="24"/>
        </w:rPr>
        <w:t xml:space="preserve">ова функционалност заснована на </w:t>
      </w:r>
      <w:r>
        <w:rPr>
          <w:rFonts w:cs="Times New Roman"/>
          <w:szCs w:val="24"/>
        </w:rPr>
        <w:t>чувању, читању и</w:t>
      </w:r>
      <w:r w:rsidR="002D7389" w:rsidRPr="005C552C">
        <w:rPr>
          <w:rFonts w:cs="Times New Roman"/>
          <w:szCs w:val="24"/>
        </w:rPr>
        <w:t xml:space="preserve"> обради тих података </w:t>
      </w:r>
      <w:r>
        <w:rPr>
          <w:rFonts w:cs="Times New Roman"/>
          <w:szCs w:val="24"/>
        </w:rPr>
        <w:t xml:space="preserve">у релационој бази података као </w:t>
      </w:r>
      <w:r w:rsidR="002D7389" w:rsidRPr="005C552C">
        <w:rPr>
          <w:rFonts w:cs="Times New Roman"/>
          <w:szCs w:val="24"/>
        </w:rPr>
        <w:t xml:space="preserve">и адекватном начину </w:t>
      </w:r>
      <w:r>
        <w:rPr>
          <w:rFonts w:cs="Times New Roman"/>
          <w:szCs w:val="24"/>
        </w:rPr>
        <w:t>представљања истих остатку система</w:t>
      </w:r>
      <w:r w:rsidR="002D7389" w:rsidRPr="005C552C">
        <w:rPr>
          <w:rFonts w:cs="Times New Roman"/>
          <w:szCs w:val="24"/>
        </w:rPr>
        <w:t xml:space="preserve">. </w:t>
      </w:r>
    </w:p>
    <w:p w14:paraId="47369D92" w14:textId="3D381896" w:rsidR="00353CDB" w:rsidRPr="005C552C" w:rsidRDefault="002D7389" w:rsidP="00353CDB">
      <w:pPr>
        <w:ind w:firstLine="720"/>
        <w:rPr>
          <w:rFonts w:cs="Times New Roman"/>
          <w:szCs w:val="24"/>
        </w:rPr>
      </w:pPr>
      <w:r w:rsidRPr="005C552C">
        <w:rPr>
          <w:rFonts w:cs="Times New Roman"/>
          <w:szCs w:val="24"/>
        </w:rPr>
        <w:t xml:space="preserve">Представљен је принцип </w:t>
      </w:r>
      <w:r w:rsidR="0045653A" w:rsidRPr="005C552C">
        <w:rPr>
          <w:rFonts w:cs="Times New Roman"/>
          <w:szCs w:val="24"/>
        </w:rPr>
        <w:t>превођења</w:t>
      </w:r>
      <w:r w:rsidRPr="005C552C">
        <w:rPr>
          <w:rFonts w:cs="Times New Roman"/>
          <w:szCs w:val="24"/>
        </w:rPr>
        <w:t xml:space="preserve"> </w:t>
      </w:r>
      <w:r w:rsidR="003266F1">
        <w:rPr>
          <w:rFonts w:cs="Times New Roman"/>
          <w:szCs w:val="24"/>
        </w:rPr>
        <w:t>податак базе података</w:t>
      </w:r>
      <w:r w:rsidRPr="005C552C">
        <w:rPr>
          <w:rFonts w:cs="Times New Roman"/>
          <w:szCs w:val="24"/>
        </w:rPr>
        <w:t xml:space="preserve"> у</w:t>
      </w:r>
      <w:r w:rsidR="003266F1">
        <w:rPr>
          <w:rFonts w:cs="Times New Roman"/>
          <w:szCs w:val="24"/>
        </w:rPr>
        <w:t xml:space="preserve"> објектно</w:t>
      </w:r>
      <w:r w:rsidRPr="005C552C">
        <w:rPr>
          <w:rFonts w:cs="Times New Roman"/>
          <w:szCs w:val="24"/>
        </w:rPr>
        <w:t xml:space="preserve"> релацион</w:t>
      </w:r>
      <w:r w:rsidR="003266F1">
        <w:rPr>
          <w:rFonts w:cs="Times New Roman"/>
          <w:szCs w:val="24"/>
        </w:rPr>
        <w:t>е</w:t>
      </w:r>
      <w:r w:rsidRPr="005C552C">
        <w:rPr>
          <w:rFonts w:cs="Times New Roman"/>
          <w:szCs w:val="24"/>
        </w:rPr>
        <w:t xml:space="preserve"> модел</w:t>
      </w:r>
      <w:r w:rsidR="003266F1">
        <w:rPr>
          <w:rFonts w:cs="Times New Roman"/>
          <w:szCs w:val="24"/>
        </w:rPr>
        <w:t>е</w:t>
      </w:r>
      <w:r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0BD05AF1" w14:textId="648699E8" w:rsidR="00F82B71" w:rsidRDefault="0045653A" w:rsidP="00F82B71">
      <w:pPr>
        <w:ind w:firstLine="720"/>
        <w:rPr>
          <w:rFonts w:cs="Times New Roman"/>
          <w:szCs w:val="24"/>
        </w:rPr>
      </w:pPr>
      <w:r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xml:space="preserve">. Коришћењем </w:t>
      </w:r>
      <w:r w:rsidR="00404E46" w:rsidRPr="005C552C">
        <w:rPr>
          <w:rFonts w:cs="Times New Roman"/>
          <w:i/>
          <w:iCs/>
          <w:szCs w:val="24"/>
        </w:rPr>
        <w:t>Laravel</w:t>
      </w:r>
      <w:r w:rsidR="00404E46" w:rsidRPr="005C552C">
        <w:rPr>
          <w:rFonts w:cs="Times New Roman"/>
          <w:szCs w:val="24"/>
        </w:rPr>
        <w:t xml:space="preserve">-а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r w:rsidR="00F82B71" w:rsidRPr="00F82B71">
        <w:rPr>
          <w:rFonts w:cs="Times New Roman"/>
          <w:szCs w:val="24"/>
        </w:rPr>
        <w:t xml:space="preserve"> </w:t>
      </w:r>
    </w:p>
    <w:p w14:paraId="4B9A570E" w14:textId="39E1D148"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релационог м</w:t>
      </w:r>
      <w:r w:rsidR="003266F1">
        <w:rPr>
          <w:rFonts w:cs="Times New Roman"/>
          <w:szCs w:val="24"/>
        </w:rPr>
        <w:t>апера</w:t>
      </w:r>
      <w:r w:rsidRPr="005C552C">
        <w:rPr>
          <w:rFonts w:cs="Times New Roman"/>
          <w:szCs w:val="24"/>
        </w:rPr>
        <w:t xml:space="preserve">, подаци су повезани у комплексну структуру, обрађени у </w:t>
      </w:r>
      <w:r w:rsidRPr="005C552C">
        <w:rPr>
          <w:rFonts w:cs="Times New Roman"/>
          <w:i/>
          <w:iCs/>
          <w:szCs w:val="24"/>
        </w:rPr>
        <w:t>Laravel</w:t>
      </w:r>
      <w:r w:rsidRPr="005C552C">
        <w:rPr>
          <w:rFonts w:cs="Times New Roman"/>
          <w:szCs w:val="24"/>
        </w:rPr>
        <w:t xml:space="preserve">-у и приказани прилагодљивим дизајном коришћењем </w:t>
      </w:r>
      <w:r w:rsidRPr="005C552C">
        <w:rPr>
          <w:rFonts w:cs="Times New Roman"/>
          <w:i/>
          <w:iCs/>
          <w:szCs w:val="24"/>
        </w:rPr>
        <w:t>Angular</w:t>
      </w:r>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2EF30E23"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F82B71">
        <w:t>подаци</w:t>
      </w:r>
      <w:r w:rsidR="00353CDB" w:rsidRPr="005C552C">
        <w:t xml:space="preserve">, </w:t>
      </w:r>
      <w:r w:rsidR="00F82B71">
        <w:t>савремено</w:t>
      </w:r>
      <w:r w:rsidR="00353CDB" w:rsidRPr="005C552C">
        <w:t>,</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5708C662" w:rsidR="005F4BA1" w:rsidRPr="005C552C" w:rsidRDefault="00D0380E" w:rsidP="00D0380E">
      <w:pPr>
        <w:pStyle w:val="Heading1"/>
        <w:jc w:val="center"/>
      </w:pPr>
      <w:bookmarkStart w:id="43" w:name="_Toc185195810"/>
      <w:bookmarkStart w:id="44" w:name="_Toc185212689"/>
      <w:bookmarkStart w:id="45" w:name="_Toc185216090"/>
      <w:bookmarkStart w:id="46" w:name="_Toc187537844"/>
      <w:bookmarkStart w:id="47" w:name="_Toc197285558"/>
      <w:bookmarkStart w:id="48" w:name="_Toc197303481"/>
      <w:bookmarkStart w:id="49" w:name="_Toc198390742"/>
      <w:bookmarkStart w:id="50" w:name="_Toc202866951"/>
      <w:bookmarkStart w:id="51" w:name="_Toc202867112"/>
      <w:bookmarkStart w:id="52" w:name="_Toc202867278"/>
      <w:r w:rsidRPr="00D0380E">
        <w:rPr>
          <w:rFonts w:cs="Times New Roman"/>
        </w:rPr>
        <w:lastRenderedPageBreak/>
        <w:t>USE OF</w:t>
      </w:r>
      <w:r w:rsidR="00F82B71">
        <w:rPr>
          <w:rFonts w:cs="Times New Roman"/>
          <w:lang w:val="en-US"/>
        </w:rPr>
        <w:t xml:space="preserve"> LARAVEL AND</w:t>
      </w:r>
      <w:r w:rsidRPr="00D0380E">
        <w:rPr>
          <w:rFonts w:cs="Times New Roman"/>
        </w:rPr>
        <w:t xml:space="preserve"> ELOQUENT OBJECT RELATIONAL MAPPER FOR DATA ACCESS</w:t>
      </w:r>
      <w:bookmarkEnd w:id="43"/>
      <w:bookmarkEnd w:id="44"/>
      <w:bookmarkEnd w:id="45"/>
      <w:bookmarkEnd w:id="46"/>
      <w:bookmarkEnd w:id="47"/>
      <w:bookmarkEnd w:id="48"/>
      <w:bookmarkEnd w:id="49"/>
      <w:bookmarkEnd w:id="50"/>
      <w:bookmarkEnd w:id="51"/>
      <w:bookmarkEnd w:id="52"/>
    </w:p>
    <w:p w14:paraId="4A38B429" w14:textId="0E5E38AA" w:rsidR="005F4BA1" w:rsidRPr="005C552C" w:rsidRDefault="005F4BA1" w:rsidP="005F4BA1">
      <w:pPr>
        <w:pStyle w:val="Heading1"/>
        <w:jc w:val="center"/>
        <w:rPr>
          <w:rFonts w:cs="Times New Roman"/>
          <w:b/>
          <w:bCs/>
        </w:rPr>
      </w:pPr>
      <w:bookmarkStart w:id="53" w:name="_Toc179895532"/>
      <w:bookmarkStart w:id="54" w:name="_Toc180078518"/>
      <w:bookmarkStart w:id="55" w:name="_Toc180253864"/>
      <w:bookmarkStart w:id="56" w:name="_Toc180407668"/>
      <w:bookmarkStart w:id="57" w:name="_Toc181280606"/>
      <w:bookmarkStart w:id="58" w:name="_Toc181374005"/>
      <w:bookmarkStart w:id="59" w:name="_Toc181374056"/>
      <w:bookmarkStart w:id="60" w:name="_Toc183394688"/>
      <w:bookmarkStart w:id="61" w:name="_Toc185195811"/>
      <w:bookmarkStart w:id="62" w:name="_Toc185212690"/>
      <w:bookmarkStart w:id="63" w:name="_Toc185216091"/>
      <w:bookmarkStart w:id="64" w:name="_Toc187537845"/>
      <w:bookmarkStart w:id="65" w:name="_Toc197285559"/>
      <w:bookmarkStart w:id="66" w:name="_Toc197303482"/>
      <w:bookmarkStart w:id="67" w:name="_Toc198390743"/>
      <w:bookmarkStart w:id="68" w:name="_Toc202866952"/>
      <w:bookmarkStart w:id="69" w:name="_Toc202867113"/>
      <w:bookmarkStart w:id="70" w:name="_Toc202867279"/>
      <w:r w:rsidRPr="005C552C">
        <w:rPr>
          <w:rFonts w:cs="Times New Roman"/>
          <w:b/>
          <w:bCs/>
        </w:rPr>
        <w:t>ABSTRACT</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141B0A07" w14:textId="77777777" w:rsidR="00484F60" w:rsidRPr="005C552C" w:rsidRDefault="00484F60" w:rsidP="00484F60"/>
    <w:p w14:paraId="41DC2259" w14:textId="22BA3402" w:rsidR="00D93264" w:rsidRDefault="00745757" w:rsidP="00D93264">
      <w:pPr>
        <w:ind w:firstLine="720"/>
        <w:rPr>
          <w:ins w:id="71" w:author="Nikola Mitic" w:date="2025-05-13T20:21:00Z" w16du:dateUtc="2025-05-13T18:21:00Z"/>
          <w:rFonts w:cs="Times New Roman"/>
          <w:szCs w:val="24"/>
          <w:lang w:val="en-US"/>
        </w:rPr>
      </w:pPr>
      <w:ins w:id="72" w:author="Nikola Mitic" w:date="2025-05-13T20:08:00Z" w16du:dateUtc="2025-05-13T18:08:00Z">
        <w:r w:rsidRPr="00745757">
          <w:rPr>
            <w:rFonts w:cs="Times New Roman"/>
            <w:szCs w:val="24"/>
            <w:lang w:val="en-US"/>
          </w:rPr>
          <w:t xml:space="preserve">Modern business operations involve handling </w:t>
        </w:r>
      </w:ins>
      <w:ins w:id="73" w:author="Nikola Mitic" w:date="2025-05-13T20:09:00Z" w16du:dateUtc="2025-05-13T18:09:00Z">
        <w:r w:rsidRPr="00745757">
          <w:rPr>
            <w:rFonts w:cs="Times New Roman"/>
            <w:szCs w:val="24"/>
            <w:lang w:val="en-US"/>
          </w:rPr>
          <w:t>vast quantities</w:t>
        </w:r>
      </w:ins>
      <w:ins w:id="74" w:author="Nikola Mitic" w:date="2025-05-13T20:08:00Z" w16du:dateUtc="2025-05-13T18:08:00Z">
        <w:r w:rsidRPr="00745757">
          <w:rPr>
            <w:rFonts w:cs="Times New Roman"/>
            <w:szCs w:val="24"/>
            <w:lang w:val="en-US"/>
          </w:rPr>
          <w:t xml:space="preserve"> of data. </w:t>
        </w:r>
      </w:ins>
      <w:ins w:id="75" w:author="Nikola Mitic" w:date="2025-05-13T20:11:00Z" w16du:dateUtc="2025-05-13T18:11:00Z">
        <w:r w:rsidRPr="00745757">
          <w:rPr>
            <w:rFonts w:cs="Times New Roman"/>
            <w:szCs w:val="24"/>
            <w:lang w:val="en-US"/>
          </w:rPr>
          <w:t>To</w:t>
        </w:r>
      </w:ins>
      <w:ins w:id="76" w:author="Nikola Mitic" w:date="2025-05-13T20:08:00Z" w16du:dateUtc="2025-05-13T18:08:00Z">
        <w:r w:rsidRPr="00745757">
          <w:rPr>
            <w:rFonts w:cs="Times New Roman"/>
            <w:szCs w:val="24"/>
            <w:lang w:val="en-US"/>
          </w:rPr>
          <w:t xml:space="preserve"> implement software solutions that support such operations, databases with numerous tables and </w:t>
        </w:r>
      </w:ins>
      <w:ins w:id="77" w:author="Nikola Mitic" w:date="2025-05-13T20:11:00Z" w16du:dateUtc="2025-05-13T18:11:00Z">
        <w:r>
          <w:rPr>
            <w:rFonts w:cs="Times New Roman"/>
            <w:szCs w:val="24"/>
            <w:lang w:val="en-US"/>
          </w:rPr>
          <w:t>huge quantities</w:t>
        </w:r>
      </w:ins>
      <w:ins w:id="78" w:author="Nikola Mitic" w:date="2025-05-13T20:08:00Z" w16du:dateUtc="2025-05-13T18:08:00Z">
        <w:r w:rsidRPr="00745757">
          <w:rPr>
            <w:rFonts w:cs="Times New Roman"/>
            <w:szCs w:val="24"/>
            <w:lang w:val="en-US"/>
          </w:rPr>
          <w:t xml:space="preserve"> </w:t>
        </w:r>
      </w:ins>
      <w:ins w:id="79" w:author="Nikola Mitic" w:date="2025-05-13T20:11:00Z" w16du:dateUtc="2025-05-13T18:11:00Z">
        <w:r>
          <w:rPr>
            <w:rFonts w:cs="Times New Roman"/>
            <w:szCs w:val="24"/>
            <w:lang w:val="en-US"/>
          </w:rPr>
          <w:t xml:space="preserve">of </w:t>
        </w:r>
      </w:ins>
      <w:ins w:id="80" w:author="Nikola Mitic" w:date="2025-05-13T20:08:00Z" w16du:dateUtc="2025-05-13T18:08:00Z">
        <w:r w:rsidRPr="00745757">
          <w:rPr>
            <w:rFonts w:cs="Times New Roman"/>
            <w:szCs w:val="24"/>
            <w:lang w:val="en-US"/>
          </w:rPr>
          <w:t xml:space="preserve">data are created. This paper presents the technologies used </w:t>
        </w:r>
      </w:ins>
      <w:ins w:id="81" w:author="Nikola Mitic" w:date="2025-05-13T20:12:00Z" w16du:dateUtc="2025-05-13T18:12:00Z">
        <w:r>
          <w:rPr>
            <w:rFonts w:cs="Times New Roman"/>
            <w:szCs w:val="24"/>
            <w:lang w:val="en-US"/>
          </w:rPr>
          <w:t xml:space="preserve">behind </w:t>
        </w:r>
      </w:ins>
      <w:ins w:id="82" w:author="Nikola Mitic" w:date="2025-05-13T20:08:00Z" w16du:dateUtc="2025-05-13T18:08:00Z">
        <w:r w:rsidRPr="00745757">
          <w:rPr>
            <w:rFonts w:cs="Times New Roman"/>
            <w:szCs w:val="24"/>
            <w:lang w:val="en-US"/>
          </w:rPr>
          <w:t xml:space="preserve">such systems. </w:t>
        </w:r>
      </w:ins>
      <w:ins w:id="83" w:author="Nikola Mitic" w:date="2025-05-13T20:22:00Z" w16du:dateUtc="2025-05-13T18:22:00Z">
        <w:r w:rsidR="00D93264" w:rsidRPr="00745757">
          <w:rPr>
            <w:rFonts w:cs="Times New Roman"/>
            <w:szCs w:val="24"/>
            <w:lang w:val="en-US"/>
          </w:rPr>
          <w:t>Emphasis</w:t>
        </w:r>
      </w:ins>
      <w:ins w:id="84" w:author="Nikola Mitic" w:date="2025-05-13T20:08:00Z" w16du:dateUtc="2025-05-13T18:08:00Z">
        <w:r w:rsidRPr="00745757">
          <w:rPr>
            <w:rFonts w:cs="Times New Roman"/>
            <w:szCs w:val="24"/>
            <w:lang w:val="en-US"/>
          </w:rPr>
          <w:t xml:space="preserve"> is placed on the use of the backend system, whose functionality is based on storing, reading, and processing data in a relational database, as well as on presenting that data appropriately to other parts of the system.</w:t>
        </w:r>
      </w:ins>
    </w:p>
    <w:p w14:paraId="30BD1150" w14:textId="0A06CC66" w:rsidR="00745757" w:rsidRPr="00745757" w:rsidRDefault="00745757">
      <w:pPr>
        <w:ind w:firstLine="720"/>
        <w:rPr>
          <w:ins w:id="85" w:author="Nikola Mitic" w:date="2025-05-13T20:08:00Z" w16du:dateUtc="2025-05-13T18:08:00Z"/>
          <w:rFonts w:cs="Times New Roman"/>
          <w:szCs w:val="24"/>
          <w:lang w:val="en-US"/>
        </w:rPr>
        <w:pPrChange w:id="86" w:author="Nikola Mitic" w:date="2025-05-13T20:21:00Z" w16du:dateUtc="2025-05-13T18:21:00Z">
          <w:pPr/>
        </w:pPrChange>
      </w:pPr>
      <w:ins w:id="87" w:author="Nikola Mitic" w:date="2025-05-13T20:08:00Z" w16du:dateUtc="2025-05-13T18:08:00Z">
        <w:r w:rsidRPr="00745757">
          <w:rPr>
            <w:rFonts w:cs="Times New Roman"/>
            <w:szCs w:val="24"/>
            <w:lang w:val="en-US"/>
          </w:rPr>
          <w:t xml:space="preserve">The </w:t>
        </w:r>
      </w:ins>
      <w:ins w:id="88" w:author="Nikola Mitic" w:date="2025-05-13T20:13:00Z" w16du:dateUtc="2025-05-13T18:13:00Z">
        <w:r>
          <w:rPr>
            <w:rFonts w:cs="Times New Roman"/>
            <w:szCs w:val="24"/>
            <w:lang w:val="en-US"/>
          </w:rPr>
          <w:t>process of converting</w:t>
        </w:r>
      </w:ins>
      <w:ins w:id="89" w:author="Nikola Mitic" w:date="2025-05-13T20:08:00Z" w16du:dateUtc="2025-05-13T18:08:00Z">
        <w:r w:rsidRPr="00745757">
          <w:rPr>
            <w:rFonts w:cs="Times New Roman"/>
            <w:szCs w:val="24"/>
            <w:lang w:val="en-US"/>
          </w:rPr>
          <w:t xml:space="preserve"> database data into object-relational models is explained. Through this process, a well-structured dataset is obtained—one that can be efficiently manipulated and further prepared for use. A detailed system overview is then provided, illustrating the implementation of the intended solution and the development process. Finally, the functionality of the application is demonstrated through a real-world example.</w:t>
        </w:r>
      </w:ins>
    </w:p>
    <w:p w14:paraId="298E8266" w14:textId="657DA1A5" w:rsidR="00745757" w:rsidRPr="00745757" w:rsidRDefault="00745757">
      <w:pPr>
        <w:ind w:firstLine="720"/>
        <w:rPr>
          <w:ins w:id="90" w:author="Nikola Mitic" w:date="2025-05-13T20:08:00Z" w16du:dateUtc="2025-05-13T18:08:00Z"/>
          <w:rFonts w:cs="Times New Roman"/>
          <w:szCs w:val="24"/>
          <w:lang w:val="en-US"/>
        </w:rPr>
        <w:pPrChange w:id="91" w:author="Nikola Mitic" w:date="2025-05-13T20:09:00Z" w16du:dateUtc="2025-05-13T18:09:00Z">
          <w:pPr/>
        </w:pPrChange>
      </w:pPr>
      <w:ins w:id="92" w:author="Nikola Mitic" w:date="2025-05-13T20:08:00Z" w16du:dateUtc="2025-05-13T18:08:00Z">
        <w:r w:rsidRPr="00745757">
          <w:rPr>
            <w:rFonts w:cs="Times New Roman"/>
            <w:szCs w:val="24"/>
            <w:lang w:val="en-US"/>
          </w:rPr>
          <w:t xml:space="preserve">The main </w:t>
        </w:r>
      </w:ins>
      <w:ins w:id="93" w:author="Nikola Mitic" w:date="2025-05-13T20:16:00Z" w16du:dateUtc="2025-05-13T18:16:00Z">
        <w:r w:rsidR="00D93264">
          <w:rPr>
            <w:rFonts w:cs="Times New Roman"/>
            <w:szCs w:val="24"/>
            <w:lang w:val="en-US"/>
          </w:rPr>
          <w:t>goal</w:t>
        </w:r>
      </w:ins>
      <w:ins w:id="94" w:author="Nikola Mitic" w:date="2025-05-13T20:08:00Z" w16du:dateUtc="2025-05-13T18:08:00Z">
        <w:r w:rsidRPr="00745757">
          <w:rPr>
            <w:rFonts w:cs="Times New Roman"/>
            <w:szCs w:val="24"/>
            <w:lang w:val="en-US"/>
          </w:rPr>
          <w:t xml:space="preserve"> of this </w:t>
        </w:r>
      </w:ins>
      <w:ins w:id="95" w:author="Nikola Mitic" w:date="2025-05-13T20:16:00Z" w16du:dateUtc="2025-05-13T18:16:00Z">
        <w:r w:rsidR="00D93264">
          <w:rPr>
            <w:rFonts w:cs="Times New Roman"/>
            <w:szCs w:val="24"/>
            <w:lang w:val="en-US"/>
          </w:rPr>
          <w:t>paper</w:t>
        </w:r>
      </w:ins>
      <w:ins w:id="96" w:author="Nikola Mitic" w:date="2025-05-13T20:08:00Z" w16du:dateUtc="2025-05-13T18:08:00Z">
        <w:r w:rsidRPr="00745757">
          <w:rPr>
            <w:rFonts w:cs="Times New Roman"/>
            <w:szCs w:val="24"/>
            <w:lang w:val="en-US"/>
          </w:rPr>
          <w:t xml:space="preserve"> is to implement modern technologies that enable efficient access </w:t>
        </w:r>
      </w:ins>
      <w:ins w:id="97" w:author="Nikola Mitic" w:date="2025-05-13T20:17:00Z" w16du:dateUtc="2025-05-13T18:17:00Z">
        <w:r w:rsidR="00D93264">
          <w:rPr>
            <w:rFonts w:cs="Times New Roman"/>
            <w:szCs w:val="24"/>
            <w:lang w:val="en-US"/>
          </w:rPr>
          <w:t xml:space="preserve">to </w:t>
        </w:r>
      </w:ins>
      <w:ins w:id="98" w:author="Nikola Mitic" w:date="2025-05-13T20:08:00Z" w16du:dateUtc="2025-05-13T18:08:00Z">
        <w:r w:rsidRPr="00745757">
          <w:rPr>
            <w:rFonts w:cs="Times New Roman"/>
            <w:szCs w:val="24"/>
            <w:lang w:val="en-US"/>
          </w:rPr>
          <w:t xml:space="preserve">and </w:t>
        </w:r>
      </w:ins>
      <w:ins w:id="99" w:author="Nikola Mitic" w:date="2025-05-13T20:17:00Z" w16du:dateUtc="2025-05-13T18:17:00Z">
        <w:r w:rsidR="00D93264" w:rsidRPr="00745757">
          <w:rPr>
            <w:rFonts w:cs="Times New Roman"/>
            <w:szCs w:val="24"/>
            <w:lang w:val="en-US"/>
          </w:rPr>
          <w:t>process</w:t>
        </w:r>
        <w:r w:rsidR="00D93264">
          <w:rPr>
            <w:rFonts w:cs="Times New Roman"/>
            <w:szCs w:val="24"/>
            <w:lang w:val="en-US"/>
          </w:rPr>
          <w:t xml:space="preserve"> </w:t>
        </w:r>
      </w:ins>
      <w:ins w:id="100" w:author="Nikola Mitic" w:date="2025-05-13T20:08:00Z" w16du:dateUtc="2025-05-13T18:08:00Z">
        <w:r w:rsidRPr="00745757">
          <w:rPr>
            <w:rFonts w:cs="Times New Roman"/>
            <w:szCs w:val="24"/>
            <w:lang w:val="en-US"/>
          </w:rPr>
          <w:t xml:space="preserve">complex data. By using Laravel on the backend—which facilitates simple request handling and integration with a MySQL database—the system efficiently processes data through the Eloquent ORM. Implementing the frontend in Angular results in a responsive system that runs in any web browser. The system enables direct interaction between the </w:t>
        </w:r>
        <w:proofErr w:type="gramStart"/>
        <w:r w:rsidRPr="00745757">
          <w:rPr>
            <w:rFonts w:cs="Times New Roman"/>
            <w:szCs w:val="24"/>
            <w:lang w:val="en-US"/>
          </w:rPr>
          <w:t>frontend</w:t>
        </w:r>
        <w:proofErr w:type="gramEnd"/>
        <w:r w:rsidRPr="00745757">
          <w:rPr>
            <w:rFonts w:cs="Times New Roman"/>
            <w:szCs w:val="24"/>
            <w:lang w:val="en-US"/>
          </w:rPr>
          <w:t xml:space="preserve"> and backend, allowing for seamless data exchange. Real-time data transfer can also be achieved through the implementation of WebSockets. Based on the transmitted data, and with the use of an event-driven system and the Google Maps API, it is possible to display user movement on a map.</w:t>
        </w:r>
      </w:ins>
    </w:p>
    <w:p w14:paraId="0E156B45" w14:textId="5B2D39C0" w:rsidR="00F82B71" w:rsidRPr="00745757" w:rsidDel="00745757" w:rsidRDefault="00745757">
      <w:pPr>
        <w:ind w:firstLine="720"/>
        <w:rPr>
          <w:del w:id="101" w:author="Nikola Mitic" w:date="2025-05-13T20:08:00Z" w16du:dateUtc="2025-05-13T18:08:00Z"/>
          <w:noProof/>
          <w:szCs w:val="24"/>
          <w:lang w:val="en-US"/>
        </w:rPr>
      </w:pPr>
      <w:ins w:id="102" w:author="Nikola Mitic" w:date="2025-05-13T20:08:00Z" w16du:dateUtc="2025-05-13T18:08:00Z">
        <w:r w:rsidRPr="00745757">
          <w:rPr>
            <w:rFonts w:cs="Times New Roman"/>
            <w:szCs w:val="24"/>
            <w:lang w:val="en-US"/>
          </w:rPr>
          <w:t>Using the Eloquent relational mapper, data is linked into a complex structure, processed in Laravel, and presented through Angular in a responsive design. This implementation achieves automation of system management and ensures easy usage through a web browser.</w:t>
        </w:r>
      </w:ins>
      <w:commentRangeStart w:id="103"/>
      <w:del w:id="104" w:author="Nikola Mitic" w:date="2025-05-13T20:08:00Z" w16du:dateUtc="2025-05-13T18:08:00Z">
        <w:r w:rsidR="00F82B71" w:rsidRPr="00745757" w:rsidDel="00745757">
          <w:rPr>
            <w:rFonts w:cs="Times New Roman"/>
            <w:szCs w:val="24"/>
            <w:lang w:val="en-US"/>
          </w:rPr>
          <w:delText xml:space="preserve">Modern business </w:delText>
        </w:r>
        <w:r w:rsidR="00971A12" w:rsidRPr="00745757" w:rsidDel="00745757">
          <w:rPr>
            <w:rFonts w:cs="Times New Roman"/>
            <w:szCs w:val="24"/>
            <w:lang w:val="en-US"/>
          </w:rPr>
          <w:delText>carries with it a large</w:delText>
        </w:r>
        <w:r w:rsidR="00F82B71" w:rsidRPr="00745757" w:rsidDel="00745757">
          <w:rPr>
            <w:rFonts w:cs="Times New Roman"/>
            <w:szCs w:val="24"/>
            <w:lang w:val="en-US"/>
          </w:rPr>
          <w:delText xml:space="preserve"> amount of data, in order to implement software</w:delText>
        </w:r>
        <w:r w:rsidR="00971A12" w:rsidRPr="00745757" w:rsidDel="00745757">
          <w:rPr>
            <w:rFonts w:cs="Times New Roman"/>
            <w:szCs w:val="24"/>
            <w:lang w:val="en-US"/>
          </w:rPr>
          <w:delText xml:space="preserve"> solutions, databases with many tables and generally a large amount of data are created</w:delText>
        </w:r>
        <w:r w:rsidR="00F82B71" w:rsidRPr="00745757" w:rsidDel="00745757">
          <w:rPr>
            <w:rFonts w:cs="Times New Roman"/>
            <w:szCs w:val="24"/>
          </w:rPr>
          <w:delText xml:space="preserve">. </w:delText>
        </w:r>
        <w:r w:rsidR="00F82B71" w:rsidRPr="00745757" w:rsidDel="00745757">
          <w:rPr>
            <w:noProof/>
            <w:szCs w:val="24"/>
          </w:rPr>
          <w:delText xml:space="preserve">This work first presents the technologies that are used in the background of such a system. The </w:delText>
        </w:r>
        <w:r w:rsidR="00971A12" w:rsidRPr="00745757" w:rsidDel="00745757">
          <w:rPr>
            <w:noProof/>
            <w:szCs w:val="24"/>
            <w:lang w:val="en-US"/>
          </w:rPr>
          <w:delText xml:space="preserve">most explained is the </w:delText>
        </w:r>
        <w:r w:rsidR="00F82B71" w:rsidRPr="00745757" w:rsidDel="00745757">
          <w:rPr>
            <w:noProof/>
            <w:szCs w:val="24"/>
          </w:rPr>
          <w:delText xml:space="preserve">use of backend system, </w:delText>
        </w:r>
        <w:r w:rsidR="00971A12" w:rsidRPr="00745757" w:rsidDel="00745757">
          <w:rPr>
            <w:noProof/>
            <w:szCs w:val="24"/>
            <w:lang w:val="en-US"/>
          </w:rPr>
          <w:delText>its</w:delText>
        </w:r>
        <w:r w:rsidR="00F82B71" w:rsidRPr="00745757" w:rsidDel="00745757">
          <w:rPr>
            <w:noProof/>
            <w:szCs w:val="24"/>
          </w:rPr>
          <w:delText xml:space="preserve"> functionality based on </w:delText>
        </w:r>
        <w:r w:rsidR="00971A12" w:rsidRPr="00745757" w:rsidDel="00745757">
          <w:rPr>
            <w:noProof/>
            <w:szCs w:val="24"/>
            <w:lang w:val="en-US"/>
          </w:rPr>
          <w:delText>data storing, fetching and</w:delText>
        </w:r>
        <w:r w:rsidR="00F82B71" w:rsidRPr="00745757" w:rsidDel="00745757">
          <w:rPr>
            <w:noProof/>
            <w:szCs w:val="24"/>
          </w:rPr>
          <w:delText xml:space="preserve"> processing </w:delText>
        </w:r>
        <w:r w:rsidR="00971A12" w:rsidRPr="00745757" w:rsidDel="00745757">
          <w:rPr>
            <w:noProof/>
            <w:szCs w:val="24"/>
            <w:lang w:val="en-US"/>
          </w:rPr>
          <w:delText xml:space="preserve">in relational databases, as well as an </w:delText>
        </w:r>
        <w:r w:rsidR="00F82B71" w:rsidRPr="00745757" w:rsidDel="00745757">
          <w:rPr>
            <w:noProof/>
            <w:szCs w:val="24"/>
          </w:rPr>
          <w:delText xml:space="preserve">adequate </w:delText>
        </w:r>
        <w:r w:rsidR="00971A12" w:rsidRPr="00745757" w:rsidDel="00745757">
          <w:rPr>
            <w:noProof/>
            <w:szCs w:val="24"/>
            <w:lang w:val="en-US"/>
          </w:rPr>
          <w:delText>way of data presenting in the rest of the system</w:delText>
        </w:r>
        <w:r w:rsidR="00F82B71" w:rsidRPr="00745757" w:rsidDel="00745757">
          <w:rPr>
            <w:noProof/>
            <w:szCs w:val="24"/>
          </w:rPr>
          <w:delText xml:space="preserve">. The principle of translating </w:delText>
        </w:r>
        <w:r w:rsidR="00F82B71" w:rsidRPr="00745757" w:rsidDel="00745757">
          <w:rPr>
            <w:noProof/>
            <w:szCs w:val="24"/>
            <w:lang w:val="en-US"/>
          </w:rPr>
          <w:delText xml:space="preserve">database data </w:delText>
        </w:r>
        <w:r w:rsidR="00F82B71" w:rsidRPr="00745757" w:rsidDel="00745757">
          <w:rPr>
            <w:noProof/>
            <w:szCs w:val="24"/>
          </w:rPr>
          <w:delText xml:space="preserve">into a relational model is presented. By performing this procedure, we get a </w:delText>
        </w:r>
        <w:r w:rsidR="00F82B71" w:rsidRPr="00745757" w:rsidDel="00745757">
          <w:rPr>
            <w:noProof/>
            <w:szCs w:val="24"/>
            <w:lang w:val="en-US"/>
          </w:rPr>
          <w:delText xml:space="preserve">well structured data </w:delText>
        </w:r>
        <w:r w:rsidR="00F82B71" w:rsidRPr="00745757" w:rsidDel="00745757">
          <w:rPr>
            <w:noProof/>
            <w:szCs w:val="24"/>
          </w:rPr>
          <w:delText xml:space="preserve">with which we know how to </w:delText>
        </w:r>
        <w:r w:rsidR="00F82B71" w:rsidRPr="00745757" w:rsidDel="00745757">
          <w:rPr>
            <w:noProof/>
            <w:szCs w:val="24"/>
            <w:lang w:val="en-US"/>
          </w:rPr>
          <w:delText>manipulate and do further adjustments</w:delText>
        </w:r>
        <w:r w:rsidR="00F82B71" w:rsidRPr="00745757" w:rsidDel="00745757">
          <w:rPr>
            <w:noProof/>
            <w:szCs w:val="24"/>
          </w:rPr>
          <w:delText>. Then a detailed description of the system is given, showing the implementation of the desired solution and the process of its creation. Finally, there is a presentation of the application itself, i.e. a demonstration of the desired solution on an example.</w:delText>
        </w:r>
      </w:del>
    </w:p>
    <w:p w14:paraId="0149053C" w14:textId="53CBBC96" w:rsidR="000A19AE" w:rsidRPr="00745757" w:rsidDel="00745757" w:rsidRDefault="00F82B71">
      <w:pPr>
        <w:ind w:firstLine="720"/>
        <w:rPr>
          <w:del w:id="105" w:author="Nikola Mitic" w:date="2025-05-13T20:08:00Z" w16du:dateUtc="2025-05-13T18:08:00Z"/>
          <w:noProof/>
          <w:szCs w:val="24"/>
        </w:rPr>
      </w:pPr>
      <w:del w:id="106" w:author="Nikola Mitic" w:date="2025-05-13T20:08:00Z" w16du:dateUtc="2025-05-13T18:08:00Z">
        <w:r w:rsidRPr="00745757" w:rsidDel="00745757">
          <w:rPr>
            <w:noProof/>
            <w:szCs w:val="24"/>
          </w:rPr>
          <w:delText xml:space="preserve"> The main aim of this work is the implementation of modern technologies that enable easy </w:delText>
        </w:r>
        <w:r w:rsidRPr="00745757" w:rsidDel="00745757">
          <w:rPr>
            <w:noProof/>
            <w:szCs w:val="24"/>
            <w:lang w:val="en-US"/>
          </w:rPr>
          <w:delText>access and process of complex data</w:delText>
        </w:r>
        <w:r w:rsidRPr="00745757" w:rsidDel="00745757">
          <w:rPr>
            <w:noProof/>
            <w:szCs w:val="24"/>
          </w:rPr>
          <w:delText>. By using Laravel on the backend, which enables simple processing of requests and connection to the MySQL database, we get a system that easily and quickly processes all data</w:delText>
        </w:r>
        <w:r w:rsidRPr="00745757" w:rsidDel="00745757">
          <w:rPr>
            <w:noProof/>
            <w:szCs w:val="24"/>
            <w:lang w:val="en-US"/>
          </w:rPr>
          <w:delText xml:space="preserve"> using Eloquent ORM</w:delText>
        </w:r>
        <w:r w:rsidRPr="00745757" w:rsidDel="00745757">
          <w:rPr>
            <w:noProof/>
            <w:szCs w:val="24"/>
          </w:rPr>
          <w:delText>.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delText>
        </w:r>
      </w:del>
    </w:p>
    <w:p w14:paraId="695A7156" w14:textId="7768BB4A" w:rsidR="000A19AE" w:rsidRPr="00745757" w:rsidDel="00745757" w:rsidRDefault="00B53DCD">
      <w:pPr>
        <w:ind w:firstLine="720"/>
        <w:rPr>
          <w:del w:id="107" w:author="Nikola Mitic" w:date="2025-05-13T20:08:00Z" w16du:dateUtc="2025-05-13T18:08:00Z"/>
          <w:noProof/>
          <w:szCs w:val="24"/>
          <w:lang w:val="en-US"/>
          <w:rPrChange w:id="108" w:author="Nikola Mitic" w:date="2025-05-13T20:11:00Z" w16du:dateUtc="2025-05-13T18:11:00Z">
            <w:rPr>
              <w:del w:id="109" w:author="Nikola Mitic" w:date="2025-05-13T20:08:00Z" w16du:dateUtc="2025-05-13T18:08:00Z"/>
              <w:noProof/>
            </w:rPr>
          </w:rPrChange>
        </w:rPr>
      </w:pPr>
      <w:del w:id="110" w:author="Nikola Mitic" w:date="2025-05-13T20:08:00Z" w16du:dateUtc="2025-05-13T18:08:00Z">
        <w:r w:rsidRPr="00745757" w:rsidDel="00745757">
          <w:rPr>
            <w:noProof/>
            <w:szCs w:val="24"/>
            <w:lang w:val="en-US"/>
          </w:rPr>
          <w:delText>With u</w:delText>
        </w:r>
        <w:r w:rsidR="000A19AE" w:rsidRPr="00745757" w:rsidDel="00745757">
          <w:rPr>
            <w:noProof/>
            <w:szCs w:val="24"/>
          </w:rPr>
          <w:delText>s</w:delText>
        </w:r>
        <w:r w:rsidRPr="00745757" w:rsidDel="00745757">
          <w:rPr>
            <w:noProof/>
            <w:szCs w:val="24"/>
            <w:lang w:val="en-US"/>
          </w:rPr>
          <w:delText>e of Eloquent relational mapper</w:delText>
        </w:r>
        <w:r w:rsidR="000A19AE" w:rsidRPr="00745757" w:rsidDel="00745757">
          <w:rPr>
            <w:noProof/>
            <w:szCs w:val="24"/>
          </w:rPr>
          <w:delText>, data is linked into a complex structure, processed in Laravel and displayed in a responsive design using Angular. Automation of system management was achieved and simple use through a web browser was provided.</w:delText>
        </w:r>
        <w:commentRangeEnd w:id="103"/>
        <w:r w:rsidR="00E62E9D" w:rsidRPr="00745757" w:rsidDel="00745757">
          <w:rPr>
            <w:rStyle w:val="CommentReference"/>
            <w:sz w:val="24"/>
            <w:szCs w:val="24"/>
            <w:rPrChange w:id="111" w:author="Nikola Mitic" w:date="2025-05-13T20:11:00Z" w16du:dateUtc="2025-05-13T18:11:00Z">
              <w:rPr>
                <w:rStyle w:val="CommentReference"/>
              </w:rPr>
            </w:rPrChange>
          </w:rPr>
          <w:commentReference w:id="103"/>
        </w:r>
      </w:del>
    </w:p>
    <w:p w14:paraId="4DBAE654" w14:textId="77777777" w:rsidR="000A19AE" w:rsidRPr="00745757" w:rsidRDefault="000A19AE">
      <w:pPr>
        <w:ind w:firstLine="720"/>
        <w:rPr>
          <w:noProof/>
          <w:szCs w:val="24"/>
        </w:rPr>
        <w:pPrChange w:id="112" w:author="Nikola Mitic" w:date="2025-05-13T20:09:00Z" w16du:dateUtc="2025-05-13T18:09:00Z">
          <w:pPr/>
        </w:pPrChange>
      </w:pPr>
    </w:p>
    <w:p w14:paraId="2CE36051" w14:textId="1CD8A2EB" w:rsidR="000A19AE" w:rsidRPr="005C552C" w:rsidRDefault="000A19AE" w:rsidP="000A19AE">
      <w:pPr>
        <w:rPr>
          <w:noProof/>
        </w:rPr>
      </w:pPr>
      <w:r w:rsidRPr="005C552C">
        <w:rPr>
          <w:b/>
          <w:bCs/>
          <w:noProof/>
        </w:rPr>
        <w:t>Keywords:</w:t>
      </w:r>
      <w:r w:rsidRPr="005C552C">
        <w:rPr>
          <w:noProof/>
        </w:rPr>
        <w:t xml:space="preserve"> </w:t>
      </w:r>
      <w:r w:rsidR="00F82B71">
        <w:rPr>
          <w:noProof/>
          <w:lang w:val="en-US"/>
        </w:rPr>
        <w:t>data</w:t>
      </w:r>
      <w:r w:rsidRPr="005C552C">
        <w:rPr>
          <w:noProof/>
        </w:rPr>
        <w:t xml:space="preserve">, </w:t>
      </w:r>
      <w:r w:rsidR="00F82B71">
        <w:rPr>
          <w:noProof/>
          <w:lang w:val="en-US"/>
        </w:rPr>
        <w:t>modern</w:t>
      </w:r>
      <w:r w:rsidRPr="005C552C">
        <w:rPr>
          <w:noProof/>
        </w:rPr>
        <w:t>,</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7"/>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113" w:name="_Toc180407669"/>
      <w:bookmarkStart w:id="114" w:name="_Toc181280607"/>
      <w:bookmarkStart w:id="115" w:name="_Toc181374006"/>
      <w:bookmarkStart w:id="116" w:name="_Toc181374057"/>
      <w:bookmarkStart w:id="117" w:name="_Toc183394689"/>
      <w:bookmarkStart w:id="118" w:name="_Toc185195812"/>
      <w:bookmarkStart w:id="119" w:name="_Toc185212691"/>
      <w:bookmarkStart w:id="120" w:name="_Toc185216092"/>
      <w:bookmarkStart w:id="121" w:name="_Toc187537846"/>
      <w:bookmarkStart w:id="122" w:name="_Toc197285560"/>
      <w:bookmarkStart w:id="123" w:name="_Toc197303483"/>
      <w:bookmarkStart w:id="124" w:name="_Toc198390744"/>
      <w:bookmarkStart w:id="125" w:name="_Toc202866953"/>
      <w:bookmarkStart w:id="126" w:name="_Toc202867114"/>
      <w:bookmarkStart w:id="127" w:name="_Toc202867280"/>
      <w:r w:rsidRPr="005C552C">
        <w:lastRenderedPageBreak/>
        <w:t>САДРЖАЈ</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sdt>
      <w:sdtPr>
        <w:rPr>
          <w:rFonts w:cs="Times New Roman"/>
          <w:sz w:val="22"/>
        </w:rPr>
        <w:id w:val="1283465707"/>
        <w:docPartObj>
          <w:docPartGallery w:val="Table of Contents"/>
          <w:docPartUnique/>
        </w:docPartObj>
      </w:sdtPr>
      <w:sdtEndPr>
        <w:rPr>
          <w:b/>
          <w:bCs/>
          <w:sz w:val="24"/>
        </w:rPr>
      </w:sdtEndPr>
      <w:sdtContent>
        <w:p w14:paraId="0E9D7F83" w14:textId="0E3DA24F" w:rsidR="007C6864" w:rsidRDefault="00CE50F7" w:rsidP="007C6864">
          <w:pPr>
            <w:pStyle w:val="TOC1"/>
            <w:tabs>
              <w:tab w:val="right" w:leader="dot" w:pos="9350"/>
            </w:tabs>
            <w:rPr>
              <w:ins w:id="128" w:author="Nikola Mitic" w:date="2025-07-08T11:41:00Z" w16du:dateUtc="2025-07-08T09:41:00Z"/>
              <w:rFonts w:asciiTheme="minorHAnsi" w:eastAsiaTheme="minorEastAsia" w:hAnsiTheme="minorHAnsi"/>
              <w:noProof/>
              <w:szCs w:val="24"/>
              <w:lang w:val="en-150"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4B317465" w14:textId="685E3ECE" w:rsidR="007C6864" w:rsidRDefault="007C6864">
          <w:pPr>
            <w:pStyle w:val="TOC1"/>
            <w:tabs>
              <w:tab w:val="left" w:pos="440"/>
              <w:tab w:val="right" w:leader="dot" w:pos="9350"/>
            </w:tabs>
            <w:rPr>
              <w:ins w:id="129" w:author="Nikola Mitic" w:date="2025-07-08T11:41:00Z" w16du:dateUtc="2025-07-08T09:41:00Z"/>
              <w:rFonts w:asciiTheme="minorHAnsi" w:eastAsiaTheme="minorEastAsia" w:hAnsiTheme="minorHAnsi"/>
              <w:noProof/>
              <w:szCs w:val="24"/>
              <w:lang w:val="en-150" w:eastAsia="en-150"/>
            </w:rPr>
          </w:pPr>
          <w:ins w:id="13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1.</w:t>
            </w:r>
            <w:r>
              <w:rPr>
                <w:rFonts w:asciiTheme="minorHAnsi" w:eastAsiaTheme="minorEastAsia" w:hAnsiTheme="minorHAnsi"/>
                <w:noProof/>
                <w:szCs w:val="24"/>
                <w:lang w:val="en-150" w:eastAsia="en-150"/>
              </w:rPr>
              <w:tab/>
            </w:r>
            <w:r w:rsidRPr="006C76A5">
              <w:rPr>
                <w:rStyle w:val="Hyperlink"/>
                <w:rFonts w:cs="Times New Roman"/>
                <w:noProof/>
              </w:rPr>
              <w:t>УВОД</w:t>
            </w:r>
            <w:r>
              <w:rPr>
                <w:noProof/>
                <w:webHidden/>
              </w:rPr>
              <w:tab/>
            </w:r>
            <w:r>
              <w:rPr>
                <w:noProof/>
                <w:webHidden/>
              </w:rPr>
              <w:fldChar w:fldCharType="begin"/>
            </w:r>
            <w:r>
              <w:rPr>
                <w:noProof/>
                <w:webHidden/>
              </w:rPr>
              <w:instrText xml:space="preserve"> PAGEREF _Toc202867281 \h </w:instrText>
            </w:r>
            <w:r>
              <w:rPr>
                <w:noProof/>
                <w:webHidden/>
              </w:rPr>
            </w:r>
            <w:r>
              <w:rPr>
                <w:noProof/>
                <w:webHidden/>
              </w:rPr>
              <w:fldChar w:fldCharType="separate"/>
            </w:r>
            <w:r>
              <w:rPr>
                <w:noProof/>
                <w:webHidden/>
              </w:rPr>
              <w:t>8</w:t>
            </w:r>
            <w:r>
              <w:rPr>
                <w:noProof/>
                <w:webHidden/>
              </w:rPr>
              <w:fldChar w:fldCharType="end"/>
            </w:r>
            <w:r w:rsidRPr="006C76A5">
              <w:rPr>
                <w:rStyle w:val="Hyperlink"/>
                <w:noProof/>
              </w:rPr>
              <w:fldChar w:fldCharType="end"/>
            </w:r>
          </w:ins>
        </w:p>
        <w:p w14:paraId="434B1C2F" w14:textId="425BFF25" w:rsidR="007C6864" w:rsidRDefault="007C6864">
          <w:pPr>
            <w:pStyle w:val="TOC1"/>
            <w:tabs>
              <w:tab w:val="left" w:pos="440"/>
              <w:tab w:val="right" w:leader="dot" w:pos="9350"/>
            </w:tabs>
            <w:rPr>
              <w:ins w:id="131" w:author="Nikola Mitic" w:date="2025-07-08T11:41:00Z" w16du:dateUtc="2025-07-08T09:41:00Z"/>
              <w:rFonts w:asciiTheme="minorHAnsi" w:eastAsiaTheme="minorEastAsia" w:hAnsiTheme="minorHAnsi"/>
              <w:noProof/>
              <w:szCs w:val="24"/>
              <w:lang w:val="en-150" w:eastAsia="en-150"/>
            </w:rPr>
          </w:pPr>
          <w:ins w:id="13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2.</w:t>
            </w:r>
            <w:r>
              <w:rPr>
                <w:rFonts w:asciiTheme="minorHAnsi" w:eastAsiaTheme="minorEastAsia" w:hAnsiTheme="minorHAnsi"/>
                <w:noProof/>
                <w:szCs w:val="24"/>
                <w:lang w:val="en-150" w:eastAsia="en-150"/>
              </w:rPr>
              <w:tab/>
            </w:r>
            <w:r w:rsidRPr="006C76A5">
              <w:rPr>
                <w:rStyle w:val="Hyperlink"/>
                <w:i/>
                <w:iCs/>
                <w:noProof/>
              </w:rPr>
              <w:t>PHP</w:t>
            </w:r>
            <w:r w:rsidRPr="006C76A5">
              <w:rPr>
                <w:rStyle w:val="Hyperlink"/>
                <w:noProof/>
              </w:rPr>
              <w:t xml:space="preserve"> ПРОГРАМСКИ ЈЕЗИК И РАД СА БАЗАМА ПОДАТАКА</w:t>
            </w:r>
            <w:r>
              <w:rPr>
                <w:noProof/>
                <w:webHidden/>
              </w:rPr>
              <w:tab/>
            </w:r>
            <w:r>
              <w:rPr>
                <w:noProof/>
                <w:webHidden/>
              </w:rPr>
              <w:fldChar w:fldCharType="begin"/>
            </w:r>
            <w:r>
              <w:rPr>
                <w:noProof/>
                <w:webHidden/>
              </w:rPr>
              <w:instrText xml:space="preserve"> PAGEREF _Toc202867282 \h </w:instrText>
            </w:r>
            <w:r>
              <w:rPr>
                <w:noProof/>
                <w:webHidden/>
              </w:rPr>
            </w:r>
            <w:r>
              <w:rPr>
                <w:noProof/>
                <w:webHidden/>
              </w:rPr>
              <w:fldChar w:fldCharType="separate"/>
            </w:r>
            <w:r>
              <w:rPr>
                <w:noProof/>
                <w:webHidden/>
              </w:rPr>
              <w:t>9</w:t>
            </w:r>
            <w:r>
              <w:rPr>
                <w:noProof/>
                <w:webHidden/>
              </w:rPr>
              <w:fldChar w:fldCharType="end"/>
            </w:r>
            <w:r w:rsidRPr="006C76A5">
              <w:rPr>
                <w:rStyle w:val="Hyperlink"/>
                <w:noProof/>
              </w:rPr>
              <w:fldChar w:fldCharType="end"/>
            </w:r>
          </w:ins>
        </w:p>
        <w:p w14:paraId="33851A94" w14:textId="71EF3E94" w:rsidR="007C6864" w:rsidRDefault="007C6864">
          <w:pPr>
            <w:pStyle w:val="TOC2"/>
            <w:tabs>
              <w:tab w:val="left" w:pos="960"/>
              <w:tab w:val="right" w:leader="dot" w:pos="9350"/>
            </w:tabs>
            <w:rPr>
              <w:ins w:id="133" w:author="Nikola Mitic" w:date="2025-07-08T11:41:00Z" w16du:dateUtc="2025-07-08T09:41:00Z"/>
              <w:rFonts w:asciiTheme="minorHAnsi" w:hAnsiTheme="minorHAnsi" w:cstheme="minorBidi"/>
              <w:noProof/>
              <w:kern w:val="2"/>
              <w:szCs w:val="24"/>
              <w:lang w:val="en-150" w:eastAsia="en-150"/>
              <w14:ligatures w14:val="standardContextual"/>
            </w:rPr>
          </w:pPr>
          <w:ins w:id="13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2.2.</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PHP</w:t>
            </w:r>
            <w:r w:rsidRPr="006C76A5">
              <w:rPr>
                <w:rStyle w:val="Hyperlink"/>
                <w:noProof/>
              </w:rPr>
              <w:t xml:space="preserve"> ПРОГРАМСКИ ЈЕЗИК</w:t>
            </w:r>
            <w:r>
              <w:rPr>
                <w:noProof/>
                <w:webHidden/>
              </w:rPr>
              <w:tab/>
            </w:r>
            <w:r>
              <w:rPr>
                <w:noProof/>
                <w:webHidden/>
              </w:rPr>
              <w:fldChar w:fldCharType="begin"/>
            </w:r>
            <w:r>
              <w:rPr>
                <w:noProof/>
                <w:webHidden/>
              </w:rPr>
              <w:instrText xml:space="preserve"> PAGEREF _Toc202867283 \h </w:instrText>
            </w:r>
            <w:r>
              <w:rPr>
                <w:noProof/>
                <w:webHidden/>
              </w:rPr>
            </w:r>
            <w:r>
              <w:rPr>
                <w:noProof/>
                <w:webHidden/>
              </w:rPr>
              <w:fldChar w:fldCharType="separate"/>
            </w:r>
            <w:r>
              <w:rPr>
                <w:noProof/>
                <w:webHidden/>
              </w:rPr>
              <w:t>9</w:t>
            </w:r>
            <w:r>
              <w:rPr>
                <w:noProof/>
                <w:webHidden/>
              </w:rPr>
              <w:fldChar w:fldCharType="end"/>
            </w:r>
            <w:r w:rsidRPr="006C76A5">
              <w:rPr>
                <w:rStyle w:val="Hyperlink"/>
                <w:noProof/>
              </w:rPr>
              <w:fldChar w:fldCharType="end"/>
            </w:r>
          </w:ins>
        </w:p>
        <w:p w14:paraId="14598200" w14:textId="06818BA3" w:rsidR="007C6864" w:rsidRDefault="007C6864">
          <w:pPr>
            <w:pStyle w:val="TOC2"/>
            <w:tabs>
              <w:tab w:val="left" w:pos="960"/>
              <w:tab w:val="right" w:leader="dot" w:pos="9350"/>
            </w:tabs>
            <w:rPr>
              <w:ins w:id="135" w:author="Nikola Mitic" w:date="2025-07-08T11:41:00Z" w16du:dateUtc="2025-07-08T09:41:00Z"/>
              <w:rFonts w:asciiTheme="minorHAnsi" w:hAnsiTheme="minorHAnsi" w:cstheme="minorBidi"/>
              <w:noProof/>
              <w:kern w:val="2"/>
              <w:szCs w:val="24"/>
              <w:lang w:val="en-150" w:eastAsia="en-150"/>
              <w14:ligatures w14:val="standardContextual"/>
            </w:rPr>
          </w:pPr>
          <w:ins w:id="13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2.3.</w:t>
            </w:r>
            <w:r>
              <w:rPr>
                <w:rFonts w:asciiTheme="minorHAnsi" w:hAnsiTheme="minorHAnsi" w:cstheme="minorBidi"/>
                <w:noProof/>
                <w:kern w:val="2"/>
                <w:szCs w:val="24"/>
                <w:lang w:val="en-150" w:eastAsia="en-150"/>
                <w14:ligatures w14:val="standardContextual"/>
              </w:rPr>
              <w:tab/>
            </w:r>
            <w:r w:rsidRPr="006C76A5">
              <w:rPr>
                <w:rStyle w:val="Hyperlink"/>
                <w:noProof/>
              </w:rPr>
              <w:t>Релационе базе података</w:t>
            </w:r>
            <w:r>
              <w:rPr>
                <w:noProof/>
                <w:webHidden/>
              </w:rPr>
              <w:tab/>
            </w:r>
            <w:r>
              <w:rPr>
                <w:noProof/>
                <w:webHidden/>
              </w:rPr>
              <w:fldChar w:fldCharType="begin"/>
            </w:r>
            <w:r>
              <w:rPr>
                <w:noProof/>
                <w:webHidden/>
              </w:rPr>
              <w:instrText xml:space="preserve"> PAGEREF _Toc202867284 \h </w:instrText>
            </w:r>
            <w:r>
              <w:rPr>
                <w:noProof/>
                <w:webHidden/>
              </w:rPr>
            </w:r>
            <w:r>
              <w:rPr>
                <w:noProof/>
                <w:webHidden/>
              </w:rPr>
              <w:fldChar w:fldCharType="separate"/>
            </w:r>
            <w:r>
              <w:rPr>
                <w:noProof/>
                <w:webHidden/>
              </w:rPr>
              <w:t>10</w:t>
            </w:r>
            <w:r>
              <w:rPr>
                <w:noProof/>
                <w:webHidden/>
              </w:rPr>
              <w:fldChar w:fldCharType="end"/>
            </w:r>
            <w:r w:rsidRPr="006C76A5">
              <w:rPr>
                <w:rStyle w:val="Hyperlink"/>
                <w:noProof/>
              </w:rPr>
              <w:fldChar w:fldCharType="end"/>
            </w:r>
          </w:ins>
        </w:p>
        <w:p w14:paraId="48DCF27F" w14:textId="7173B28A" w:rsidR="007C6864" w:rsidRDefault="007C6864">
          <w:pPr>
            <w:pStyle w:val="TOC1"/>
            <w:tabs>
              <w:tab w:val="left" w:pos="440"/>
              <w:tab w:val="right" w:leader="dot" w:pos="9350"/>
            </w:tabs>
            <w:rPr>
              <w:ins w:id="137" w:author="Nikola Mitic" w:date="2025-07-08T11:41:00Z" w16du:dateUtc="2025-07-08T09:41:00Z"/>
              <w:rFonts w:asciiTheme="minorHAnsi" w:eastAsiaTheme="minorEastAsia" w:hAnsiTheme="minorHAnsi"/>
              <w:noProof/>
              <w:szCs w:val="24"/>
              <w:lang w:val="en-150" w:eastAsia="en-150"/>
            </w:rPr>
          </w:pPr>
          <w:ins w:id="13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"_Toc202867286"</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w:t>
            </w:r>
            <w:r>
              <w:rPr>
                <w:rFonts w:asciiTheme="minorHAnsi" w:eastAsiaTheme="minorEastAsia" w:hAnsiTheme="minorHAnsi"/>
                <w:noProof/>
                <w:szCs w:val="24"/>
                <w:lang w:val="en-150" w:eastAsia="en-150"/>
              </w:rPr>
              <w:tab/>
            </w:r>
            <w:r w:rsidRPr="006C76A5">
              <w:rPr>
                <w:rStyle w:val="Hyperlink"/>
                <w:noProof/>
              </w:rPr>
              <w:t xml:space="preserve">РАДНО ОКРУЖЕЊЕ </w:t>
            </w:r>
            <w:r w:rsidRPr="006C76A5">
              <w:rPr>
                <w:rStyle w:val="Hyperlink"/>
                <w:i/>
                <w:iCs/>
                <w:noProof/>
                <w:lang w:val="en-US"/>
              </w:rPr>
              <w:t>LARAVEL</w:t>
            </w:r>
            <w:r>
              <w:rPr>
                <w:noProof/>
                <w:webHidden/>
              </w:rPr>
              <w:tab/>
            </w:r>
            <w:r>
              <w:rPr>
                <w:noProof/>
                <w:webHidden/>
              </w:rPr>
              <w:fldChar w:fldCharType="begin"/>
            </w:r>
            <w:r>
              <w:rPr>
                <w:noProof/>
                <w:webHidden/>
              </w:rPr>
              <w:instrText xml:space="preserve"> PAGEREF _Toc202867286 \h </w:instrText>
            </w:r>
            <w:r>
              <w:rPr>
                <w:noProof/>
                <w:webHidden/>
              </w:rPr>
            </w:r>
            <w:r>
              <w:rPr>
                <w:noProof/>
                <w:webHidden/>
              </w:rPr>
              <w:fldChar w:fldCharType="separate"/>
            </w:r>
            <w:r>
              <w:rPr>
                <w:noProof/>
                <w:webHidden/>
              </w:rPr>
              <w:t>13</w:t>
            </w:r>
            <w:r>
              <w:rPr>
                <w:noProof/>
                <w:webHidden/>
              </w:rPr>
              <w:fldChar w:fldCharType="end"/>
            </w:r>
            <w:r w:rsidRPr="006C76A5">
              <w:rPr>
                <w:rStyle w:val="Hyperlink"/>
                <w:noProof/>
              </w:rPr>
              <w:fldChar w:fldCharType="end"/>
            </w:r>
          </w:ins>
        </w:p>
        <w:p w14:paraId="5F4FCA53" w14:textId="3E1C4E8C" w:rsidR="007C6864" w:rsidRDefault="007C6864">
          <w:pPr>
            <w:pStyle w:val="TOC2"/>
            <w:tabs>
              <w:tab w:val="left" w:pos="960"/>
              <w:tab w:val="right" w:leader="dot" w:pos="9350"/>
            </w:tabs>
            <w:rPr>
              <w:ins w:id="139" w:author="Nikola Mitic" w:date="2025-07-08T11:41:00Z" w16du:dateUtc="2025-07-08T09:41:00Z"/>
              <w:rFonts w:asciiTheme="minorHAnsi" w:hAnsiTheme="minorHAnsi" w:cstheme="minorBidi"/>
              <w:noProof/>
              <w:kern w:val="2"/>
              <w:szCs w:val="24"/>
              <w:lang w:val="en-150" w:eastAsia="en-150"/>
              <w14:ligatures w14:val="standardContextual"/>
            </w:rPr>
          </w:pPr>
          <w:ins w:id="14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"_Toc202867287"</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3.2.</w:t>
            </w:r>
            <w:r>
              <w:rPr>
                <w:rFonts w:asciiTheme="minorHAnsi" w:hAnsiTheme="minorHAnsi" w:cstheme="minorBidi"/>
                <w:noProof/>
                <w:kern w:val="2"/>
                <w:szCs w:val="24"/>
                <w:lang w:val="en-150" w:eastAsia="en-150"/>
                <w14:ligatures w14:val="standardContextual"/>
              </w:rPr>
              <w:tab/>
            </w:r>
            <w:r w:rsidRPr="006C76A5">
              <w:rPr>
                <w:rStyle w:val="Hyperlink"/>
                <w:noProof/>
              </w:rPr>
              <w:t>Опште</w:t>
            </w:r>
            <w:r>
              <w:rPr>
                <w:noProof/>
                <w:webHidden/>
              </w:rPr>
              <w:tab/>
            </w:r>
            <w:r>
              <w:rPr>
                <w:noProof/>
                <w:webHidden/>
              </w:rPr>
              <w:fldChar w:fldCharType="begin"/>
            </w:r>
            <w:r>
              <w:rPr>
                <w:noProof/>
                <w:webHidden/>
              </w:rPr>
              <w:instrText xml:space="preserve"> PAGEREF _Toc202867287 \h </w:instrText>
            </w:r>
            <w:r>
              <w:rPr>
                <w:noProof/>
                <w:webHidden/>
              </w:rPr>
            </w:r>
            <w:r>
              <w:rPr>
                <w:noProof/>
                <w:webHidden/>
              </w:rPr>
              <w:fldChar w:fldCharType="separate"/>
            </w:r>
            <w:r>
              <w:rPr>
                <w:noProof/>
                <w:webHidden/>
              </w:rPr>
              <w:t>13</w:t>
            </w:r>
            <w:r>
              <w:rPr>
                <w:noProof/>
                <w:webHidden/>
              </w:rPr>
              <w:fldChar w:fldCharType="end"/>
            </w:r>
            <w:r w:rsidRPr="006C76A5">
              <w:rPr>
                <w:rStyle w:val="Hyperlink"/>
                <w:noProof/>
              </w:rPr>
              <w:fldChar w:fldCharType="end"/>
            </w:r>
          </w:ins>
        </w:p>
        <w:p w14:paraId="1311CA57" w14:textId="59511455" w:rsidR="007C6864" w:rsidRDefault="007C6864">
          <w:pPr>
            <w:pStyle w:val="TOC2"/>
            <w:tabs>
              <w:tab w:val="left" w:pos="960"/>
              <w:tab w:val="right" w:leader="dot" w:pos="9350"/>
            </w:tabs>
            <w:rPr>
              <w:ins w:id="141" w:author="Nikola Mitic" w:date="2025-07-08T11:41:00Z" w16du:dateUtc="2025-07-08T09:41:00Z"/>
              <w:rFonts w:asciiTheme="minorHAnsi" w:hAnsiTheme="minorHAnsi" w:cstheme="minorBidi"/>
              <w:noProof/>
              <w:kern w:val="2"/>
              <w:szCs w:val="24"/>
              <w:lang w:val="en-150" w:eastAsia="en-150"/>
              <w14:ligatures w14:val="standardContextual"/>
            </w:rPr>
          </w:pPr>
          <w:ins w:id="14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"_Toc202867288"</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3.3.</w:t>
            </w:r>
            <w:r>
              <w:rPr>
                <w:rFonts w:asciiTheme="minorHAnsi" w:hAnsiTheme="minorHAnsi" w:cstheme="minorBidi"/>
                <w:noProof/>
                <w:kern w:val="2"/>
                <w:szCs w:val="24"/>
                <w:lang w:val="en-150" w:eastAsia="en-150"/>
                <w14:ligatures w14:val="standardContextual"/>
              </w:rPr>
              <w:tab/>
            </w:r>
            <w:r w:rsidRPr="006C76A5">
              <w:rPr>
                <w:rStyle w:val="Hyperlink"/>
                <w:noProof/>
              </w:rPr>
              <w:t>Рутирање</w:t>
            </w:r>
            <w:r>
              <w:rPr>
                <w:noProof/>
                <w:webHidden/>
              </w:rPr>
              <w:tab/>
            </w:r>
            <w:r>
              <w:rPr>
                <w:noProof/>
                <w:webHidden/>
              </w:rPr>
              <w:fldChar w:fldCharType="begin"/>
            </w:r>
            <w:r>
              <w:rPr>
                <w:noProof/>
                <w:webHidden/>
              </w:rPr>
              <w:instrText xml:space="preserve"> PAGEREF _Toc202867288 \h </w:instrText>
            </w:r>
            <w:r>
              <w:rPr>
                <w:noProof/>
                <w:webHidden/>
              </w:rPr>
            </w:r>
            <w:r>
              <w:rPr>
                <w:noProof/>
                <w:webHidden/>
              </w:rPr>
              <w:fldChar w:fldCharType="separate"/>
            </w:r>
            <w:r>
              <w:rPr>
                <w:noProof/>
                <w:webHidden/>
              </w:rPr>
              <w:t>14</w:t>
            </w:r>
            <w:r>
              <w:rPr>
                <w:noProof/>
                <w:webHidden/>
              </w:rPr>
              <w:fldChar w:fldCharType="end"/>
            </w:r>
            <w:r w:rsidRPr="006C76A5">
              <w:rPr>
                <w:rStyle w:val="Hyperlink"/>
                <w:noProof/>
              </w:rPr>
              <w:fldChar w:fldCharType="end"/>
            </w:r>
          </w:ins>
        </w:p>
        <w:p w14:paraId="2C8C2C92" w14:textId="2C5D65E4" w:rsidR="007C6864" w:rsidRDefault="007C6864">
          <w:pPr>
            <w:pStyle w:val="TOC2"/>
            <w:tabs>
              <w:tab w:val="left" w:pos="960"/>
              <w:tab w:val="right" w:leader="dot" w:pos="9350"/>
            </w:tabs>
            <w:rPr>
              <w:ins w:id="143" w:author="Nikola Mitic" w:date="2025-07-08T11:41:00Z" w16du:dateUtc="2025-07-08T09:41:00Z"/>
              <w:rFonts w:asciiTheme="minorHAnsi" w:hAnsiTheme="minorHAnsi" w:cstheme="minorBidi"/>
              <w:noProof/>
              <w:kern w:val="2"/>
              <w:szCs w:val="24"/>
              <w:lang w:val="en-150" w:eastAsia="en-150"/>
              <w14:ligatures w14:val="standardContextual"/>
            </w:rPr>
          </w:pPr>
          <w:ins w:id="14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"_Toc202867289"</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3.4.</w:t>
            </w:r>
            <w:r>
              <w:rPr>
                <w:rFonts w:asciiTheme="minorHAnsi" w:hAnsiTheme="minorHAnsi" w:cstheme="minorBidi"/>
                <w:noProof/>
                <w:kern w:val="2"/>
                <w:szCs w:val="24"/>
                <w:lang w:val="en-150" w:eastAsia="en-150"/>
                <w14:ligatures w14:val="standardContextual"/>
              </w:rPr>
              <w:tab/>
            </w:r>
            <w:r w:rsidRPr="006C76A5">
              <w:rPr>
                <w:rStyle w:val="Hyperlink"/>
                <w:noProof/>
              </w:rPr>
              <w:t>Валидација</w:t>
            </w:r>
            <w:r>
              <w:rPr>
                <w:noProof/>
                <w:webHidden/>
              </w:rPr>
              <w:tab/>
            </w:r>
            <w:r>
              <w:rPr>
                <w:noProof/>
                <w:webHidden/>
              </w:rPr>
              <w:fldChar w:fldCharType="begin"/>
            </w:r>
            <w:r>
              <w:rPr>
                <w:noProof/>
                <w:webHidden/>
              </w:rPr>
              <w:instrText xml:space="preserve"> PAGEREF _Toc202867289 \h </w:instrText>
            </w:r>
            <w:r>
              <w:rPr>
                <w:noProof/>
                <w:webHidden/>
              </w:rPr>
            </w:r>
            <w:r>
              <w:rPr>
                <w:noProof/>
                <w:webHidden/>
              </w:rPr>
              <w:fldChar w:fldCharType="separate"/>
            </w:r>
            <w:r>
              <w:rPr>
                <w:noProof/>
                <w:webHidden/>
              </w:rPr>
              <w:t>15</w:t>
            </w:r>
            <w:r>
              <w:rPr>
                <w:noProof/>
                <w:webHidden/>
              </w:rPr>
              <w:fldChar w:fldCharType="end"/>
            </w:r>
            <w:r w:rsidRPr="006C76A5">
              <w:rPr>
                <w:rStyle w:val="Hyperlink"/>
                <w:noProof/>
              </w:rPr>
              <w:fldChar w:fldCharType="end"/>
            </w:r>
          </w:ins>
        </w:p>
        <w:p w14:paraId="1896A306" w14:textId="17680D70" w:rsidR="007C6864" w:rsidRDefault="007C6864">
          <w:pPr>
            <w:pStyle w:val="TOC2"/>
            <w:tabs>
              <w:tab w:val="left" w:pos="960"/>
              <w:tab w:val="right" w:leader="dot" w:pos="9350"/>
            </w:tabs>
            <w:rPr>
              <w:ins w:id="145" w:author="Nikola Mitic" w:date="2025-07-08T11:41:00Z" w16du:dateUtc="2025-07-08T09:41:00Z"/>
              <w:rFonts w:asciiTheme="minorHAnsi" w:hAnsiTheme="minorHAnsi" w:cstheme="minorBidi"/>
              <w:noProof/>
              <w:kern w:val="2"/>
              <w:szCs w:val="24"/>
              <w:lang w:val="en-150" w:eastAsia="en-150"/>
              <w14:ligatures w14:val="standardContextual"/>
            </w:rPr>
          </w:pPr>
          <w:ins w:id="14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"_Toc202867290"</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3.5.</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MVC</w:t>
            </w:r>
            <w:r w:rsidRPr="006C76A5">
              <w:rPr>
                <w:rStyle w:val="Hyperlink"/>
                <w:noProof/>
                <w:lang w:val="en-US"/>
              </w:rPr>
              <w:t xml:space="preserve"> </w:t>
            </w:r>
            <w:r w:rsidRPr="006C76A5">
              <w:rPr>
                <w:rStyle w:val="Hyperlink"/>
                <w:noProof/>
              </w:rPr>
              <w:t>архитектура</w:t>
            </w:r>
            <w:r>
              <w:rPr>
                <w:noProof/>
                <w:webHidden/>
              </w:rPr>
              <w:tab/>
            </w:r>
            <w:r>
              <w:rPr>
                <w:noProof/>
                <w:webHidden/>
              </w:rPr>
              <w:fldChar w:fldCharType="begin"/>
            </w:r>
            <w:r>
              <w:rPr>
                <w:noProof/>
                <w:webHidden/>
              </w:rPr>
              <w:instrText xml:space="preserve"> PAGEREF _Toc202867290 \h </w:instrText>
            </w:r>
            <w:r>
              <w:rPr>
                <w:noProof/>
                <w:webHidden/>
              </w:rPr>
            </w:r>
            <w:r>
              <w:rPr>
                <w:noProof/>
                <w:webHidden/>
              </w:rPr>
              <w:fldChar w:fldCharType="separate"/>
            </w:r>
            <w:r>
              <w:rPr>
                <w:noProof/>
                <w:webHidden/>
              </w:rPr>
              <w:t>16</w:t>
            </w:r>
            <w:r>
              <w:rPr>
                <w:noProof/>
                <w:webHidden/>
              </w:rPr>
              <w:fldChar w:fldCharType="end"/>
            </w:r>
            <w:r w:rsidRPr="006C76A5">
              <w:rPr>
                <w:rStyle w:val="Hyperlink"/>
                <w:noProof/>
              </w:rPr>
              <w:fldChar w:fldCharType="end"/>
            </w:r>
          </w:ins>
        </w:p>
        <w:p w14:paraId="65F8E9AE" w14:textId="3B28D62C" w:rsidR="007C6864" w:rsidRDefault="007C6864">
          <w:pPr>
            <w:pStyle w:val="TOC2"/>
            <w:tabs>
              <w:tab w:val="left" w:pos="960"/>
              <w:tab w:val="right" w:leader="dot" w:pos="9350"/>
            </w:tabs>
            <w:rPr>
              <w:ins w:id="147" w:author="Nikola Mitic" w:date="2025-07-08T11:41:00Z" w16du:dateUtc="2025-07-08T09:41:00Z"/>
              <w:rFonts w:asciiTheme="minorHAnsi" w:hAnsiTheme="minorHAnsi" w:cstheme="minorBidi"/>
              <w:noProof/>
              <w:kern w:val="2"/>
              <w:szCs w:val="24"/>
              <w:lang w:val="en-150" w:eastAsia="en-150"/>
              <w14:ligatures w14:val="standardContextual"/>
            </w:rPr>
          </w:pPr>
          <w:ins w:id="14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3.6.</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Redis</w:t>
            </w:r>
            <w:r>
              <w:rPr>
                <w:noProof/>
                <w:webHidden/>
              </w:rPr>
              <w:tab/>
            </w:r>
            <w:r>
              <w:rPr>
                <w:noProof/>
                <w:webHidden/>
              </w:rPr>
              <w:fldChar w:fldCharType="begin"/>
            </w:r>
            <w:r>
              <w:rPr>
                <w:noProof/>
                <w:webHidden/>
              </w:rPr>
              <w:instrText xml:space="preserve"> PAGEREF _Toc202867291 \h </w:instrText>
            </w:r>
            <w:r>
              <w:rPr>
                <w:noProof/>
                <w:webHidden/>
              </w:rPr>
            </w:r>
            <w:r>
              <w:rPr>
                <w:noProof/>
                <w:webHidden/>
              </w:rPr>
              <w:fldChar w:fldCharType="separate"/>
            </w:r>
            <w:r>
              <w:rPr>
                <w:noProof/>
                <w:webHidden/>
              </w:rPr>
              <w:t>17</w:t>
            </w:r>
            <w:r>
              <w:rPr>
                <w:noProof/>
                <w:webHidden/>
              </w:rPr>
              <w:fldChar w:fldCharType="end"/>
            </w:r>
            <w:r w:rsidRPr="006C76A5">
              <w:rPr>
                <w:rStyle w:val="Hyperlink"/>
                <w:noProof/>
              </w:rPr>
              <w:fldChar w:fldCharType="end"/>
            </w:r>
          </w:ins>
        </w:p>
        <w:p w14:paraId="1929A383" w14:textId="146FE197" w:rsidR="007C6864" w:rsidRDefault="007C6864">
          <w:pPr>
            <w:pStyle w:val="TOC2"/>
            <w:tabs>
              <w:tab w:val="left" w:pos="960"/>
              <w:tab w:val="right" w:leader="dot" w:pos="9350"/>
            </w:tabs>
            <w:rPr>
              <w:ins w:id="149" w:author="Nikola Mitic" w:date="2025-07-08T11:41:00Z" w16du:dateUtc="2025-07-08T09:41:00Z"/>
              <w:rFonts w:asciiTheme="minorHAnsi" w:hAnsiTheme="minorHAnsi" w:cstheme="minorBidi"/>
              <w:noProof/>
              <w:kern w:val="2"/>
              <w:szCs w:val="24"/>
              <w:lang w:val="en-150" w:eastAsia="en-150"/>
              <w14:ligatures w14:val="standardContextual"/>
            </w:rPr>
          </w:pPr>
          <w:ins w:id="15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3.7.</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Homestead</w:t>
            </w:r>
            <w:r>
              <w:rPr>
                <w:noProof/>
                <w:webHidden/>
              </w:rPr>
              <w:tab/>
            </w:r>
            <w:r>
              <w:rPr>
                <w:noProof/>
                <w:webHidden/>
              </w:rPr>
              <w:fldChar w:fldCharType="begin"/>
            </w:r>
            <w:r>
              <w:rPr>
                <w:noProof/>
                <w:webHidden/>
              </w:rPr>
              <w:instrText xml:space="preserve"> PAGEREF _Toc202867292 \h </w:instrText>
            </w:r>
            <w:r>
              <w:rPr>
                <w:noProof/>
                <w:webHidden/>
              </w:rPr>
            </w:r>
            <w:r>
              <w:rPr>
                <w:noProof/>
                <w:webHidden/>
              </w:rPr>
              <w:fldChar w:fldCharType="separate"/>
            </w:r>
            <w:r>
              <w:rPr>
                <w:noProof/>
                <w:webHidden/>
              </w:rPr>
              <w:t>18</w:t>
            </w:r>
            <w:r>
              <w:rPr>
                <w:noProof/>
                <w:webHidden/>
              </w:rPr>
              <w:fldChar w:fldCharType="end"/>
            </w:r>
            <w:r w:rsidRPr="006C76A5">
              <w:rPr>
                <w:rStyle w:val="Hyperlink"/>
                <w:noProof/>
              </w:rPr>
              <w:fldChar w:fldCharType="end"/>
            </w:r>
          </w:ins>
        </w:p>
        <w:p w14:paraId="6D729042" w14:textId="3A13B346" w:rsidR="007C6864" w:rsidRDefault="007C6864">
          <w:pPr>
            <w:pStyle w:val="TOC1"/>
            <w:tabs>
              <w:tab w:val="left" w:pos="440"/>
              <w:tab w:val="right" w:leader="dot" w:pos="9350"/>
            </w:tabs>
            <w:rPr>
              <w:ins w:id="151" w:author="Nikola Mitic" w:date="2025-07-08T11:41:00Z" w16du:dateUtc="2025-07-08T09:41:00Z"/>
              <w:rFonts w:asciiTheme="minorHAnsi" w:eastAsiaTheme="minorEastAsia" w:hAnsiTheme="minorHAnsi"/>
              <w:noProof/>
              <w:szCs w:val="24"/>
              <w:lang w:val="en-150" w:eastAsia="en-150"/>
            </w:rPr>
          </w:pPr>
          <w:ins w:id="15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lang w:val="en-US"/>
              </w:rPr>
              <w:t>4.</w:t>
            </w:r>
            <w:r>
              <w:rPr>
                <w:rFonts w:asciiTheme="minorHAnsi" w:eastAsiaTheme="minorEastAsia" w:hAnsiTheme="minorHAnsi"/>
                <w:noProof/>
                <w:szCs w:val="24"/>
                <w:lang w:val="en-150" w:eastAsia="en-150"/>
              </w:rPr>
              <w:tab/>
            </w:r>
            <w:r w:rsidRPr="006C76A5">
              <w:rPr>
                <w:rStyle w:val="Hyperlink"/>
                <w:noProof/>
              </w:rPr>
              <w:t xml:space="preserve">ОБЈЕКТНО РЕЛАЦИОНИ МАПЕР </w:t>
            </w:r>
            <w:r w:rsidRPr="006C76A5">
              <w:rPr>
                <w:rStyle w:val="Hyperlink"/>
                <w:i/>
                <w:iCs/>
                <w:noProof/>
                <w:lang w:val="en-US"/>
              </w:rPr>
              <w:t>ELOQUENT ORM</w:t>
            </w:r>
            <w:r>
              <w:rPr>
                <w:noProof/>
                <w:webHidden/>
              </w:rPr>
              <w:tab/>
            </w:r>
            <w:r>
              <w:rPr>
                <w:noProof/>
                <w:webHidden/>
              </w:rPr>
              <w:fldChar w:fldCharType="begin"/>
            </w:r>
            <w:r>
              <w:rPr>
                <w:noProof/>
                <w:webHidden/>
              </w:rPr>
              <w:instrText xml:space="preserve"> PAGEREF _Toc202867293 \h </w:instrText>
            </w:r>
            <w:r>
              <w:rPr>
                <w:noProof/>
                <w:webHidden/>
              </w:rPr>
            </w:r>
            <w:r>
              <w:rPr>
                <w:noProof/>
                <w:webHidden/>
              </w:rPr>
              <w:fldChar w:fldCharType="separate"/>
            </w:r>
            <w:r>
              <w:rPr>
                <w:noProof/>
                <w:webHidden/>
              </w:rPr>
              <w:t>20</w:t>
            </w:r>
            <w:r>
              <w:rPr>
                <w:noProof/>
                <w:webHidden/>
              </w:rPr>
              <w:fldChar w:fldCharType="end"/>
            </w:r>
            <w:r w:rsidRPr="006C76A5">
              <w:rPr>
                <w:rStyle w:val="Hyperlink"/>
                <w:noProof/>
              </w:rPr>
              <w:fldChar w:fldCharType="end"/>
            </w:r>
          </w:ins>
        </w:p>
        <w:p w14:paraId="5F15329B" w14:textId="1BC1073D" w:rsidR="007C6864" w:rsidRDefault="007C6864">
          <w:pPr>
            <w:pStyle w:val="TOC2"/>
            <w:tabs>
              <w:tab w:val="left" w:pos="960"/>
              <w:tab w:val="right" w:leader="dot" w:pos="9350"/>
            </w:tabs>
            <w:rPr>
              <w:ins w:id="153" w:author="Nikola Mitic" w:date="2025-07-08T11:41:00Z" w16du:dateUtc="2025-07-08T09:41:00Z"/>
              <w:rFonts w:asciiTheme="minorHAnsi" w:hAnsiTheme="minorHAnsi" w:cstheme="minorBidi"/>
              <w:noProof/>
              <w:kern w:val="2"/>
              <w:szCs w:val="24"/>
              <w:lang w:val="en-150" w:eastAsia="en-150"/>
              <w14:ligatures w14:val="standardContextual"/>
            </w:rPr>
          </w:pPr>
          <w:ins w:id="15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4.2.</w:t>
            </w:r>
            <w:r>
              <w:rPr>
                <w:rFonts w:asciiTheme="minorHAnsi" w:hAnsiTheme="minorHAnsi" w:cstheme="minorBidi"/>
                <w:noProof/>
                <w:kern w:val="2"/>
                <w:szCs w:val="24"/>
                <w:lang w:val="en-150" w:eastAsia="en-150"/>
                <w14:ligatures w14:val="standardContextual"/>
              </w:rPr>
              <w:tab/>
            </w:r>
            <w:r w:rsidRPr="006C76A5">
              <w:rPr>
                <w:rStyle w:val="Hyperlink"/>
                <w:noProof/>
              </w:rPr>
              <w:t>Историја</w:t>
            </w:r>
            <w:r>
              <w:rPr>
                <w:noProof/>
                <w:webHidden/>
              </w:rPr>
              <w:tab/>
            </w:r>
            <w:r>
              <w:rPr>
                <w:noProof/>
                <w:webHidden/>
              </w:rPr>
              <w:fldChar w:fldCharType="begin"/>
            </w:r>
            <w:r>
              <w:rPr>
                <w:noProof/>
                <w:webHidden/>
              </w:rPr>
              <w:instrText xml:space="preserve"> PAGEREF _Toc202867294 \h </w:instrText>
            </w:r>
            <w:r>
              <w:rPr>
                <w:noProof/>
                <w:webHidden/>
              </w:rPr>
            </w:r>
            <w:r>
              <w:rPr>
                <w:noProof/>
                <w:webHidden/>
              </w:rPr>
              <w:fldChar w:fldCharType="separate"/>
            </w:r>
            <w:r>
              <w:rPr>
                <w:noProof/>
                <w:webHidden/>
              </w:rPr>
              <w:t>20</w:t>
            </w:r>
            <w:r>
              <w:rPr>
                <w:noProof/>
                <w:webHidden/>
              </w:rPr>
              <w:fldChar w:fldCharType="end"/>
            </w:r>
            <w:r w:rsidRPr="006C76A5">
              <w:rPr>
                <w:rStyle w:val="Hyperlink"/>
                <w:noProof/>
              </w:rPr>
              <w:fldChar w:fldCharType="end"/>
            </w:r>
          </w:ins>
        </w:p>
        <w:p w14:paraId="4B433D40" w14:textId="3A1326B5" w:rsidR="007C6864" w:rsidRDefault="007C6864">
          <w:pPr>
            <w:pStyle w:val="TOC2"/>
            <w:tabs>
              <w:tab w:val="left" w:pos="960"/>
              <w:tab w:val="right" w:leader="dot" w:pos="9350"/>
            </w:tabs>
            <w:rPr>
              <w:ins w:id="155" w:author="Nikola Mitic" w:date="2025-07-08T11:41:00Z" w16du:dateUtc="2025-07-08T09:41:00Z"/>
              <w:rFonts w:asciiTheme="minorHAnsi" w:hAnsiTheme="minorHAnsi" w:cstheme="minorBidi"/>
              <w:noProof/>
              <w:kern w:val="2"/>
              <w:szCs w:val="24"/>
              <w:lang w:val="en-150" w:eastAsia="en-150"/>
              <w14:ligatures w14:val="standardContextual"/>
            </w:rPr>
          </w:pPr>
          <w:ins w:id="15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"_Toc202867295"</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4.3.</w:t>
            </w:r>
            <w:r>
              <w:rPr>
                <w:rFonts w:asciiTheme="minorHAnsi" w:hAnsiTheme="minorHAnsi" w:cstheme="minorBidi"/>
                <w:noProof/>
                <w:kern w:val="2"/>
                <w:szCs w:val="24"/>
                <w:lang w:val="en-150" w:eastAsia="en-150"/>
                <w14:ligatures w14:val="standardContextual"/>
              </w:rPr>
              <w:tab/>
            </w:r>
            <w:r w:rsidRPr="006C76A5">
              <w:rPr>
                <w:rStyle w:val="Hyperlink"/>
                <w:noProof/>
              </w:rPr>
              <w:t>Опште</w:t>
            </w:r>
            <w:r>
              <w:rPr>
                <w:noProof/>
                <w:webHidden/>
              </w:rPr>
              <w:tab/>
            </w:r>
            <w:r>
              <w:rPr>
                <w:noProof/>
                <w:webHidden/>
              </w:rPr>
              <w:fldChar w:fldCharType="begin"/>
            </w:r>
            <w:r>
              <w:rPr>
                <w:noProof/>
                <w:webHidden/>
              </w:rPr>
              <w:instrText xml:space="preserve"> PAGEREF _Toc202867295 \h </w:instrText>
            </w:r>
            <w:r>
              <w:rPr>
                <w:noProof/>
                <w:webHidden/>
              </w:rPr>
            </w:r>
            <w:r>
              <w:rPr>
                <w:noProof/>
                <w:webHidden/>
              </w:rPr>
              <w:fldChar w:fldCharType="separate"/>
            </w:r>
            <w:r>
              <w:rPr>
                <w:noProof/>
                <w:webHidden/>
              </w:rPr>
              <w:t>21</w:t>
            </w:r>
            <w:r>
              <w:rPr>
                <w:noProof/>
                <w:webHidden/>
              </w:rPr>
              <w:fldChar w:fldCharType="end"/>
            </w:r>
            <w:r w:rsidRPr="006C76A5">
              <w:rPr>
                <w:rStyle w:val="Hyperlink"/>
                <w:noProof/>
              </w:rPr>
              <w:fldChar w:fldCharType="end"/>
            </w:r>
          </w:ins>
        </w:p>
        <w:p w14:paraId="6D918B07" w14:textId="7F7C0F74" w:rsidR="007C6864" w:rsidRDefault="007C6864">
          <w:pPr>
            <w:pStyle w:val="TOC2"/>
            <w:tabs>
              <w:tab w:val="left" w:pos="960"/>
              <w:tab w:val="right" w:leader="dot" w:pos="9350"/>
            </w:tabs>
            <w:rPr>
              <w:ins w:id="157" w:author="Nikola Mitic" w:date="2025-07-08T11:41:00Z" w16du:dateUtc="2025-07-08T09:41:00Z"/>
              <w:rFonts w:asciiTheme="minorHAnsi" w:hAnsiTheme="minorHAnsi" w:cstheme="minorBidi"/>
              <w:noProof/>
              <w:kern w:val="2"/>
              <w:szCs w:val="24"/>
              <w:lang w:val="en-150" w:eastAsia="en-150"/>
              <w14:ligatures w14:val="standardContextual"/>
            </w:rPr>
          </w:pPr>
          <w:ins w:id="15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"_Toc202867296"</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4.4.</w:t>
            </w:r>
            <w:r>
              <w:rPr>
                <w:rFonts w:asciiTheme="minorHAnsi" w:hAnsiTheme="minorHAnsi" w:cstheme="minorBidi"/>
                <w:noProof/>
                <w:kern w:val="2"/>
                <w:szCs w:val="24"/>
                <w:lang w:val="en-150" w:eastAsia="en-150"/>
                <w14:ligatures w14:val="standardContextual"/>
              </w:rPr>
              <w:tab/>
            </w:r>
            <w:r w:rsidRPr="006C76A5">
              <w:rPr>
                <w:rStyle w:val="Hyperlink"/>
                <w:noProof/>
              </w:rPr>
              <w:t>Мапирање модела и његова употреба</w:t>
            </w:r>
            <w:r>
              <w:rPr>
                <w:noProof/>
                <w:webHidden/>
              </w:rPr>
              <w:tab/>
            </w:r>
            <w:r>
              <w:rPr>
                <w:noProof/>
                <w:webHidden/>
              </w:rPr>
              <w:fldChar w:fldCharType="begin"/>
            </w:r>
            <w:r>
              <w:rPr>
                <w:noProof/>
                <w:webHidden/>
              </w:rPr>
              <w:instrText xml:space="preserve"> PAGEREF _Toc202867296 \h </w:instrText>
            </w:r>
            <w:r>
              <w:rPr>
                <w:noProof/>
                <w:webHidden/>
              </w:rPr>
            </w:r>
            <w:r>
              <w:rPr>
                <w:noProof/>
                <w:webHidden/>
              </w:rPr>
              <w:fldChar w:fldCharType="separate"/>
            </w:r>
            <w:r>
              <w:rPr>
                <w:noProof/>
                <w:webHidden/>
              </w:rPr>
              <w:t>22</w:t>
            </w:r>
            <w:r>
              <w:rPr>
                <w:noProof/>
                <w:webHidden/>
              </w:rPr>
              <w:fldChar w:fldCharType="end"/>
            </w:r>
            <w:r w:rsidRPr="006C76A5">
              <w:rPr>
                <w:rStyle w:val="Hyperlink"/>
                <w:noProof/>
              </w:rPr>
              <w:fldChar w:fldCharType="end"/>
            </w:r>
          </w:ins>
        </w:p>
        <w:p w14:paraId="038F7007" w14:textId="584161AE" w:rsidR="007C6864" w:rsidRDefault="007C6864">
          <w:pPr>
            <w:pStyle w:val="TOC1"/>
            <w:tabs>
              <w:tab w:val="left" w:pos="440"/>
              <w:tab w:val="right" w:leader="dot" w:pos="9350"/>
            </w:tabs>
            <w:rPr>
              <w:ins w:id="159" w:author="Nikola Mitic" w:date="2025-07-08T11:41:00Z" w16du:dateUtc="2025-07-08T09:41:00Z"/>
              <w:rFonts w:asciiTheme="minorHAnsi" w:eastAsiaTheme="minorEastAsia" w:hAnsiTheme="minorHAnsi"/>
              <w:noProof/>
              <w:szCs w:val="24"/>
              <w:lang w:val="en-150" w:eastAsia="en-150"/>
            </w:rPr>
          </w:pPr>
          <w:ins w:id="16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"_Toc202867297"</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5.</w:t>
            </w:r>
            <w:r>
              <w:rPr>
                <w:rFonts w:asciiTheme="minorHAnsi" w:eastAsiaTheme="minorEastAsia" w:hAnsiTheme="minorHAnsi"/>
                <w:noProof/>
                <w:szCs w:val="24"/>
                <w:lang w:val="en-150" w:eastAsia="en-150"/>
              </w:rPr>
              <w:tab/>
            </w:r>
            <w:r w:rsidRPr="006C76A5">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_Toc202867297 \h </w:instrText>
            </w:r>
            <w:r>
              <w:rPr>
                <w:noProof/>
                <w:webHidden/>
              </w:rPr>
            </w:r>
            <w:r>
              <w:rPr>
                <w:noProof/>
                <w:webHidden/>
              </w:rPr>
              <w:fldChar w:fldCharType="separate"/>
            </w:r>
            <w:r>
              <w:rPr>
                <w:noProof/>
                <w:webHidden/>
              </w:rPr>
              <w:t>25</w:t>
            </w:r>
            <w:r>
              <w:rPr>
                <w:noProof/>
                <w:webHidden/>
              </w:rPr>
              <w:fldChar w:fldCharType="end"/>
            </w:r>
            <w:r w:rsidRPr="006C76A5">
              <w:rPr>
                <w:rStyle w:val="Hyperlink"/>
                <w:noProof/>
              </w:rPr>
              <w:fldChar w:fldCharType="end"/>
            </w:r>
          </w:ins>
        </w:p>
        <w:p w14:paraId="30C95FFC" w14:textId="301C11D5" w:rsidR="007C6864" w:rsidRDefault="007C6864">
          <w:pPr>
            <w:pStyle w:val="TOC2"/>
            <w:tabs>
              <w:tab w:val="left" w:pos="960"/>
              <w:tab w:val="right" w:leader="dot" w:pos="9350"/>
            </w:tabs>
            <w:rPr>
              <w:ins w:id="161" w:author="Nikola Mitic" w:date="2025-07-08T11:41:00Z" w16du:dateUtc="2025-07-08T09:41:00Z"/>
              <w:rFonts w:asciiTheme="minorHAnsi" w:hAnsiTheme="minorHAnsi" w:cstheme="minorBidi"/>
              <w:noProof/>
              <w:kern w:val="2"/>
              <w:szCs w:val="24"/>
              <w:lang w:val="en-150" w:eastAsia="en-150"/>
              <w14:ligatures w14:val="standardContextual"/>
            </w:rPr>
          </w:pPr>
          <w:ins w:id="16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"_Toc202867298"</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5.2.</w:t>
            </w:r>
            <w:r>
              <w:rPr>
                <w:rFonts w:asciiTheme="minorHAnsi" w:hAnsiTheme="minorHAnsi" w:cstheme="minorBidi"/>
                <w:noProof/>
                <w:kern w:val="2"/>
                <w:szCs w:val="24"/>
                <w:lang w:val="en-150" w:eastAsia="en-150"/>
                <w14:ligatures w14:val="standardContextual"/>
              </w:rPr>
              <w:tab/>
            </w:r>
            <w:r w:rsidRPr="006C76A5">
              <w:rPr>
                <w:rStyle w:val="Hyperlink"/>
                <w:noProof/>
              </w:rPr>
              <w:t>Архитектура апликације</w:t>
            </w:r>
            <w:r>
              <w:rPr>
                <w:noProof/>
                <w:webHidden/>
              </w:rPr>
              <w:tab/>
            </w:r>
            <w:r>
              <w:rPr>
                <w:noProof/>
                <w:webHidden/>
              </w:rPr>
              <w:fldChar w:fldCharType="begin"/>
            </w:r>
            <w:r>
              <w:rPr>
                <w:noProof/>
                <w:webHidden/>
              </w:rPr>
              <w:instrText xml:space="preserve"> PAGEREF _Toc202867298 \h </w:instrText>
            </w:r>
            <w:r>
              <w:rPr>
                <w:noProof/>
                <w:webHidden/>
              </w:rPr>
            </w:r>
            <w:r>
              <w:rPr>
                <w:noProof/>
                <w:webHidden/>
              </w:rPr>
              <w:fldChar w:fldCharType="separate"/>
            </w:r>
            <w:r>
              <w:rPr>
                <w:noProof/>
                <w:webHidden/>
              </w:rPr>
              <w:t>25</w:t>
            </w:r>
            <w:r>
              <w:rPr>
                <w:noProof/>
                <w:webHidden/>
              </w:rPr>
              <w:fldChar w:fldCharType="end"/>
            </w:r>
            <w:r w:rsidRPr="006C76A5">
              <w:rPr>
                <w:rStyle w:val="Hyperlink"/>
                <w:noProof/>
              </w:rPr>
              <w:fldChar w:fldCharType="end"/>
            </w:r>
          </w:ins>
        </w:p>
        <w:p w14:paraId="38741D2A" w14:textId="4CA60618" w:rsidR="007C6864" w:rsidRDefault="007C6864">
          <w:pPr>
            <w:pStyle w:val="TOC2"/>
            <w:tabs>
              <w:tab w:val="left" w:pos="960"/>
              <w:tab w:val="right" w:leader="dot" w:pos="9350"/>
            </w:tabs>
            <w:rPr>
              <w:ins w:id="163" w:author="Nikola Mitic" w:date="2025-07-08T11:41:00Z" w16du:dateUtc="2025-07-08T09:41:00Z"/>
              <w:rFonts w:asciiTheme="minorHAnsi" w:hAnsiTheme="minorHAnsi" w:cstheme="minorBidi"/>
              <w:noProof/>
              <w:kern w:val="2"/>
              <w:szCs w:val="24"/>
              <w:lang w:val="en-150" w:eastAsia="en-150"/>
              <w14:ligatures w14:val="standardContextual"/>
            </w:rPr>
          </w:pPr>
          <w:ins w:id="16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"_Toc202867299"</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5.3.</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MySQL</w:t>
            </w:r>
            <w:r>
              <w:rPr>
                <w:noProof/>
                <w:webHidden/>
              </w:rPr>
              <w:tab/>
            </w:r>
            <w:r>
              <w:rPr>
                <w:noProof/>
                <w:webHidden/>
              </w:rPr>
              <w:fldChar w:fldCharType="begin"/>
            </w:r>
            <w:r>
              <w:rPr>
                <w:noProof/>
                <w:webHidden/>
              </w:rPr>
              <w:instrText xml:space="preserve"> PAGEREF _Toc202867299 \h </w:instrText>
            </w:r>
            <w:r>
              <w:rPr>
                <w:noProof/>
                <w:webHidden/>
              </w:rPr>
            </w:r>
            <w:r>
              <w:rPr>
                <w:noProof/>
                <w:webHidden/>
              </w:rPr>
              <w:fldChar w:fldCharType="separate"/>
            </w:r>
            <w:r>
              <w:rPr>
                <w:noProof/>
                <w:webHidden/>
              </w:rPr>
              <w:t>26</w:t>
            </w:r>
            <w:r>
              <w:rPr>
                <w:noProof/>
                <w:webHidden/>
              </w:rPr>
              <w:fldChar w:fldCharType="end"/>
            </w:r>
            <w:r w:rsidRPr="006C76A5">
              <w:rPr>
                <w:rStyle w:val="Hyperlink"/>
                <w:noProof/>
              </w:rPr>
              <w:fldChar w:fldCharType="end"/>
            </w:r>
          </w:ins>
        </w:p>
        <w:p w14:paraId="598FAD32" w14:textId="1C06FD2B" w:rsidR="007C6864" w:rsidRDefault="007C6864">
          <w:pPr>
            <w:pStyle w:val="TOC2"/>
            <w:tabs>
              <w:tab w:val="left" w:pos="960"/>
              <w:tab w:val="right" w:leader="dot" w:pos="9350"/>
            </w:tabs>
            <w:rPr>
              <w:ins w:id="165" w:author="Nikola Mitic" w:date="2025-07-08T11:41:00Z" w16du:dateUtc="2025-07-08T09:41:00Z"/>
              <w:rFonts w:asciiTheme="minorHAnsi" w:hAnsiTheme="minorHAnsi" w:cstheme="minorBidi"/>
              <w:noProof/>
              <w:kern w:val="2"/>
              <w:szCs w:val="24"/>
              <w:lang w:val="en-150" w:eastAsia="en-150"/>
              <w14:ligatures w14:val="standardContextual"/>
            </w:rPr>
          </w:pPr>
          <w:ins w:id="16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"_Toc202867300"</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5.4.</w:t>
            </w:r>
            <w:r>
              <w:rPr>
                <w:rFonts w:asciiTheme="minorHAnsi" w:hAnsiTheme="minorHAnsi" w:cstheme="minorBidi"/>
                <w:noProof/>
                <w:kern w:val="2"/>
                <w:szCs w:val="24"/>
                <w:lang w:val="en-150" w:eastAsia="en-150"/>
                <w14:ligatures w14:val="standardContextual"/>
              </w:rPr>
              <w:tab/>
            </w:r>
            <w:r w:rsidRPr="006C76A5">
              <w:rPr>
                <w:rStyle w:val="Hyperlink"/>
                <w:noProof/>
              </w:rPr>
              <w:t>Радно окружење</w:t>
            </w:r>
            <w:r w:rsidRPr="006C76A5">
              <w:rPr>
                <w:rStyle w:val="Hyperlink"/>
                <w:i/>
                <w:iCs/>
                <w:noProof/>
              </w:rPr>
              <w:t xml:space="preserve"> </w:t>
            </w:r>
            <w:r w:rsidRPr="006C76A5">
              <w:rPr>
                <w:rStyle w:val="Hyperlink"/>
                <w:i/>
                <w:iCs/>
                <w:noProof/>
                <w:lang w:val="en-US"/>
              </w:rPr>
              <w:t>Angular</w:t>
            </w:r>
            <w:r>
              <w:rPr>
                <w:noProof/>
                <w:webHidden/>
              </w:rPr>
              <w:tab/>
            </w:r>
            <w:r>
              <w:rPr>
                <w:noProof/>
                <w:webHidden/>
              </w:rPr>
              <w:fldChar w:fldCharType="begin"/>
            </w:r>
            <w:r>
              <w:rPr>
                <w:noProof/>
                <w:webHidden/>
              </w:rPr>
              <w:instrText xml:space="preserve"> PAGEREF _Toc202867300 \h </w:instrText>
            </w:r>
            <w:r>
              <w:rPr>
                <w:noProof/>
                <w:webHidden/>
              </w:rPr>
            </w:r>
            <w:r>
              <w:rPr>
                <w:noProof/>
                <w:webHidden/>
              </w:rPr>
              <w:fldChar w:fldCharType="separate"/>
            </w:r>
            <w:r>
              <w:rPr>
                <w:noProof/>
                <w:webHidden/>
              </w:rPr>
              <w:t>26</w:t>
            </w:r>
            <w:r>
              <w:rPr>
                <w:noProof/>
                <w:webHidden/>
              </w:rPr>
              <w:fldChar w:fldCharType="end"/>
            </w:r>
            <w:r w:rsidRPr="006C76A5">
              <w:rPr>
                <w:rStyle w:val="Hyperlink"/>
                <w:noProof/>
              </w:rPr>
              <w:fldChar w:fldCharType="end"/>
            </w:r>
          </w:ins>
        </w:p>
        <w:p w14:paraId="77F4484D" w14:textId="357B0A3F" w:rsidR="007C6864" w:rsidRDefault="007C6864">
          <w:pPr>
            <w:pStyle w:val="TOC2"/>
            <w:tabs>
              <w:tab w:val="left" w:pos="960"/>
              <w:tab w:val="right" w:leader="dot" w:pos="9350"/>
            </w:tabs>
            <w:rPr>
              <w:ins w:id="167" w:author="Nikola Mitic" w:date="2025-07-08T11:41:00Z" w16du:dateUtc="2025-07-08T09:41:00Z"/>
              <w:rFonts w:asciiTheme="minorHAnsi" w:hAnsiTheme="minorHAnsi" w:cstheme="minorBidi"/>
              <w:noProof/>
              <w:kern w:val="2"/>
              <w:szCs w:val="24"/>
              <w:lang w:val="en-150" w:eastAsia="en-150"/>
              <w14:ligatures w14:val="standardContextual"/>
            </w:rPr>
          </w:pPr>
          <w:ins w:id="16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5.5.</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Web Socket</w:t>
            </w:r>
            <w:r>
              <w:rPr>
                <w:noProof/>
                <w:webHidden/>
              </w:rPr>
              <w:tab/>
            </w:r>
            <w:r>
              <w:rPr>
                <w:noProof/>
                <w:webHidden/>
              </w:rPr>
              <w:fldChar w:fldCharType="begin"/>
            </w:r>
            <w:r>
              <w:rPr>
                <w:noProof/>
                <w:webHidden/>
              </w:rPr>
              <w:instrText xml:space="preserve"> PAGEREF _Toc202867301 \h </w:instrText>
            </w:r>
            <w:r>
              <w:rPr>
                <w:noProof/>
                <w:webHidden/>
              </w:rPr>
            </w:r>
            <w:r>
              <w:rPr>
                <w:noProof/>
                <w:webHidden/>
              </w:rPr>
              <w:fldChar w:fldCharType="separate"/>
            </w:r>
            <w:r>
              <w:rPr>
                <w:noProof/>
                <w:webHidden/>
              </w:rPr>
              <w:t>28</w:t>
            </w:r>
            <w:r>
              <w:rPr>
                <w:noProof/>
                <w:webHidden/>
              </w:rPr>
              <w:fldChar w:fldCharType="end"/>
            </w:r>
            <w:r w:rsidRPr="006C76A5">
              <w:rPr>
                <w:rStyle w:val="Hyperlink"/>
                <w:noProof/>
              </w:rPr>
              <w:fldChar w:fldCharType="end"/>
            </w:r>
          </w:ins>
        </w:p>
        <w:p w14:paraId="7186BCD0" w14:textId="0A96949E" w:rsidR="007C6864" w:rsidRDefault="007C6864">
          <w:pPr>
            <w:pStyle w:val="TOC2"/>
            <w:tabs>
              <w:tab w:val="left" w:pos="960"/>
              <w:tab w:val="right" w:leader="dot" w:pos="9350"/>
            </w:tabs>
            <w:rPr>
              <w:ins w:id="169" w:author="Nikola Mitic" w:date="2025-07-08T11:41:00Z" w16du:dateUtc="2025-07-08T09:41:00Z"/>
              <w:rFonts w:asciiTheme="minorHAnsi" w:hAnsiTheme="minorHAnsi" w:cstheme="minorBidi"/>
              <w:noProof/>
              <w:kern w:val="2"/>
              <w:szCs w:val="24"/>
              <w:lang w:val="en-150" w:eastAsia="en-150"/>
              <w14:ligatures w14:val="standardContextual"/>
            </w:rPr>
          </w:pPr>
          <w:ins w:id="17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5.6.</w:t>
            </w:r>
            <w:r>
              <w:rPr>
                <w:rFonts w:asciiTheme="minorHAnsi" w:hAnsiTheme="minorHAnsi" w:cstheme="minorBidi"/>
                <w:noProof/>
                <w:kern w:val="2"/>
                <w:szCs w:val="24"/>
                <w:lang w:val="en-150" w:eastAsia="en-150"/>
                <w14:ligatures w14:val="standardContextual"/>
              </w:rPr>
              <w:tab/>
            </w:r>
            <w:r w:rsidRPr="006C76A5">
              <w:rPr>
                <w:rStyle w:val="Hyperlink"/>
                <w:i/>
                <w:iCs/>
                <w:noProof/>
              </w:rPr>
              <w:t>WebStorm</w:t>
            </w:r>
            <w:r>
              <w:rPr>
                <w:noProof/>
                <w:webHidden/>
              </w:rPr>
              <w:tab/>
            </w:r>
            <w:r>
              <w:rPr>
                <w:noProof/>
                <w:webHidden/>
              </w:rPr>
              <w:fldChar w:fldCharType="begin"/>
            </w:r>
            <w:r>
              <w:rPr>
                <w:noProof/>
                <w:webHidden/>
              </w:rPr>
              <w:instrText xml:space="preserve"> PAGEREF _Toc202867302 \h </w:instrText>
            </w:r>
            <w:r>
              <w:rPr>
                <w:noProof/>
                <w:webHidden/>
              </w:rPr>
            </w:r>
            <w:r>
              <w:rPr>
                <w:noProof/>
                <w:webHidden/>
              </w:rPr>
              <w:fldChar w:fldCharType="separate"/>
            </w:r>
            <w:r>
              <w:rPr>
                <w:noProof/>
                <w:webHidden/>
              </w:rPr>
              <w:t>30</w:t>
            </w:r>
            <w:r>
              <w:rPr>
                <w:noProof/>
                <w:webHidden/>
              </w:rPr>
              <w:fldChar w:fldCharType="end"/>
            </w:r>
            <w:r w:rsidRPr="006C76A5">
              <w:rPr>
                <w:rStyle w:val="Hyperlink"/>
                <w:noProof/>
              </w:rPr>
              <w:fldChar w:fldCharType="end"/>
            </w:r>
          </w:ins>
        </w:p>
        <w:p w14:paraId="590667BB" w14:textId="45C74FAD" w:rsidR="007C6864" w:rsidRDefault="007C6864">
          <w:pPr>
            <w:pStyle w:val="TOC2"/>
            <w:tabs>
              <w:tab w:val="left" w:pos="960"/>
              <w:tab w:val="right" w:leader="dot" w:pos="9350"/>
            </w:tabs>
            <w:rPr>
              <w:ins w:id="171" w:author="Nikola Mitic" w:date="2025-07-08T11:41:00Z" w16du:dateUtc="2025-07-08T09:41:00Z"/>
              <w:rFonts w:asciiTheme="minorHAnsi" w:hAnsiTheme="minorHAnsi" w:cstheme="minorBidi"/>
              <w:noProof/>
              <w:kern w:val="2"/>
              <w:szCs w:val="24"/>
              <w:lang w:val="en-150" w:eastAsia="en-150"/>
              <w14:ligatures w14:val="standardContextual"/>
            </w:rPr>
          </w:pPr>
          <w:ins w:id="17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5.7.</w:t>
            </w:r>
            <w:r>
              <w:rPr>
                <w:rFonts w:asciiTheme="minorHAnsi" w:hAnsiTheme="minorHAnsi" w:cstheme="minorBidi"/>
                <w:noProof/>
                <w:kern w:val="2"/>
                <w:szCs w:val="24"/>
                <w:lang w:val="en-150" w:eastAsia="en-150"/>
                <w14:ligatures w14:val="standardContextual"/>
              </w:rPr>
              <w:tab/>
            </w:r>
            <w:r w:rsidRPr="006C76A5">
              <w:rPr>
                <w:rStyle w:val="Hyperlink"/>
                <w:i/>
                <w:iCs/>
                <w:noProof/>
              </w:rPr>
              <w:t>PhpStorm</w:t>
            </w:r>
            <w:r>
              <w:rPr>
                <w:noProof/>
                <w:webHidden/>
              </w:rPr>
              <w:tab/>
            </w:r>
            <w:r>
              <w:rPr>
                <w:noProof/>
                <w:webHidden/>
              </w:rPr>
              <w:fldChar w:fldCharType="begin"/>
            </w:r>
            <w:r>
              <w:rPr>
                <w:noProof/>
                <w:webHidden/>
              </w:rPr>
              <w:instrText xml:space="preserve"> PAGEREF _Toc202867303 \h </w:instrText>
            </w:r>
            <w:r>
              <w:rPr>
                <w:noProof/>
                <w:webHidden/>
              </w:rPr>
            </w:r>
            <w:r>
              <w:rPr>
                <w:noProof/>
                <w:webHidden/>
              </w:rPr>
              <w:fldChar w:fldCharType="separate"/>
            </w:r>
            <w:r>
              <w:rPr>
                <w:noProof/>
                <w:webHidden/>
              </w:rPr>
              <w:t>30</w:t>
            </w:r>
            <w:r>
              <w:rPr>
                <w:noProof/>
                <w:webHidden/>
              </w:rPr>
              <w:fldChar w:fldCharType="end"/>
            </w:r>
            <w:r w:rsidRPr="006C76A5">
              <w:rPr>
                <w:rStyle w:val="Hyperlink"/>
                <w:noProof/>
              </w:rPr>
              <w:fldChar w:fldCharType="end"/>
            </w:r>
          </w:ins>
        </w:p>
        <w:p w14:paraId="65C647A0" w14:textId="18AACF89" w:rsidR="007C6864" w:rsidRDefault="007C6864">
          <w:pPr>
            <w:pStyle w:val="TOC2"/>
            <w:tabs>
              <w:tab w:val="left" w:pos="960"/>
              <w:tab w:val="right" w:leader="dot" w:pos="9350"/>
            </w:tabs>
            <w:rPr>
              <w:ins w:id="173" w:author="Nikola Mitic" w:date="2025-07-08T11:41:00Z" w16du:dateUtc="2025-07-08T09:41:00Z"/>
              <w:rFonts w:asciiTheme="minorHAnsi" w:hAnsiTheme="minorHAnsi" w:cstheme="minorBidi"/>
              <w:noProof/>
              <w:kern w:val="2"/>
              <w:szCs w:val="24"/>
              <w:lang w:val="en-150" w:eastAsia="en-150"/>
              <w14:ligatures w14:val="standardContextual"/>
            </w:rPr>
          </w:pPr>
          <w:ins w:id="17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5.8.</w:t>
            </w:r>
            <w:r>
              <w:rPr>
                <w:rFonts w:asciiTheme="minorHAnsi" w:hAnsiTheme="minorHAnsi" w:cstheme="minorBidi"/>
                <w:noProof/>
                <w:kern w:val="2"/>
                <w:szCs w:val="24"/>
                <w:lang w:val="en-150" w:eastAsia="en-150"/>
                <w14:ligatures w14:val="standardContextual"/>
              </w:rPr>
              <w:tab/>
            </w:r>
            <w:r w:rsidRPr="006C76A5">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_Toc202867304 \h </w:instrText>
            </w:r>
            <w:r>
              <w:rPr>
                <w:noProof/>
                <w:webHidden/>
              </w:rPr>
            </w:r>
            <w:r>
              <w:rPr>
                <w:noProof/>
                <w:webHidden/>
              </w:rPr>
              <w:fldChar w:fldCharType="separate"/>
            </w:r>
            <w:r>
              <w:rPr>
                <w:noProof/>
                <w:webHidden/>
              </w:rPr>
              <w:t>30</w:t>
            </w:r>
            <w:r>
              <w:rPr>
                <w:noProof/>
                <w:webHidden/>
              </w:rPr>
              <w:fldChar w:fldCharType="end"/>
            </w:r>
            <w:r w:rsidRPr="006C76A5">
              <w:rPr>
                <w:rStyle w:val="Hyperlink"/>
                <w:noProof/>
              </w:rPr>
              <w:fldChar w:fldCharType="end"/>
            </w:r>
          </w:ins>
        </w:p>
        <w:p w14:paraId="02B6A50A" w14:textId="51277E0C" w:rsidR="007C6864" w:rsidRDefault="007C6864">
          <w:pPr>
            <w:pStyle w:val="TOC2"/>
            <w:tabs>
              <w:tab w:val="left" w:pos="960"/>
              <w:tab w:val="right" w:leader="dot" w:pos="9350"/>
            </w:tabs>
            <w:rPr>
              <w:ins w:id="175" w:author="Nikola Mitic" w:date="2025-07-08T11:41:00Z" w16du:dateUtc="2025-07-08T09:41:00Z"/>
              <w:rFonts w:asciiTheme="minorHAnsi" w:hAnsiTheme="minorHAnsi" w:cstheme="minorBidi"/>
              <w:noProof/>
              <w:kern w:val="2"/>
              <w:szCs w:val="24"/>
              <w:lang w:val="en-150" w:eastAsia="en-150"/>
              <w14:ligatures w14:val="standardContextual"/>
            </w:rPr>
          </w:pPr>
          <w:ins w:id="17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"_Toc202867305"</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5.9.</w:t>
            </w:r>
            <w:r>
              <w:rPr>
                <w:rFonts w:asciiTheme="minorHAnsi" w:hAnsiTheme="minorHAnsi" w:cstheme="minorBidi"/>
                <w:noProof/>
                <w:kern w:val="2"/>
                <w:szCs w:val="24"/>
                <w:lang w:val="en-150" w:eastAsia="en-150"/>
                <w14:ligatures w14:val="standardContextual"/>
              </w:rPr>
              <w:tab/>
            </w:r>
            <w:r w:rsidRPr="006C76A5">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_Toc202867305 \h </w:instrText>
            </w:r>
            <w:r>
              <w:rPr>
                <w:noProof/>
                <w:webHidden/>
              </w:rPr>
            </w:r>
            <w:r>
              <w:rPr>
                <w:noProof/>
                <w:webHidden/>
              </w:rPr>
              <w:fldChar w:fldCharType="separate"/>
            </w:r>
            <w:r>
              <w:rPr>
                <w:noProof/>
                <w:webHidden/>
              </w:rPr>
              <w:t>33</w:t>
            </w:r>
            <w:r>
              <w:rPr>
                <w:noProof/>
                <w:webHidden/>
              </w:rPr>
              <w:fldChar w:fldCharType="end"/>
            </w:r>
            <w:r w:rsidRPr="006C76A5">
              <w:rPr>
                <w:rStyle w:val="Hyperlink"/>
                <w:noProof/>
              </w:rPr>
              <w:fldChar w:fldCharType="end"/>
            </w:r>
          </w:ins>
        </w:p>
        <w:p w14:paraId="33E610EE" w14:textId="7DE4B444" w:rsidR="007C6864" w:rsidRDefault="007C6864">
          <w:pPr>
            <w:pStyle w:val="TOC3"/>
            <w:tabs>
              <w:tab w:val="left" w:pos="1440"/>
              <w:tab w:val="right" w:leader="dot" w:pos="9350"/>
            </w:tabs>
            <w:rPr>
              <w:ins w:id="177" w:author="Nikola Mitic" w:date="2025-07-08T11:41:00Z" w16du:dateUtc="2025-07-08T09:41:00Z"/>
              <w:rFonts w:asciiTheme="minorHAnsi" w:hAnsiTheme="minorHAnsi" w:cstheme="minorBidi"/>
              <w:noProof/>
              <w:kern w:val="2"/>
              <w:szCs w:val="24"/>
              <w:lang w:val="en-150" w:eastAsia="en-150"/>
              <w14:ligatures w14:val="standardContextual"/>
            </w:rPr>
          </w:pPr>
          <w:ins w:id="17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"_Toc202867306"</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5.9.1.</w:t>
            </w:r>
            <w:r>
              <w:rPr>
                <w:rFonts w:asciiTheme="minorHAnsi" w:hAnsiTheme="minorHAnsi" w:cstheme="minorBidi"/>
                <w:noProof/>
                <w:kern w:val="2"/>
                <w:szCs w:val="24"/>
                <w:lang w:val="en-150" w:eastAsia="en-150"/>
                <w14:ligatures w14:val="standardContextual"/>
              </w:rPr>
              <w:tab/>
            </w:r>
            <w:r w:rsidRPr="006C76A5">
              <w:rPr>
                <w:rStyle w:val="Hyperlink"/>
                <w:noProof/>
              </w:rPr>
              <w:t>Објектно релациони мапер</w:t>
            </w:r>
            <w:r w:rsidRPr="006C76A5">
              <w:rPr>
                <w:rStyle w:val="Hyperlink"/>
                <w:i/>
                <w:iCs/>
                <w:noProof/>
              </w:rPr>
              <w:t xml:space="preserve"> </w:t>
            </w:r>
            <w:r w:rsidRPr="006C76A5">
              <w:rPr>
                <w:rStyle w:val="Hyperlink"/>
                <w:i/>
                <w:iCs/>
                <w:noProof/>
                <w:lang w:val="en-US"/>
              </w:rPr>
              <w:t>Eloquent</w:t>
            </w:r>
            <w:r w:rsidRPr="006C76A5">
              <w:rPr>
                <w:rStyle w:val="Hyperlink"/>
                <w:i/>
                <w:iCs/>
                <w:noProof/>
              </w:rPr>
              <w:t xml:space="preserve"> ORM</w:t>
            </w:r>
            <w:r>
              <w:rPr>
                <w:noProof/>
                <w:webHidden/>
              </w:rPr>
              <w:tab/>
            </w:r>
            <w:r>
              <w:rPr>
                <w:noProof/>
                <w:webHidden/>
              </w:rPr>
              <w:fldChar w:fldCharType="begin"/>
            </w:r>
            <w:r>
              <w:rPr>
                <w:noProof/>
                <w:webHidden/>
              </w:rPr>
              <w:instrText xml:space="preserve"> PAGEREF _Toc202867306 \h </w:instrText>
            </w:r>
            <w:r>
              <w:rPr>
                <w:noProof/>
                <w:webHidden/>
              </w:rPr>
            </w:r>
            <w:r>
              <w:rPr>
                <w:noProof/>
                <w:webHidden/>
              </w:rPr>
              <w:fldChar w:fldCharType="separate"/>
            </w:r>
            <w:r>
              <w:rPr>
                <w:noProof/>
                <w:webHidden/>
              </w:rPr>
              <w:t>37</w:t>
            </w:r>
            <w:r>
              <w:rPr>
                <w:noProof/>
                <w:webHidden/>
              </w:rPr>
              <w:fldChar w:fldCharType="end"/>
            </w:r>
            <w:r w:rsidRPr="006C76A5">
              <w:rPr>
                <w:rStyle w:val="Hyperlink"/>
                <w:noProof/>
              </w:rPr>
              <w:fldChar w:fldCharType="end"/>
            </w:r>
          </w:ins>
        </w:p>
        <w:p w14:paraId="1C2438F5" w14:textId="5F87ED2B" w:rsidR="007C6864" w:rsidRDefault="007C6864">
          <w:pPr>
            <w:pStyle w:val="TOC2"/>
            <w:tabs>
              <w:tab w:val="left" w:pos="960"/>
              <w:tab w:val="right" w:leader="dot" w:pos="9350"/>
            </w:tabs>
            <w:rPr>
              <w:ins w:id="179" w:author="Nikola Mitic" w:date="2025-07-08T11:41:00Z" w16du:dateUtc="2025-07-08T09:41:00Z"/>
              <w:rFonts w:asciiTheme="minorHAnsi" w:hAnsiTheme="minorHAnsi" w:cstheme="minorBidi"/>
              <w:noProof/>
              <w:kern w:val="2"/>
              <w:szCs w:val="24"/>
              <w:lang w:val="en-150" w:eastAsia="en-150"/>
              <w14:ligatures w14:val="standardContextual"/>
            </w:rPr>
          </w:pPr>
          <w:ins w:id="18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"_Toc202867307"</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5.10.</w:t>
            </w:r>
            <w:r>
              <w:rPr>
                <w:rFonts w:asciiTheme="minorHAnsi" w:hAnsiTheme="minorHAnsi" w:cstheme="minorBidi"/>
                <w:noProof/>
                <w:kern w:val="2"/>
                <w:szCs w:val="24"/>
                <w:lang w:val="en-150" w:eastAsia="en-150"/>
                <w14:ligatures w14:val="standardContextual"/>
              </w:rPr>
              <w:tab/>
            </w:r>
            <w:r w:rsidRPr="006C76A5">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_Toc202867307 \h </w:instrText>
            </w:r>
            <w:r>
              <w:rPr>
                <w:noProof/>
                <w:webHidden/>
              </w:rPr>
            </w:r>
            <w:r>
              <w:rPr>
                <w:noProof/>
                <w:webHidden/>
              </w:rPr>
              <w:fldChar w:fldCharType="separate"/>
            </w:r>
            <w:r>
              <w:rPr>
                <w:noProof/>
                <w:webHidden/>
              </w:rPr>
              <w:t>40</w:t>
            </w:r>
            <w:r>
              <w:rPr>
                <w:noProof/>
                <w:webHidden/>
              </w:rPr>
              <w:fldChar w:fldCharType="end"/>
            </w:r>
            <w:r w:rsidRPr="006C76A5">
              <w:rPr>
                <w:rStyle w:val="Hyperlink"/>
                <w:noProof/>
              </w:rPr>
              <w:fldChar w:fldCharType="end"/>
            </w:r>
          </w:ins>
        </w:p>
        <w:p w14:paraId="34A9C5DA" w14:textId="7D597002" w:rsidR="007C6864" w:rsidRDefault="007C6864">
          <w:pPr>
            <w:pStyle w:val="TOC3"/>
            <w:tabs>
              <w:tab w:val="left" w:pos="1440"/>
              <w:tab w:val="right" w:leader="dot" w:pos="9350"/>
            </w:tabs>
            <w:rPr>
              <w:ins w:id="181" w:author="Nikola Mitic" w:date="2025-07-08T11:41:00Z" w16du:dateUtc="2025-07-08T09:41:00Z"/>
              <w:rFonts w:asciiTheme="minorHAnsi" w:hAnsiTheme="minorHAnsi" w:cstheme="minorBidi"/>
              <w:noProof/>
              <w:kern w:val="2"/>
              <w:szCs w:val="24"/>
              <w:lang w:val="en-150" w:eastAsia="en-150"/>
              <w14:ligatures w14:val="standardContextual"/>
            </w:rPr>
          </w:pPr>
          <w:ins w:id="18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"_Toc202867308"</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5.10.1.</w:t>
            </w:r>
            <w:r>
              <w:rPr>
                <w:rFonts w:asciiTheme="minorHAnsi" w:hAnsiTheme="minorHAnsi" w:cstheme="minorBidi"/>
                <w:noProof/>
                <w:kern w:val="2"/>
                <w:szCs w:val="24"/>
                <w:lang w:val="en-150" w:eastAsia="en-150"/>
                <w14:ligatures w14:val="standardContextual"/>
              </w:rPr>
              <w:tab/>
            </w:r>
            <w:r w:rsidRPr="006C76A5">
              <w:rPr>
                <w:rStyle w:val="Hyperlink"/>
                <w:noProof/>
              </w:rPr>
              <w:t>Приказ мапе</w:t>
            </w:r>
            <w:r>
              <w:rPr>
                <w:noProof/>
                <w:webHidden/>
              </w:rPr>
              <w:tab/>
            </w:r>
            <w:r>
              <w:rPr>
                <w:noProof/>
                <w:webHidden/>
              </w:rPr>
              <w:fldChar w:fldCharType="begin"/>
            </w:r>
            <w:r>
              <w:rPr>
                <w:noProof/>
                <w:webHidden/>
              </w:rPr>
              <w:instrText xml:space="preserve"> PAGEREF _Toc202867308 \h </w:instrText>
            </w:r>
            <w:r>
              <w:rPr>
                <w:noProof/>
                <w:webHidden/>
              </w:rPr>
            </w:r>
            <w:r>
              <w:rPr>
                <w:noProof/>
                <w:webHidden/>
              </w:rPr>
              <w:fldChar w:fldCharType="separate"/>
            </w:r>
            <w:r>
              <w:rPr>
                <w:noProof/>
                <w:webHidden/>
              </w:rPr>
              <w:t>43</w:t>
            </w:r>
            <w:r>
              <w:rPr>
                <w:noProof/>
                <w:webHidden/>
              </w:rPr>
              <w:fldChar w:fldCharType="end"/>
            </w:r>
            <w:r w:rsidRPr="006C76A5">
              <w:rPr>
                <w:rStyle w:val="Hyperlink"/>
                <w:noProof/>
              </w:rPr>
              <w:fldChar w:fldCharType="end"/>
            </w:r>
          </w:ins>
        </w:p>
        <w:p w14:paraId="70181488" w14:textId="6C8938F2" w:rsidR="007C6864" w:rsidRDefault="007C6864">
          <w:pPr>
            <w:pStyle w:val="TOC1"/>
            <w:tabs>
              <w:tab w:val="left" w:pos="440"/>
              <w:tab w:val="right" w:leader="dot" w:pos="9350"/>
            </w:tabs>
            <w:rPr>
              <w:ins w:id="183" w:author="Nikola Mitic" w:date="2025-07-08T11:41:00Z" w16du:dateUtc="2025-07-08T09:41:00Z"/>
              <w:rFonts w:asciiTheme="minorHAnsi" w:eastAsiaTheme="minorEastAsia" w:hAnsiTheme="minorHAnsi"/>
              <w:noProof/>
              <w:szCs w:val="24"/>
              <w:lang w:val="en-150" w:eastAsia="en-150"/>
            </w:rPr>
          </w:pPr>
          <w:ins w:id="18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"_Toc202867309"</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6.</w:t>
            </w:r>
            <w:r>
              <w:rPr>
                <w:rFonts w:asciiTheme="minorHAnsi" w:eastAsiaTheme="minorEastAsia" w:hAnsiTheme="minorHAnsi"/>
                <w:noProof/>
                <w:szCs w:val="24"/>
                <w:lang w:val="en-150" w:eastAsia="en-150"/>
              </w:rPr>
              <w:tab/>
            </w:r>
            <w:r w:rsidRPr="006C76A5">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_Toc202867309 \h </w:instrText>
            </w:r>
            <w:r>
              <w:rPr>
                <w:noProof/>
                <w:webHidden/>
              </w:rPr>
            </w:r>
            <w:r>
              <w:rPr>
                <w:noProof/>
                <w:webHidden/>
              </w:rPr>
              <w:fldChar w:fldCharType="separate"/>
            </w:r>
            <w:r>
              <w:rPr>
                <w:noProof/>
                <w:webHidden/>
              </w:rPr>
              <w:t>46</w:t>
            </w:r>
            <w:r>
              <w:rPr>
                <w:noProof/>
                <w:webHidden/>
              </w:rPr>
              <w:fldChar w:fldCharType="end"/>
            </w:r>
            <w:r w:rsidRPr="006C76A5">
              <w:rPr>
                <w:rStyle w:val="Hyperlink"/>
                <w:noProof/>
              </w:rPr>
              <w:fldChar w:fldCharType="end"/>
            </w:r>
          </w:ins>
        </w:p>
        <w:p w14:paraId="66D8AB87" w14:textId="173E5E04" w:rsidR="007C6864" w:rsidRDefault="007C6864">
          <w:pPr>
            <w:pStyle w:val="TOC2"/>
            <w:tabs>
              <w:tab w:val="left" w:pos="960"/>
              <w:tab w:val="right" w:leader="dot" w:pos="9350"/>
            </w:tabs>
            <w:rPr>
              <w:ins w:id="185" w:author="Nikola Mitic" w:date="2025-07-08T11:41:00Z" w16du:dateUtc="2025-07-08T09:41:00Z"/>
              <w:rFonts w:asciiTheme="minorHAnsi" w:hAnsiTheme="minorHAnsi" w:cstheme="minorBidi"/>
              <w:noProof/>
              <w:kern w:val="2"/>
              <w:szCs w:val="24"/>
              <w:lang w:val="en-150" w:eastAsia="en-150"/>
              <w14:ligatures w14:val="standardContextual"/>
            </w:rPr>
          </w:pPr>
          <w:ins w:id="18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"_Toc202867310"</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6.2.</w:t>
            </w:r>
            <w:r>
              <w:rPr>
                <w:rFonts w:asciiTheme="minorHAnsi" w:hAnsiTheme="minorHAnsi" w:cstheme="minorBidi"/>
                <w:noProof/>
                <w:kern w:val="2"/>
                <w:szCs w:val="24"/>
                <w:lang w:val="en-150" w:eastAsia="en-150"/>
                <w14:ligatures w14:val="standardContextual"/>
              </w:rPr>
              <w:tab/>
            </w:r>
            <w:r w:rsidRPr="006C76A5">
              <w:rPr>
                <w:rStyle w:val="Hyperlink"/>
                <w:noProof/>
              </w:rPr>
              <w:t>Опис апликације</w:t>
            </w:r>
            <w:r>
              <w:rPr>
                <w:noProof/>
                <w:webHidden/>
              </w:rPr>
              <w:tab/>
            </w:r>
            <w:r>
              <w:rPr>
                <w:noProof/>
                <w:webHidden/>
              </w:rPr>
              <w:fldChar w:fldCharType="begin"/>
            </w:r>
            <w:r>
              <w:rPr>
                <w:noProof/>
                <w:webHidden/>
              </w:rPr>
              <w:instrText xml:space="preserve"> PAGEREF _Toc202867310 \h </w:instrText>
            </w:r>
            <w:r>
              <w:rPr>
                <w:noProof/>
                <w:webHidden/>
              </w:rPr>
            </w:r>
            <w:r>
              <w:rPr>
                <w:noProof/>
                <w:webHidden/>
              </w:rPr>
              <w:fldChar w:fldCharType="separate"/>
            </w:r>
            <w:r>
              <w:rPr>
                <w:noProof/>
                <w:webHidden/>
              </w:rPr>
              <w:t>46</w:t>
            </w:r>
            <w:r>
              <w:rPr>
                <w:noProof/>
                <w:webHidden/>
              </w:rPr>
              <w:fldChar w:fldCharType="end"/>
            </w:r>
            <w:r w:rsidRPr="006C76A5">
              <w:rPr>
                <w:rStyle w:val="Hyperlink"/>
                <w:noProof/>
              </w:rPr>
              <w:fldChar w:fldCharType="end"/>
            </w:r>
          </w:ins>
        </w:p>
        <w:p w14:paraId="21393947" w14:textId="55014DC3" w:rsidR="007C6864" w:rsidRDefault="007C6864">
          <w:pPr>
            <w:pStyle w:val="TOC2"/>
            <w:tabs>
              <w:tab w:val="left" w:pos="960"/>
              <w:tab w:val="right" w:leader="dot" w:pos="9350"/>
            </w:tabs>
            <w:rPr>
              <w:ins w:id="187" w:author="Nikola Mitic" w:date="2025-07-08T11:41:00Z" w16du:dateUtc="2025-07-08T09:41:00Z"/>
              <w:rFonts w:asciiTheme="minorHAnsi" w:hAnsiTheme="minorHAnsi" w:cstheme="minorBidi"/>
              <w:noProof/>
              <w:kern w:val="2"/>
              <w:szCs w:val="24"/>
              <w:lang w:val="en-150" w:eastAsia="en-150"/>
              <w14:ligatures w14:val="standardContextual"/>
            </w:rPr>
          </w:pPr>
          <w:ins w:id="18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6.3.</w:t>
            </w:r>
            <w:r>
              <w:rPr>
                <w:rFonts w:asciiTheme="minorHAnsi" w:hAnsiTheme="minorHAnsi" w:cstheme="minorBidi"/>
                <w:noProof/>
                <w:kern w:val="2"/>
                <w:szCs w:val="24"/>
                <w:lang w:val="en-150" w:eastAsia="en-150"/>
                <w14:ligatures w14:val="standardContextual"/>
              </w:rPr>
              <w:tab/>
            </w:r>
            <w:r w:rsidRPr="006C76A5">
              <w:rPr>
                <w:rStyle w:val="Hyperlink"/>
                <w:noProof/>
              </w:rPr>
              <w:t>Профил корисника апликације</w:t>
            </w:r>
            <w:r>
              <w:rPr>
                <w:noProof/>
                <w:webHidden/>
              </w:rPr>
              <w:tab/>
            </w:r>
            <w:r>
              <w:rPr>
                <w:noProof/>
                <w:webHidden/>
              </w:rPr>
              <w:fldChar w:fldCharType="begin"/>
            </w:r>
            <w:r>
              <w:rPr>
                <w:noProof/>
                <w:webHidden/>
              </w:rPr>
              <w:instrText xml:space="preserve"> PAGEREF _Toc202867311 \h </w:instrText>
            </w:r>
            <w:r>
              <w:rPr>
                <w:noProof/>
                <w:webHidden/>
              </w:rPr>
            </w:r>
            <w:r>
              <w:rPr>
                <w:noProof/>
                <w:webHidden/>
              </w:rPr>
              <w:fldChar w:fldCharType="separate"/>
            </w:r>
            <w:r>
              <w:rPr>
                <w:noProof/>
                <w:webHidden/>
              </w:rPr>
              <w:t>47</w:t>
            </w:r>
            <w:r>
              <w:rPr>
                <w:noProof/>
                <w:webHidden/>
              </w:rPr>
              <w:fldChar w:fldCharType="end"/>
            </w:r>
            <w:r w:rsidRPr="006C76A5">
              <w:rPr>
                <w:rStyle w:val="Hyperlink"/>
                <w:noProof/>
              </w:rPr>
              <w:fldChar w:fldCharType="end"/>
            </w:r>
          </w:ins>
        </w:p>
        <w:p w14:paraId="2B572D77" w14:textId="60D9EE49" w:rsidR="007C6864" w:rsidRDefault="007C6864">
          <w:pPr>
            <w:pStyle w:val="TOC2"/>
            <w:tabs>
              <w:tab w:val="left" w:pos="960"/>
              <w:tab w:val="right" w:leader="dot" w:pos="9350"/>
            </w:tabs>
            <w:rPr>
              <w:ins w:id="189" w:author="Nikola Mitic" w:date="2025-07-08T11:41:00Z" w16du:dateUtc="2025-07-08T09:41:00Z"/>
              <w:rFonts w:asciiTheme="minorHAnsi" w:hAnsiTheme="minorHAnsi" w:cstheme="minorBidi"/>
              <w:noProof/>
              <w:kern w:val="2"/>
              <w:szCs w:val="24"/>
              <w:lang w:val="en-150" w:eastAsia="en-150"/>
              <w14:ligatures w14:val="standardContextual"/>
            </w:rPr>
          </w:pPr>
          <w:ins w:id="19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6.4.</w:t>
            </w:r>
            <w:r>
              <w:rPr>
                <w:rFonts w:asciiTheme="minorHAnsi" w:hAnsiTheme="minorHAnsi" w:cstheme="minorBidi"/>
                <w:noProof/>
                <w:kern w:val="2"/>
                <w:szCs w:val="24"/>
                <w:lang w:val="en-150" w:eastAsia="en-150"/>
                <w14:ligatures w14:val="standardContextual"/>
              </w:rPr>
              <w:tab/>
            </w:r>
            <w:r w:rsidRPr="006C76A5">
              <w:rPr>
                <w:rStyle w:val="Hyperlink"/>
                <w:noProof/>
              </w:rPr>
              <w:t>Случајеви коришћења</w:t>
            </w:r>
            <w:r>
              <w:rPr>
                <w:noProof/>
                <w:webHidden/>
              </w:rPr>
              <w:tab/>
            </w:r>
            <w:r>
              <w:rPr>
                <w:noProof/>
                <w:webHidden/>
              </w:rPr>
              <w:fldChar w:fldCharType="begin"/>
            </w:r>
            <w:r>
              <w:rPr>
                <w:noProof/>
                <w:webHidden/>
              </w:rPr>
              <w:instrText xml:space="preserve"> PAGEREF _Toc202867312 \h </w:instrText>
            </w:r>
            <w:r>
              <w:rPr>
                <w:noProof/>
                <w:webHidden/>
              </w:rPr>
            </w:r>
            <w:r>
              <w:rPr>
                <w:noProof/>
                <w:webHidden/>
              </w:rPr>
              <w:fldChar w:fldCharType="separate"/>
            </w:r>
            <w:r>
              <w:rPr>
                <w:noProof/>
                <w:webHidden/>
              </w:rPr>
              <w:t>47</w:t>
            </w:r>
            <w:r>
              <w:rPr>
                <w:noProof/>
                <w:webHidden/>
              </w:rPr>
              <w:fldChar w:fldCharType="end"/>
            </w:r>
            <w:r w:rsidRPr="006C76A5">
              <w:rPr>
                <w:rStyle w:val="Hyperlink"/>
                <w:noProof/>
              </w:rPr>
              <w:fldChar w:fldCharType="end"/>
            </w:r>
          </w:ins>
        </w:p>
        <w:p w14:paraId="4A77EB72" w14:textId="7CD4B7DB" w:rsidR="007C6864" w:rsidRDefault="007C6864">
          <w:pPr>
            <w:pStyle w:val="TOC1"/>
            <w:tabs>
              <w:tab w:val="left" w:pos="440"/>
              <w:tab w:val="right" w:leader="dot" w:pos="9350"/>
            </w:tabs>
            <w:rPr>
              <w:ins w:id="191" w:author="Nikola Mitic" w:date="2025-07-08T11:41:00Z" w16du:dateUtc="2025-07-08T09:41:00Z"/>
              <w:rFonts w:asciiTheme="minorHAnsi" w:eastAsiaTheme="minorEastAsia" w:hAnsiTheme="minorHAnsi"/>
              <w:noProof/>
              <w:szCs w:val="24"/>
              <w:lang w:val="en-150" w:eastAsia="en-150"/>
            </w:rPr>
          </w:pPr>
          <w:ins w:id="19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7.</w:t>
            </w:r>
            <w:r>
              <w:rPr>
                <w:rFonts w:asciiTheme="minorHAnsi" w:eastAsiaTheme="minorEastAsia" w:hAnsiTheme="minorHAnsi"/>
                <w:noProof/>
                <w:szCs w:val="24"/>
                <w:lang w:val="en-150" w:eastAsia="en-150"/>
              </w:rPr>
              <w:tab/>
            </w:r>
            <w:r w:rsidRPr="006C76A5">
              <w:rPr>
                <w:rStyle w:val="Hyperlink"/>
                <w:rFonts w:cs="Times New Roman"/>
                <w:noProof/>
              </w:rPr>
              <w:t>ЗАКЉУЧАК</w:t>
            </w:r>
            <w:r>
              <w:rPr>
                <w:noProof/>
                <w:webHidden/>
              </w:rPr>
              <w:tab/>
            </w:r>
            <w:r>
              <w:rPr>
                <w:noProof/>
                <w:webHidden/>
              </w:rPr>
              <w:fldChar w:fldCharType="begin"/>
            </w:r>
            <w:r>
              <w:rPr>
                <w:noProof/>
                <w:webHidden/>
              </w:rPr>
              <w:instrText xml:space="preserve"> PAGEREF _Toc202867313 \h </w:instrText>
            </w:r>
            <w:r>
              <w:rPr>
                <w:noProof/>
                <w:webHidden/>
              </w:rPr>
            </w:r>
            <w:r>
              <w:rPr>
                <w:noProof/>
                <w:webHidden/>
              </w:rPr>
              <w:fldChar w:fldCharType="separate"/>
            </w:r>
            <w:r>
              <w:rPr>
                <w:noProof/>
                <w:webHidden/>
              </w:rPr>
              <w:t>59</w:t>
            </w:r>
            <w:r>
              <w:rPr>
                <w:noProof/>
                <w:webHidden/>
              </w:rPr>
              <w:fldChar w:fldCharType="end"/>
            </w:r>
            <w:r w:rsidRPr="006C76A5">
              <w:rPr>
                <w:rStyle w:val="Hyperlink"/>
                <w:noProof/>
              </w:rPr>
              <w:fldChar w:fldCharType="end"/>
            </w:r>
          </w:ins>
        </w:p>
        <w:p w14:paraId="75905D9C" w14:textId="60B1329D" w:rsidR="007C6864" w:rsidRDefault="007C6864">
          <w:pPr>
            <w:pStyle w:val="TOC1"/>
            <w:tabs>
              <w:tab w:val="left" w:pos="440"/>
              <w:tab w:val="right" w:leader="dot" w:pos="9350"/>
            </w:tabs>
            <w:rPr>
              <w:ins w:id="193" w:author="Nikola Mitic" w:date="2025-07-08T11:41:00Z" w16du:dateUtc="2025-07-08T09:41:00Z"/>
              <w:rFonts w:asciiTheme="minorHAnsi" w:eastAsiaTheme="minorEastAsia" w:hAnsiTheme="minorHAnsi"/>
              <w:noProof/>
              <w:szCs w:val="24"/>
              <w:lang w:val="en-150" w:eastAsia="en-150"/>
            </w:rPr>
          </w:pPr>
          <w:ins w:id="194" w:author="Nikola Mitic" w:date="2025-07-08T11:41:00Z" w16du:dateUtc="2025-07-08T09:41:00Z">
            <w:r w:rsidRPr="006C76A5">
              <w:rPr>
                <w:rStyle w:val="Hyperlink"/>
                <w:noProof/>
              </w:rPr>
              <w:lastRenderedPageBreak/>
              <w:fldChar w:fldCharType="begin"/>
            </w:r>
            <w:r w:rsidRPr="006C76A5">
              <w:rPr>
                <w:rStyle w:val="Hyperlink"/>
                <w:noProof/>
              </w:rPr>
              <w:instrText xml:space="preserve"> </w:instrText>
            </w:r>
            <w:r>
              <w:rPr>
                <w:noProof/>
              </w:rPr>
              <w:instrText>HYPERLINK \l "_Toc202867314"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8.</w:t>
            </w:r>
            <w:r>
              <w:rPr>
                <w:rFonts w:asciiTheme="minorHAnsi" w:eastAsiaTheme="minorEastAsia" w:hAnsiTheme="minorHAnsi"/>
                <w:noProof/>
                <w:szCs w:val="24"/>
                <w:lang w:val="en-150" w:eastAsia="en-150"/>
              </w:rPr>
              <w:tab/>
            </w:r>
            <w:r w:rsidRPr="006C76A5">
              <w:rPr>
                <w:rStyle w:val="Hyperlink"/>
                <w:rFonts w:cs="Times New Roman"/>
                <w:noProof/>
              </w:rPr>
              <w:t>ЛИТЕРАТУРА</w:t>
            </w:r>
            <w:r>
              <w:rPr>
                <w:noProof/>
                <w:webHidden/>
              </w:rPr>
              <w:tab/>
            </w:r>
            <w:r>
              <w:rPr>
                <w:noProof/>
                <w:webHidden/>
              </w:rPr>
              <w:fldChar w:fldCharType="begin"/>
            </w:r>
            <w:r>
              <w:rPr>
                <w:noProof/>
                <w:webHidden/>
              </w:rPr>
              <w:instrText xml:space="preserve"> PAGEREF _Toc202867314 \h </w:instrText>
            </w:r>
            <w:r>
              <w:rPr>
                <w:noProof/>
                <w:webHidden/>
              </w:rPr>
            </w:r>
            <w:r>
              <w:rPr>
                <w:noProof/>
                <w:webHidden/>
              </w:rPr>
              <w:fldChar w:fldCharType="separate"/>
            </w:r>
            <w:r>
              <w:rPr>
                <w:noProof/>
                <w:webHidden/>
              </w:rPr>
              <w:t>60</w:t>
            </w:r>
            <w:r>
              <w:rPr>
                <w:noProof/>
                <w:webHidden/>
              </w:rPr>
              <w:fldChar w:fldCharType="end"/>
            </w:r>
            <w:r w:rsidRPr="006C76A5">
              <w:rPr>
                <w:rStyle w:val="Hyperlink"/>
                <w:noProof/>
              </w:rPr>
              <w:fldChar w:fldCharType="end"/>
            </w:r>
          </w:ins>
        </w:p>
        <w:p w14:paraId="0906DA14" w14:textId="3E642AC6" w:rsidR="00243472" w:rsidRPr="00243472" w:rsidDel="00C5782A" w:rsidRDefault="00865AF7">
          <w:pPr>
            <w:pStyle w:val="TOC1"/>
            <w:tabs>
              <w:tab w:val="right" w:leader="dot" w:pos="9350"/>
            </w:tabs>
            <w:rPr>
              <w:del w:id="195" w:author="Nikola Mitic" w:date="2025-05-17T16:12:00Z" w16du:dateUtc="2025-05-17T14:12:00Z"/>
              <w:rFonts w:asciiTheme="minorHAnsi" w:eastAsiaTheme="minorEastAsia" w:hAnsiTheme="minorHAnsi"/>
              <w:noProof/>
              <w:szCs w:val="24"/>
            </w:rPr>
          </w:pPr>
          <w:del w:id="196" w:author="Nikola Mitic" w:date="2025-07-08T11:35:00Z" w16du:dateUtc="2025-07-08T09:35:00Z">
            <w:r w:rsidDel="00F65638">
              <w:rPr>
                <w:noProof/>
                <w:webHidden/>
              </w:rPr>
              <w:delText>899101313141516171820202122252526262830303033374043464647475960</w:delText>
            </w:r>
          </w:del>
        </w:p>
        <w:p w14:paraId="66E8D6E1" w14:textId="1D3E711C" w:rsidR="00243472" w:rsidDel="00C5782A" w:rsidRDefault="00243472">
          <w:pPr>
            <w:pStyle w:val="TOC1"/>
            <w:tabs>
              <w:tab w:val="left" w:pos="440"/>
              <w:tab w:val="right" w:leader="dot" w:pos="9350"/>
            </w:tabs>
            <w:rPr>
              <w:del w:id="197" w:author="Nikola Mitic" w:date="2025-05-17T16:12:00Z" w16du:dateUtc="2025-05-17T14:12:00Z"/>
              <w:rFonts w:asciiTheme="minorHAnsi" w:eastAsiaTheme="minorEastAsia" w:hAnsiTheme="minorHAnsi"/>
              <w:noProof/>
              <w:szCs w:val="24"/>
            </w:rPr>
          </w:pPr>
          <w:del w:id="198" w:author="Nikola Mitic" w:date="2025-05-17T16:12:00Z" w16du:dateUtc="2025-05-17T14:12:00Z">
            <w:r w:rsidRPr="00C5782A" w:rsidDel="00C5782A">
              <w:rPr>
                <w:noProof/>
                <w:rPrChange w:id="199" w:author="Nikola Mitic" w:date="2025-05-17T16:12:00Z" w16du:dateUtc="2025-05-17T14:12:00Z">
                  <w:rPr>
                    <w:rStyle w:val="Hyperlink"/>
                    <w:rFonts w:cs="Times New Roman"/>
                    <w:noProof/>
                  </w:rPr>
                </w:rPrChange>
              </w:rPr>
              <w:delText>1.</w:delText>
            </w:r>
            <w:r w:rsidDel="00C5782A">
              <w:rPr>
                <w:rFonts w:asciiTheme="minorHAnsi" w:eastAsiaTheme="minorEastAsia" w:hAnsiTheme="minorHAnsi"/>
                <w:noProof/>
                <w:szCs w:val="24"/>
              </w:rPr>
              <w:tab/>
            </w:r>
            <w:r w:rsidRPr="00C5782A" w:rsidDel="00C5782A">
              <w:rPr>
                <w:noProof/>
                <w:rPrChange w:id="200" w:author="Nikola Mitic" w:date="2025-05-17T16:12:00Z" w16du:dateUtc="2025-05-17T14:12:00Z">
                  <w:rPr>
                    <w:rStyle w:val="Hyperlink"/>
                    <w:rFonts w:cs="Times New Roman"/>
                    <w:noProof/>
                  </w:rPr>
                </w:rPrChange>
              </w:rPr>
              <w:delText>УВОД</w:delText>
            </w:r>
            <w:r w:rsidDel="00C5782A">
              <w:rPr>
                <w:noProof/>
                <w:webHidden/>
              </w:rPr>
              <w:tab/>
            </w:r>
            <w:r w:rsidR="00C5782A" w:rsidDel="00C5782A">
              <w:rPr>
                <w:noProof/>
                <w:webHidden/>
              </w:rPr>
              <w:delText>8</w:delText>
            </w:r>
          </w:del>
        </w:p>
        <w:p w14:paraId="0D8856A0" w14:textId="37671299" w:rsidR="00243472" w:rsidDel="00C5782A" w:rsidRDefault="00243472">
          <w:pPr>
            <w:pStyle w:val="TOC1"/>
            <w:tabs>
              <w:tab w:val="left" w:pos="440"/>
              <w:tab w:val="right" w:leader="dot" w:pos="9350"/>
            </w:tabs>
            <w:rPr>
              <w:del w:id="201" w:author="Nikola Mitic" w:date="2025-05-17T16:12:00Z" w16du:dateUtc="2025-05-17T14:12:00Z"/>
              <w:rFonts w:asciiTheme="minorHAnsi" w:eastAsiaTheme="minorEastAsia" w:hAnsiTheme="minorHAnsi"/>
              <w:noProof/>
              <w:szCs w:val="24"/>
            </w:rPr>
          </w:pPr>
          <w:del w:id="202" w:author="Nikola Mitic" w:date="2025-05-17T16:12:00Z" w16du:dateUtc="2025-05-17T14:12:00Z">
            <w:r w:rsidRPr="00C5782A" w:rsidDel="00C5782A">
              <w:rPr>
                <w:noProof/>
                <w:rPrChange w:id="203" w:author="Nikola Mitic" w:date="2025-05-17T16:12:00Z" w16du:dateUtc="2025-05-17T14:12:00Z">
                  <w:rPr>
                    <w:rStyle w:val="Hyperlink"/>
                    <w:noProof/>
                  </w:rPr>
                </w:rPrChange>
              </w:rPr>
              <w:delText>2.</w:delText>
            </w:r>
            <w:r w:rsidDel="00C5782A">
              <w:rPr>
                <w:rFonts w:asciiTheme="minorHAnsi" w:eastAsiaTheme="minorEastAsia" w:hAnsiTheme="minorHAnsi"/>
                <w:noProof/>
                <w:szCs w:val="24"/>
              </w:rPr>
              <w:tab/>
            </w:r>
            <w:r w:rsidRPr="00C5782A" w:rsidDel="00C5782A">
              <w:rPr>
                <w:noProof/>
                <w:rPrChange w:id="204" w:author="Nikola Mitic" w:date="2025-05-17T16:12:00Z" w16du:dateUtc="2025-05-17T14:12:00Z">
                  <w:rPr>
                    <w:rStyle w:val="Hyperlink"/>
                    <w:i/>
                    <w:iCs/>
                    <w:noProof/>
                  </w:rPr>
                </w:rPrChange>
              </w:rPr>
              <w:delText>PHP</w:delText>
            </w:r>
            <w:r w:rsidRPr="00C5782A" w:rsidDel="00C5782A">
              <w:rPr>
                <w:noProof/>
                <w:rPrChange w:id="205" w:author="Nikola Mitic" w:date="2025-05-17T16:12:00Z" w16du:dateUtc="2025-05-17T14:12:00Z">
                  <w:rPr>
                    <w:rStyle w:val="Hyperlink"/>
                    <w:noProof/>
                  </w:rPr>
                </w:rPrChange>
              </w:rPr>
              <w:delText xml:space="preserve"> И РАД СА БАЗАМА ПОДАТАКА</w:delText>
            </w:r>
            <w:r w:rsidDel="00C5782A">
              <w:rPr>
                <w:noProof/>
                <w:webHidden/>
              </w:rPr>
              <w:tab/>
            </w:r>
            <w:r w:rsidR="00C5782A" w:rsidDel="00C5782A">
              <w:rPr>
                <w:noProof/>
                <w:webHidden/>
              </w:rPr>
              <w:delText>9</w:delText>
            </w:r>
          </w:del>
        </w:p>
        <w:p w14:paraId="426FE648" w14:textId="0CC6ED9F" w:rsidR="00243472" w:rsidDel="00C5782A" w:rsidRDefault="00243472">
          <w:pPr>
            <w:pStyle w:val="TOC2"/>
            <w:tabs>
              <w:tab w:val="left" w:pos="960"/>
              <w:tab w:val="right" w:leader="dot" w:pos="9350"/>
            </w:tabs>
            <w:rPr>
              <w:del w:id="206" w:author="Nikola Mitic" w:date="2025-05-17T16:12:00Z" w16du:dateUtc="2025-05-17T14:12:00Z"/>
              <w:rFonts w:asciiTheme="minorHAnsi" w:hAnsiTheme="minorHAnsi" w:cstheme="minorBidi"/>
              <w:noProof/>
              <w:kern w:val="2"/>
              <w:szCs w:val="24"/>
              <w14:ligatures w14:val="standardContextual"/>
            </w:rPr>
          </w:pPr>
          <w:del w:id="207" w:author="Nikola Mitic" w:date="2025-05-17T16:12:00Z" w16du:dateUtc="2025-05-17T14:12:00Z">
            <w:r w:rsidRPr="00C5782A" w:rsidDel="00C5782A">
              <w:rPr>
                <w:noProof/>
                <w:rPrChange w:id="208" w:author="Nikola Mitic" w:date="2025-05-17T16:12:00Z" w16du:dateUtc="2025-05-17T14:12:00Z">
                  <w:rPr>
                    <w:rStyle w:val="Hyperlink"/>
                    <w:i/>
                    <w:iCs/>
                    <w:noProof/>
                  </w:rPr>
                </w:rPrChange>
              </w:rPr>
              <w:delText>2.2.</w:delText>
            </w:r>
            <w:r w:rsidDel="00C5782A">
              <w:rPr>
                <w:rFonts w:asciiTheme="minorHAnsi" w:hAnsiTheme="minorHAnsi" w:cstheme="minorBidi"/>
                <w:noProof/>
                <w:kern w:val="2"/>
                <w:szCs w:val="24"/>
                <w14:ligatures w14:val="standardContextual"/>
              </w:rPr>
              <w:tab/>
            </w:r>
            <w:r w:rsidRPr="00C5782A" w:rsidDel="00C5782A">
              <w:rPr>
                <w:noProof/>
                <w:rPrChange w:id="209" w:author="Nikola Mitic" w:date="2025-05-17T16:12:00Z" w16du:dateUtc="2025-05-17T14:12:00Z">
                  <w:rPr>
                    <w:rStyle w:val="Hyperlink"/>
                    <w:i/>
                    <w:iCs/>
                    <w:noProof/>
                    <w:lang w:val="en-US"/>
                  </w:rPr>
                </w:rPrChange>
              </w:rPr>
              <w:delText>PHP</w:delText>
            </w:r>
            <w:r w:rsidDel="00C5782A">
              <w:rPr>
                <w:noProof/>
                <w:webHidden/>
              </w:rPr>
              <w:tab/>
            </w:r>
            <w:r w:rsidR="00C5782A" w:rsidDel="00C5782A">
              <w:rPr>
                <w:noProof/>
                <w:webHidden/>
              </w:rPr>
              <w:delText>9</w:delText>
            </w:r>
          </w:del>
        </w:p>
        <w:p w14:paraId="59E22DCC" w14:textId="04A1ECA2" w:rsidR="00243472" w:rsidDel="00C5782A" w:rsidRDefault="00243472">
          <w:pPr>
            <w:pStyle w:val="TOC2"/>
            <w:tabs>
              <w:tab w:val="left" w:pos="960"/>
              <w:tab w:val="right" w:leader="dot" w:pos="9350"/>
            </w:tabs>
            <w:rPr>
              <w:del w:id="210" w:author="Nikola Mitic" w:date="2025-05-17T16:12:00Z" w16du:dateUtc="2025-05-17T14:12:00Z"/>
              <w:rFonts w:asciiTheme="minorHAnsi" w:hAnsiTheme="minorHAnsi" w:cstheme="minorBidi"/>
              <w:noProof/>
              <w:kern w:val="2"/>
              <w:szCs w:val="24"/>
              <w14:ligatures w14:val="standardContextual"/>
            </w:rPr>
          </w:pPr>
          <w:del w:id="211" w:author="Nikola Mitic" w:date="2025-05-17T16:12:00Z" w16du:dateUtc="2025-05-17T14:12:00Z">
            <w:r w:rsidRPr="00C5782A" w:rsidDel="00C5782A">
              <w:rPr>
                <w:noProof/>
                <w:rPrChange w:id="212" w:author="Nikola Mitic" w:date="2025-05-17T16:12:00Z" w16du:dateUtc="2025-05-17T14:12:00Z">
                  <w:rPr>
                    <w:rStyle w:val="Hyperlink"/>
                    <w:noProof/>
                  </w:rPr>
                </w:rPrChange>
              </w:rPr>
              <w:delText>2.3.</w:delText>
            </w:r>
            <w:r w:rsidDel="00C5782A">
              <w:rPr>
                <w:rFonts w:asciiTheme="minorHAnsi" w:hAnsiTheme="minorHAnsi" w:cstheme="minorBidi"/>
                <w:noProof/>
                <w:kern w:val="2"/>
                <w:szCs w:val="24"/>
                <w14:ligatures w14:val="standardContextual"/>
              </w:rPr>
              <w:tab/>
            </w:r>
            <w:r w:rsidRPr="00C5782A" w:rsidDel="00C5782A">
              <w:rPr>
                <w:noProof/>
                <w:rPrChange w:id="213" w:author="Nikola Mitic" w:date="2025-05-17T16:12:00Z" w16du:dateUtc="2025-05-17T14:12:00Z">
                  <w:rPr>
                    <w:rStyle w:val="Hyperlink"/>
                    <w:noProof/>
                  </w:rPr>
                </w:rPrChange>
              </w:rPr>
              <w:delText>Релационе базе података</w:delText>
            </w:r>
            <w:r w:rsidDel="00C5782A">
              <w:rPr>
                <w:noProof/>
                <w:webHidden/>
              </w:rPr>
              <w:tab/>
            </w:r>
            <w:r w:rsidR="00C5782A" w:rsidDel="00C5782A">
              <w:rPr>
                <w:noProof/>
                <w:webHidden/>
              </w:rPr>
              <w:delText>10</w:delText>
            </w:r>
          </w:del>
        </w:p>
        <w:p w14:paraId="5503DC8D" w14:textId="7F85F724" w:rsidR="00243472" w:rsidDel="00C5782A" w:rsidRDefault="00243472">
          <w:pPr>
            <w:pStyle w:val="TOC1"/>
            <w:tabs>
              <w:tab w:val="left" w:pos="440"/>
              <w:tab w:val="right" w:leader="dot" w:pos="9350"/>
            </w:tabs>
            <w:rPr>
              <w:del w:id="214" w:author="Nikola Mitic" w:date="2025-05-17T16:12:00Z" w16du:dateUtc="2025-05-17T14:12:00Z"/>
              <w:rFonts w:asciiTheme="minorHAnsi" w:eastAsiaTheme="minorEastAsia" w:hAnsiTheme="minorHAnsi"/>
              <w:noProof/>
              <w:szCs w:val="24"/>
            </w:rPr>
          </w:pPr>
          <w:del w:id="215" w:author="Nikola Mitic" w:date="2025-05-17T16:12:00Z" w16du:dateUtc="2025-05-17T14:12:00Z">
            <w:r w:rsidRPr="00C5782A" w:rsidDel="00C5782A">
              <w:rPr>
                <w:noProof/>
                <w:rPrChange w:id="216" w:author="Nikola Mitic" w:date="2025-05-17T16:12:00Z" w16du:dateUtc="2025-05-17T14:12:00Z">
                  <w:rPr>
                    <w:rStyle w:val="Hyperlink"/>
                    <w:noProof/>
                  </w:rPr>
                </w:rPrChange>
              </w:rPr>
              <w:delText>3.</w:delText>
            </w:r>
            <w:r w:rsidDel="00C5782A">
              <w:rPr>
                <w:rFonts w:asciiTheme="minorHAnsi" w:eastAsiaTheme="minorEastAsia" w:hAnsiTheme="minorHAnsi"/>
                <w:noProof/>
                <w:szCs w:val="24"/>
              </w:rPr>
              <w:tab/>
            </w:r>
            <w:r w:rsidRPr="00C5782A" w:rsidDel="00C5782A">
              <w:rPr>
                <w:noProof/>
                <w:rPrChange w:id="217" w:author="Nikola Mitic" w:date="2025-05-17T16:12:00Z" w16du:dateUtc="2025-05-17T14:12:00Z">
                  <w:rPr>
                    <w:rStyle w:val="Hyperlink"/>
                    <w:noProof/>
                    <w:lang w:val="en-US"/>
                  </w:rPr>
                </w:rPrChange>
              </w:rPr>
              <w:delText>LARAVEL</w:delText>
            </w:r>
            <w:r w:rsidDel="00C5782A">
              <w:rPr>
                <w:noProof/>
                <w:webHidden/>
              </w:rPr>
              <w:tab/>
            </w:r>
          </w:del>
          <w:del w:id="218" w:author="Nikola Mitic" w:date="2025-05-17T16:11:00Z" w16du:dateUtc="2025-05-17T14:11:00Z">
            <w:r w:rsidR="00547EF7" w:rsidDel="00C5782A">
              <w:rPr>
                <w:noProof/>
                <w:webHidden/>
              </w:rPr>
              <w:delText>12</w:delText>
            </w:r>
          </w:del>
        </w:p>
        <w:p w14:paraId="1030E737" w14:textId="51671437" w:rsidR="00243472" w:rsidDel="00C5782A" w:rsidRDefault="00243472">
          <w:pPr>
            <w:pStyle w:val="TOC2"/>
            <w:tabs>
              <w:tab w:val="left" w:pos="960"/>
              <w:tab w:val="right" w:leader="dot" w:pos="9350"/>
            </w:tabs>
            <w:rPr>
              <w:del w:id="219" w:author="Nikola Mitic" w:date="2025-05-17T16:12:00Z" w16du:dateUtc="2025-05-17T14:12:00Z"/>
              <w:rFonts w:asciiTheme="minorHAnsi" w:hAnsiTheme="minorHAnsi" w:cstheme="minorBidi"/>
              <w:noProof/>
              <w:kern w:val="2"/>
              <w:szCs w:val="24"/>
              <w14:ligatures w14:val="standardContextual"/>
            </w:rPr>
          </w:pPr>
          <w:del w:id="220" w:author="Nikola Mitic" w:date="2025-05-17T16:12:00Z" w16du:dateUtc="2025-05-17T14:12:00Z">
            <w:r w:rsidRPr="00C5782A" w:rsidDel="00C5782A">
              <w:rPr>
                <w:noProof/>
                <w:rPrChange w:id="221" w:author="Nikola Mitic" w:date="2025-05-17T16:12:00Z" w16du:dateUtc="2025-05-17T14:12:00Z">
                  <w:rPr>
                    <w:rStyle w:val="Hyperlink"/>
                    <w:noProof/>
                  </w:rPr>
                </w:rPrChange>
              </w:rPr>
              <w:delText>3.2.</w:delText>
            </w:r>
            <w:r w:rsidDel="00C5782A">
              <w:rPr>
                <w:rFonts w:asciiTheme="minorHAnsi" w:hAnsiTheme="minorHAnsi" w:cstheme="minorBidi"/>
                <w:noProof/>
                <w:kern w:val="2"/>
                <w:szCs w:val="24"/>
                <w14:ligatures w14:val="standardContextual"/>
              </w:rPr>
              <w:tab/>
            </w:r>
            <w:r w:rsidRPr="00C5782A" w:rsidDel="00C5782A">
              <w:rPr>
                <w:noProof/>
                <w:rPrChange w:id="222" w:author="Nikola Mitic" w:date="2025-05-17T16:12:00Z" w16du:dateUtc="2025-05-17T14:12:00Z">
                  <w:rPr>
                    <w:rStyle w:val="Hyperlink"/>
                    <w:noProof/>
                  </w:rPr>
                </w:rPrChange>
              </w:rPr>
              <w:delText>Опште</w:delText>
            </w:r>
            <w:r w:rsidDel="00C5782A">
              <w:rPr>
                <w:noProof/>
                <w:webHidden/>
              </w:rPr>
              <w:tab/>
            </w:r>
          </w:del>
          <w:del w:id="223" w:author="Nikola Mitic" w:date="2025-05-17T16:11:00Z" w16du:dateUtc="2025-05-17T14:11:00Z">
            <w:r w:rsidR="00547EF7" w:rsidDel="00C5782A">
              <w:rPr>
                <w:noProof/>
                <w:webHidden/>
              </w:rPr>
              <w:delText>12</w:delText>
            </w:r>
          </w:del>
        </w:p>
        <w:p w14:paraId="3F22E23A" w14:textId="3D17E412" w:rsidR="00243472" w:rsidDel="00C5782A" w:rsidRDefault="00243472">
          <w:pPr>
            <w:pStyle w:val="TOC2"/>
            <w:tabs>
              <w:tab w:val="left" w:pos="960"/>
              <w:tab w:val="right" w:leader="dot" w:pos="9350"/>
            </w:tabs>
            <w:rPr>
              <w:del w:id="224" w:author="Nikola Mitic" w:date="2025-05-17T16:12:00Z" w16du:dateUtc="2025-05-17T14:12:00Z"/>
              <w:rFonts w:asciiTheme="minorHAnsi" w:hAnsiTheme="minorHAnsi" w:cstheme="minorBidi"/>
              <w:noProof/>
              <w:kern w:val="2"/>
              <w:szCs w:val="24"/>
              <w14:ligatures w14:val="standardContextual"/>
            </w:rPr>
          </w:pPr>
          <w:del w:id="225" w:author="Nikola Mitic" w:date="2025-05-17T16:12:00Z" w16du:dateUtc="2025-05-17T14:12:00Z">
            <w:r w:rsidRPr="00C5782A" w:rsidDel="00C5782A">
              <w:rPr>
                <w:noProof/>
                <w:rPrChange w:id="226" w:author="Nikola Mitic" w:date="2025-05-17T16:12:00Z" w16du:dateUtc="2025-05-17T14:12:00Z">
                  <w:rPr>
                    <w:rStyle w:val="Hyperlink"/>
                    <w:noProof/>
                  </w:rPr>
                </w:rPrChange>
              </w:rPr>
              <w:delText>3.3.</w:delText>
            </w:r>
            <w:r w:rsidDel="00C5782A">
              <w:rPr>
                <w:rFonts w:asciiTheme="minorHAnsi" w:hAnsiTheme="minorHAnsi" w:cstheme="minorBidi"/>
                <w:noProof/>
                <w:kern w:val="2"/>
                <w:szCs w:val="24"/>
                <w14:ligatures w14:val="standardContextual"/>
              </w:rPr>
              <w:tab/>
            </w:r>
            <w:r w:rsidRPr="00C5782A" w:rsidDel="00C5782A">
              <w:rPr>
                <w:noProof/>
                <w:rPrChange w:id="227" w:author="Nikola Mitic" w:date="2025-05-17T16:12:00Z" w16du:dateUtc="2025-05-17T14:12:00Z">
                  <w:rPr>
                    <w:rStyle w:val="Hyperlink"/>
                    <w:noProof/>
                  </w:rPr>
                </w:rPrChange>
              </w:rPr>
              <w:delText>Рутирање</w:delText>
            </w:r>
            <w:r w:rsidDel="00C5782A">
              <w:rPr>
                <w:noProof/>
                <w:webHidden/>
              </w:rPr>
              <w:tab/>
            </w:r>
            <w:r w:rsidR="00C5782A" w:rsidDel="00C5782A">
              <w:rPr>
                <w:noProof/>
                <w:webHidden/>
              </w:rPr>
              <w:delText>14</w:delText>
            </w:r>
          </w:del>
        </w:p>
        <w:p w14:paraId="384D9C38" w14:textId="3333CAF6" w:rsidR="00243472" w:rsidDel="00C5782A" w:rsidRDefault="00243472">
          <w:pPr>
            <w:pStyle w:val="TOC2"/>
            <w:tabs>
              <w:tab w:val="left" w:pos="960"/>
              <w:tab w:val="right" w:leader="dot" w:pos="9350"/>
            </w:tabs>
            <w:rPr>
              <w:del w:id="228" w:author="Nikola Mitic" w:date="2025-05-17T16:12:00Z" w16du:dateUtc="2025-05-17T14:12:00Z"/>
              <w:rFonts w:asciiTheme="minorHAnsi" w:hAnsiTheme="minorHAnsi" w:cstheme="minorBidi"/>
              <w:noProof/>
              <w:kern w:val="2"/>
              <w:szCs w:val="24"/>
              <w14:ligatures w14:val="standardContextual"/>
            </w:rPr>
          </w:pPr>
          <w:del w:id="229" w:author="Nikola Mitic" w:date="2025-05-17T16:12:00Z" w16du:dateUtc="2025-05-17T14:12:00Z">
            <w:r w:rsidRPr="00C5782A" w:rsidDel="00C5782A">
              <w:rPr>
                <w:noProof/>
                <w:rPrChange w:id="230" w:author="Nikola Mitic" w:date="2025-05-17T16:12:00Z" w16du:dateUtc="2025-05-17T14:12:00Z">
                  <w:rPr>
                    <w:rStyle w:val="Hyperlink"/>
                    <w:noProof/>
                  </w:rPr>
                </w:rPrChange>
              </w:rPr>
              <w:delText>3.4.</w:delText>
            </w:r>
            <w:r w:rsidDel="00C5782A">
              <w:rPr>
                <w:rFonts w:asciiTheme="minorHAnsi" w:hAnsiTheme="minorHAnsi" w:cstheme="minorBidi"/>
                <w:noProof/>
                <w:kern w:val="2"/>
                <w:szCs w:val="24"/>
                <w14:ligatures w14:val="standardContextual"/>
              </w:rPr>
              <w:tab/>
            </w:r>
            <w:r w:rsidRPr="00C5782A" w:rsidDel="00C5782A">
              <w:rPr>
                <w:noProof/>
                <w:rPrChange w:id="231" w:author="Nikola Mitic" w:date="2025-05-17T16:12:00Z" w16du:dateUtc="2025-05-17T14:12:00Z">
                  <w:rPr>
                    <w:rStyle w:val="Hyperlink"/>
                    <w:noProof/>
                  </w:rPr>
                </w:rPrChange>
              </w:rPr>
              <w:delText>Валидација</w:delText>
            </w:r>
            <w:r w:rsidDel="00C5782A">
              <w:rPr>
                <w:noProof/>
                <w:webHidden/>
              </w:rPr>
              <w:tab/>
            </w:r>
            <w:r w:rsidR="00C5782A" w:rsidDel="00C5782A">
              <w:rPr>
                <w:noProof/>
                <w:webHidden/>
              </w:rPr>
              <w:delText>15</w:delText>
            </w:r>
          </w:del>
        </w:p>
        <w:p w14:paraId="146EDF52" w14:textId="09C4C291" w:rsidR="00243472" w:rsidDel="00C5782A" w:rsidRDefault="00243472">
          <w:pPr>
            <w:pStyle w:val="TOC2"/>
            <w:tabs>
              <w:tab w:val="left" w:pos="960"/>
              <w:tab w:val="right" w:leader="dot" w:pos="9350"/>
            </w:tabs>
            <w:rPr>
              <w:del w:id="232" w:author="Nikola Mitic" w:date="2025-05-17T16:12:00Z" w16du:dateUtc="2025-05-17T14:12:00Z"/>
              <w:rFonts w:asciiTheme="minorHAnsi" w:hAnsiTheme="minorHAnsi" w:cstheme="minorBidi"/>
              <w:noProof/>
              <w:kern w:val="2"/>
              <w:szCs w:val="24"/>
              <w14:ligatures w14:val="standardContextual"/>
            </w:rPr>
          </w:pPr>
          <w:del w:id="233" w:author="Nikola Mitic" w:date="2025-05-17T16:12:00Z" w16du:dateUtc="2025-05-17T14:12:00Z">
            <w:r w:rsidRPr="00C5782A" w:rsidDel="00C5782A">
              <w:rPr>
                <w:noProof/>
                <w:rPrChange w:id="234" w:author="Nikola Mitic" w:date="2025-05-17T16:12:00Z" w16du:dateUtc="2025-05-17T14:12:00Z">
                  <w:rPr>
                    <w:rStyle w:val="Hyperlink"/>
                    <w:noProof/>
                  </w:rPr>
                </w:rPrChange>
              </w:rPr>
              <w:delText>3.5.</w:delText>
            </w:r>
            <w:r w:rsidDel="00C5782A">
              <w:rPr>
                <w:rFonts w:asciiTheme="minorHAnsi" w:hAnsiTheme="minorHAnsi" w:cstheme="minorBidi"/>
                <w:noProof/>
                <w:kern w:val="2"/>
                <w:szCs w:val="24"/>
                <w14:ligatures w14:val="standardContextual"/>
              </w:rPr>
              <w:tab/>
            </w:r>
            <w:r w:rsidRPr="00C5782A" w:rsidDel="00C5782A">
              <w:rPr>
                <w:noProof/>
                <w:rPrChange w:id="235" w:author="Nikola Mitic" w:date="2025-05-17T16:12:00Z" w16du:dateUtc="2025-05-17T14:12:00Z">
                  <w:rPr>
                    <w:rStyle w:val="Hyperlink"/>
                    <w:noProof/>
                    <w:lang w:val="en-US"/>
                  </w:rPr>
                </w:rPrChange>
              </w:rPr>
              <w:delText xml:space="preserve">MVC </w:delText>
            </w:r>
            <w:r w:rsidRPr="00C5782A" w:rsidDel="00C5782A">
              <w:rPr>
                <w:noProof/>
                <w:rPrChange w:id="236" w:author="Nikola Mitic" w:date="2025-05-17T16:12:00Z" w16du:dateUtc="2025-05-17T14:12:00Z">
                  <w:rPr>
                    <w:rStyle w:val="Hyperlink"/>
                    <w:noProof/>
                  </w:rPr>
                </w:rPrChange>
              </w:rPr>
              <w:delText>архитектура</w:delText>
            </w:r>
            <w:r w:rsidDel="00C5782A">
              <w:rPr>
                <w:noProof/>
                <w:webHidden/>
              </w:rPr>
              <w:tab/>
            </w:r>
            <w:r w:rsidR="00C5782A" w:rsidDel="00C5782A">
              <w:rPr>
                <w:noProof/>
                <w:webHidden/>
              </w:rPr>
              <w:delText>16</w:delText>
            </w:r>
          </w:del>
        </w:p>
        <w:p w14:paraId="7C7A117F" w14:textId="68C8448D" w:rsidR="00243472" w:rsidDel="00C5782A" w:rsidRDefault="00243472">
          <w:pPr>
            <w:pStyle w:val="TOC2"/>
            <w:tabs>
              <w:tab w:val="left" w:pos="960"/>
              <w:tab w:val="right" w:leader="dot" w:pos="9350"/>
            </w:tabs>
            <w:rPr>
              <w:del w:id="237" w:author="Nikola Mitic" w:date="2025-05-17T16:12:00Z" w16du:dateUtc="2025-05-17T14:12:00Z"/>
              <w:rFonts w:asciiTheme="minorHAnsi" w:hAnsiTheme="minorHAnsi" w:cstheme="minorBidi"/>
              <w:noProof/>
              <w:kern w:val="2"/>
              <w:szCs w:val="24"/>
              <w14:ligatures w14:val="standardContextual"/>
            </w:rPr>
          </w:pPr>
          <w:del w:id="238" w:author="Nikola Mitic" w:date="2025-05-17T16:12:00Z" w16du:dateUtc="2025-05-17T14:12:00Z">
            <w:r w:rsidRPr="00C5782A" w:rsidDel="00C5782A">
              <w:rPr>
                <w:noProof/>
                <w:rPrChange w:id="239" w:author="Nikola Mitic" w:date="2025-05-17T16:12:00Z" w16du:dateUtc="2025-05-17T14:12:00Z">
                  <w:rPr>
                    <w:rStyle w:val="Hyperlink"/>
                    <w:noProof/>
                    <w:lang w:val="en-US"/>
                  </w:rPr>
                </w:rPrChange>
              </w:rPr>
              <w:delText>3.6.</w:delText>
            </w:r>
            <w:r w:rsidDel="00C5782A">
              <w:rPr>
                <w:rFonts w:asciiTheme="minorHAnsi" w:hAnsiTheme="minorHAnsi" w:cstheme="minorBidi"/>
                <w:noProof/>
                <w:kern w:val="2"/>
                <w:szCs w:val="24"/>
                <w14:ligatures w14:val="standardContextual"/>
              </w:rPr>
              <w:tab/>
            </w:r>
            <w:r w:rsidRPr="00C5782A" w:rsidDel="00C5782A">
              <w:rPr>
                <w:noProof/>
                <w:rPrChange w:id="240" w:author="Nikola Mitic" w:date="2025-05-17T16:12:00Z" w16du:dateUtc="2025-05-17T14:12:00Z">
                  <w:rPr>
                    <w:rStyle w:val="Hyperlink"/>
                    <w:noProof/>
                    <w:lang w:val="en-US"/>
                  </w:rPr>
                </w:rPrChange>
              </w:rPr>
              <w:delText>Redis</w:delText>
            </w:r>
            <w:r w:rsidDel="00C5782A">
              <w:rPr>
                <w:noProof/>
                <w:webHidden/>
              </w:rPr>
              <w:tab/>
            </w:r>
            <w:r w:rsidR="00C5782A" w:rsidDel="00C5782A">
              <w:rPr>
                <w:noProof/>
                <w:webHidden/>
              </w:rPr>
              <w:delText>17</w:delText>
            </w:r>
          </w:del>
        </w:p>
        <w:p w14:paraId="71FE24A1" w14:textId="464CA93D" w:rsidR="00243472" w:rsidDel="00C5782A" w:rsidRDefault="00243472">
          <w:pPr>
            <w:pStyle w:val="TOC2"/>
            <w:tabs>
              <w:tab w:val="left" w:pos="960"/>
              <w:tab w:val="right" w:leader="dot" w:pos="9350"/>
            </w:tabs>
            <w:rPr>
              <w:del w:id="241" w:author="Nikola Mitic" w:date="2025-05-17T16:12:00Z" w16du:dateUtc="2025-05-17T14:12:00Z"/>
              <w:rFonts w:asciiTheme="minorHAnsi" w:hAnsiTheme="minorHAnsi" w:cstheme="minorBidi"/>
              <w:noProof/>
              <w:kern w:val="2"/>
              <w:szCs w:val="24"/>
              <w14:ligatures w14:val="standardContextual"/>
            </w:rPr>
          </w:pPr>
          <w:del w:id="242" w:author="Nikola Mitic" w:date="2025-05-17T16:12:00Z" w16du:dateUtc="2025-05-17T14:12:00Z">
            <w:r w:rsidRPr="00C5782A" w:rsidDel="00C5782A">
              <w:rPr>
                <w:noProof/>
                <w:rPrChange w:id="243" w:author="Nikola Mitic" w:date="2025-05-17T16:12:00Z" w16du:dateUtc="2025-05-17T14:12:00Z">
                  <w:rPr>
                    <w:rStyle w:val="Hyperlink"/>
                    <w:noProof/>
                    <w:lang w:val="en-US"/>
                  </w:rPr>
                </w:rPrChange>
              </w:rPr>
              <w:delText>3.7.</w:delText>
            </w:r>
            <w:r w:rsidDel="00C5782A">
              <w:rPr>
                <w:rFonts w:asciiTheme="minorHAnsi" w:hAnsiTheme="minorHAnsi" w:cstheme="minorBidi"/>
                <w:noProof/>
                <w:kern w:val="2"/>
                <w:szCs w:val="24"/>
                <w14:ligatures w14:val="standardContextual"/>
              </w:rPr>
              <w:tab/>
            </w:r>
            <w:r w:rsidRPr="00C5782A" w:rsidDel="00C5782A">
              <w:rPr>
                <w:noProof/>
                <w:rPrChange w:id="244" w:author="Nikola Mitic" w:date="2025-05-17T16:12:00Z" w16du:dateUtc="2025-05-17T14:12:00Z">
                  <w:rPr>
                    <w:rStyle w:val="Hyperlink"/>
                    <w:noProof/>
                    <w:lang w:val="en-US"/>
                  </w:rPr>
                </w:rPrChange>
              </w:rPr>
              <w:delText>Homestead</w:delText>
            </w:r>
            <w:r w:rsidDel="00C5782A">
              <w:rPr>
                <w:noProof/>
                <w:webHidden/>
              </w:rPr>
              <w:tab/>
            </w:r>
            <w:r w:rsidR="00C5782A" w:rsidDel="00C5782A">
              <w:rPr>
                <w:noProof/>
                <w:webHidden/>
              </w:rPr>
              <w:delText>18</w:delText>
            </w:r>
          </w:del>
        </w:p>
        <w:p w14:paraId="3DD0191E" w14:textId="7A7F70CC" w:rsidR="00243472" w:rsidDel="00C5782A" w:rsidRDefault="00243472">
          <w:pPr>
            <w:pStyle w:val="TOC1"/>
            <w:tabs>
              <w:tab w:val="left" w:pos="440"/>
              <w:tab w:val="right" w:leader="dot" w:pos="9350"/>
            </w:tabs>
            <w:rPr>
              <w:del w:id="245" w:author="Nikola Mitic" w:date="2025-05-17T16:12:00Z" w16du:dateUtc="2025-05-17T14:12:00Z"/>
              <w:rFonts w:asciiTheme="minorHAnsi" w:eastAsiaTheme="minorEastAsia" w:hAnsiTheme="minorHAnsi"/>
              <w:noProof/>
              <w:szCs w:val="24"/>
            </w:rPr>
          </w:pPr>
          <w:del w:id="246" w:author="Nikola Mitic" w:date="2025-05-17T16:12:00Z" w16du:dateUtc="2025-05-17T14:12:00Z">
            <w:r w:rsidRPr="00C5782A" w:rsidDel="00C5782A">
              <w:rPr>
                <w:noProof/>
                <w:rPrChange w:id="247" w:author="Nikola Mitic" w:date="2025-05-17T16:12:00Z" w16du:dateUtc="2025-05-17T14:12:00Z">
                  <w:rPr>
                    <w:rStyle w:val="Hyperlink"/>
                    <w:noProof/>
                    <w:lang w:val="en-US"/>
                  </w:rPr>
                </w:rPrChange>
              </w:rPr>
              <w:delText>4.</w:delText>
            </w:r>
            <w:r w:rsidDel="00C5782A">
              <w:rPr>
                <w:rFonts w:asciiTheme="minorHAnsi" w:eastAsiaTheme="minorEastAsia" w:hAnsiTheme="minorHAnsi"/>
                <w:noProof/>
                <w:szCs w:val="24"/>
              </w:rPr>
              <w:tab/>
            </w:r>
            <w:r w:rsidRPr="00C5782A" w:rsidDel="00C5782A">
              <w:rPr>
                <w:noProof/>
                <w:rPrChange w:id="248" w:author="Nikola Mitic" w:date="2025-05-17T16:12:00Z" w16du:dateUtc="2025-05-17T14:12:00Z">
                  <w:rPr>
                    <w:rStyle w:val="Hyperlink"/>
                    <w:noProof/>
                    <w:lang w:val="en-US"/>
                  </w:rPr>
                </w:rPrChange>
              </w:rPr>
              <w:delText>ELOQUENT ORM</w:delText>
            </w:r>
            <w:r w:rsidDel="00C5782A">
              <w:rPr>
                <w:noProof/>
                <w:webHidden/>
              </w:rPr>
              <w:tab/>
            </w:r>
          </w:del>
          <w:del w:id="249" w:author="Nikola Mitic" w:date="2025-05-17T16:11:00Z" w16du:dateUtc="2025-05-17T14:11:00Z">
            <w:r w:rsidR="00547EF7" w:rsidDel="00C5782A">
              <w:rPr>
                <w:noProof/>
                <w:webHidden/>
              </w:rPr>
              <w:delText>19</w:delText>
            </w:r>
          </w:del>
        </w:p>
        <w:p w14:paraId="73606BA3" w14:textId="061734C1" w:rsidR="00243472" w:rsidDel="00C5782A" w:rsidRDefault="00243472">
          <w:pPr>
            <w:pStyle w:val="TOC2"/>
            <w:tabs>
              <w:tab w:val="left" w:pos="960"/>
              <w:tab w:val="right" w:leader="dot" w:pos="9350"/>
            </w:tabs>
            <w:rPr>
              <w:del w:id="250" w:author="Nikola Mitic" w:date="2025-05-17T16:12:00Z" w16du:dateUtc="2025-05-17T14:12:00Z"/>
              <w:rFonts w:asciiTheme="minorHAnsi" w:hAnsiTheme="minorHAnsi" w:cstheme="minorBidi"/>
              <w:noProof/>
              <w:kern w:val="2"/>
              <w:szCs w:val="24"/>
              <w14:ligatures w14:val="standardContextual"/>
            </w:rPr>
          </w:pPr>
          <w:del w:id="251" w:author="Nikola Mitic" w:date="2025-05-17T16:12:00Z" w16du:dateUtc="2025-05-17T14:12:00Z">
            <w:r w:rsidRPr="00C5782A" w:rsidDel="00C5782A">
              <w:rPr>
                <w:noProof/>
                <w:rPrChange w:id="252" w:author="Nikola Mitic" w:date="2025-05-17T16:12:00Z" w16du:dateUtc="2025-05-17T14:12:00Z">
                  <w:rPr>
                    <w:rStyle w:val="Hyperlink"/>
                    <w:noProof/>
                  </w:rPr>
                </w:rPrChange>
              </w:rPr>
              <w:delText>4.2.</w:delText>
            </w:r>
            <w:r w:rsidDel="00C5782A">
              <w:rPr>
                <w:rFonts w:asciiTheme="minorHAnsi" w:hAnsiTheme="minorHAnsi" w:cstheme="minorBidi"/>
                <w:noProof/>
                <w:kern w:val="2"/>
                <w:szCs w:val="24"/>
                <w14:ligatures w14:val="standardContextual"/>
              </w:rPr>
              <w:tab/>
            </w:r>
            <w:r w:rsidRPr="00C5782A" w:rsidDel="00C5782A">
              <w:rPr>
                <w:noProof/>
                <w:rPrChange w:id="253" w:author="Nikola Mitic" w:date="2025-05-17T16:12:00Z" w16du:dateUtc="2025-05-17T14:12:00Z">
                  <w:rPr>
                    <w:rStyle w:val="Hyperlink"/>
                    <w:noProof/>
                  </w:rPr>
                </w:rPrChange>
              </w:rPr>
              <w:delText>Историја</w:delText>
            </w:r>
            <w:r w:rsidDel="00C5782A">
              <w:rPr>
                <w:noProof/>
                <w:webHidden/>
              </w:rPr>
              <w:tab/>
            </w:r>
          </w:del>
          <w:del w:id="254" w:author="Nikola Mitic" w:date="2025-05-17T16:11:00Z" w16du:dateUtc="2025-05-17T14:11:00Z">
            <w:r w:rsidR="00547EF7" w:rsidDel="00C5782A">
              <w:rPr>
                <w:noProof/>
                <w:webHidden/>
              </w:rPr>
              <w:delText>19</w:delText>
            </w:r>
          </w:del>
        </w:p>
        <w:p w14:paraId="550E40F4" w14:textId="434F804B" w:rsidR="00243472" w:rsidDel="00C5782A" w:rsidRDefault="00243472">
          <w:pPr>
            <w:pStyle w:val="TOC2"/>
            <w:tabs>
              <w:tab w:val="left" w:pos="960"/>
              <w:tab w:val="right" w:leader="dot" w:pos="9350"/>
            </w:tabs>
            <w:rPr>
              <w:del w:id="255" w:author="Nikola Mitic" w:date="2025-05-17T16:12:00Z" w16du:dateUtc="2025-05-17T14:12:00Z"/>
              <w:rFonts w:asciiTheme="minorHAnsi" w:hAnsiTheme="minorHAnsi" w:cstheme="minorBidi"/>
              <w:noProof/>
              <w:kern w:val="2"/>
              <w:szCs w:val="24"/>
              <w14:ligatures w14:val="standardContextual"/>
            </w:rPr>
          </w:pPr>
          <w:del w:id="256" w:author="Nikola Mitic" w:date="2025-05-17T16:12:00Z" w16du:dateUtc="2025-05-17T14:12:00Z">
            <w:r w:rsidRPr="00C5782A" w:rsidDel="00C5782A">
              <w:rPr>
                <w:noProof/>
                <w:rPrChange w:id="257" w:author="Nikola Mitic" w:date="2025-05-17T16:12:00Z" w16du:dateUtc="2025-05-17T14:12:00Z">
                  <w:rPr>
                    <w:rStyle w:val="Hyperlink"/>
                    <w:noProof/>
                  </w:rPr>
                </w:rPrChange>
              </w:rPr>
              <w:delText>4.3.</w:delText>
            </w:r>
            <w:r w:rsidDel="00C5782A">
              <w:rPr>
                <w:rFonts w:asciiTheme="minorHAnsi" w:hAnsiTheme="minorHAnsi" w:cstheme="minorBidi"/>
                <w:noProof/>
                <w:kern w:val="2"/>
                <w:szCs w:val="24"/>
                <w14:ligatures w14:val="standardContextual"/>
              </w:rPr>
              <w:tab/>
            </w:r>
            <w:r w:rsidRPr="00C5782A" w:rsidDel="00C5782A">
              <w:rPr>
                <w:noProof/>
                <w:rPrChange w:id="258" w:author="Nikola Mitic" w:date="2025-05-17T16:12:00Z" w16du:dateUtc="2025-05-17T14:12:00Z">
                  <w:rPr>
                    <w:rStyle w:val="Hyperlink"/>
                    <w:noProof/>
                  </w:rPr>
                </w:rPrChange>
              </w:rPr>
              <w:delText>Опште</w:delText>
            </w:r>
            <w:r w:rsidDel="00C5782A">
              <w:rPr>
                <w:noProof/>
                <w:webHidden/>
              </w:rPr>
              <w:tab/>
            </w:r>
          </w:del>
          <w:del w:id="259" w:author="Nikola Mitic" w:date="2025-05-17T16:11:00Z" w16du:dateUtc="2025-05-17T14:11:00Z">
            <w:r w:rsidR="00547EF7" w:rsidDel="00C5782A">
              <w:rPr>
                <w:noProof/>
                <w:webHidden/>
              </w:rPr>
              <w:delText>20</w:delText>
            </w:r>
          </w:del>
        </w:p>
        <w:p w14:paraId="1EDEAA7B" w14:textId="5BF98F37" w:rsidR="00243472" w:rsidDel="00C5782A" w:rsidRDefault="00243472">
          <w:pPr>
            <w:pStyle w:val="TOC2"/>
            <w:tabs>
              <w:tab w:val="left" w:pos="960"/>
              <w:tab w:val="right" w:leader="dot" w:pos="9350"/>
            </w:tabs>
            <w:rPr>
              <w:del w:id="260" w:author="Nikola Mitic" w:date="2025-05-17T16:12:00Z" w16du:dateUtc="2025-05-17T14:12:00Z"/>
              <w:rFonts w:asciiTheme="minorHAnsi" w:hAnsiTheme="minorHAnsi" w:cstheme="minorBidi"/>
              <w:noProof/>
              <w:kern w:val="2"/>
              <w:szCs w:val="24"/>
              <w14:ligatures w14:val="standardContextual"/>
            </w:rPr>
          </w:pPr>
          <w:del w:id="261" w:author="Nikola Mitic" w:date="2025-05-17T16:12:00Z" w16du:dateUtc="2025-05-17T14:12:00Z">
            <w:r w:rsidRPr="00C5782A" w:rsidDel="00C5782A">
              <w:rPr>
                <w:noProof/>
                <w:rPrChange w:id="262" w:author="Nikola Mitic" w:date="2025-05-17T16:12:00Z" w16du:dateUtc="2025-05-17T14:12:00Z">
                  <w:rPr>
                    <w:rStyle w:val="Hyperlink"/>
                    <w:noProof/>
                  </w:rPr>
                </w:rPrChange>
              </w:rPr>
              <w:delText>4.4.</w:delText>
            </w:r>
            <w:r w:rsidDel="00C5782A">
              <w:rPr>
                <w:rFonts w:asciiTheme="minorHAnsi" w:hAnsiTheme="minorHAnsi" w:cstheme="minorBidi"/>
                <w:noProof/>
                <w:kern w:val="2"/>
                <w:szCs w:val="24"/>
                <w14:ligatures w14:val="standardContextual"/>
              </w:rPr>
              <w:tab/>
            </w:r>
            <w:r w:rsidRPr="00C5782A" w:rsidDel="00C5782A">
              <w:rPr>
                <w:noProof/>
                <w:rPrChange w:id="263" w:author="Nikola Mitic" w:date="2025-05-17T16:12:00Z" w16du:dateUtc="2025-05-17T14:12:00Z">
                  <w:rPr>
                    <w:rStyle w:val="Hyperlink"/>
                    <w:noProof/>
                  </w:rPr>
                </w:rPrChange>
              </w:rPr>
              <w:delText>Мапирање модела и његова употреба</w:delText>
            </w:r>
            <w:r w:rsidDel="00C5782A">
              <w:rPr>
                <w:noProof/>
                <w:webHidden/>
              </w:rPr>
              <w:tab/>
            </w:r>
          </w:del>
          <w:del w:id="264" w:author="Nikola Mitic" w:date="2025-05-17T16:11:00Z" w16du:dateUtc="2025-05-17T14:11:00Z">
            <w:r w:rsidR="00547EF7" w:rsidDel="00C5782A">
              <w:rPr>
                <w:noProof/>
                <w:webHidden/>
              </w:rPr>
              <w:delText>21</w:delText>
            </w:r>
          </w:del>
        </w:p>
        <w:p w14:paraId="5F3F025B" w14:textId="0FF8263F" w:rsidR="00243472" w:rsidDel="00C5782A" w:rsidRDefault="00243472">
          <w:pPr>
            <w:pStyle w:val="TOC1"/>
            <w:tabs>
              <w:tab w:val="left" w:pos="440"/>
              <w:tab w:val="right" w:leader="dot" w:pos="9350"/>
            </w:tabs>
            <w:rPr>
              <w:del w:id="265" w:author="Nikola Mitic" w:date="2025-05-17T16:12:00Z" w16du:dateUtc="2025-05-17T14:12:00Z"/>
              <w:rFonts w:asciiTheme="minorHAnsi" w:eastAsiaTheme="minorEastAsia" w:hAnsiTheme="minorHAnsi"/>
              <w:noProof/>
              <w:szCs w:val="24"/>
            </w:rPr>
          </w:pPr>
          <w:del w:id="266" w:author="Nikola Mitic" w:date="2025-05-17T16:12:00Z" w16du:dateUtc="2025-05-17T14:12:00Z">
            <w:r w:rsidRPr="00C5782A" w:rsidDel="00C5782A">
              <w:rPr>
                <w:noProof/>
                <w:rPrChange w:id="267" w:author="Nikola Mitic" w:date="2025-05-17T16:12:00Z" w16du:dateUtc="2025-05-17T14:12:00Z">
                  <w:rPr>
                    <w:rStyle w:val="Hyperlink"/>
                    <w:rFonts w:cs="Times New Roman"/>
                    <w:noProof/>
                  </w:rPr>
                </w:rPrChange>
              </w:rPr>
              <w:delText>5.</w:delText>
            </w:r>
            <w:r w:rsidDel="00C5782A">
              <w:rPr>
                <w:rFonts w:asciiTheme="minorHAnsi" w:eastAsiaTheme="minorEastAsia" w:hAnsiTheme="minorHAnsi"/>
                <w:noProof/>
                <w:szCs w:val="24"/>
              </w:rPr>
              <w:tab/>
            </w:r>
            <w:r w:rsidRPr="00C5782A" w:rsidDel="00C5782A">
              <w:rPr>
                <w:noProof/>
                <w:rPrChange w:id="268" w:author="Nikola Mitic" w:date="2025-05-17T16:12:00Z" w16du:dateUtc="2025-05-17T14:12:00Z">
                  <w:rPr>
                    <w:rStyle w:val="Hyperlink"/>
                    <w:rFonts w:cs="Times New Roman"/>
                    <w:noProof/>
                  </w:rPr>
                </w:rPrChange>
              </w:rPr>
              <w:delText>ИМПЛЕМЕНТАЦИЈА АПЛИКАЦИЈЕ</w:delText>
            </w:r>
            <w:r w:rsidDel="00C5782A">
              <w:rPr>
                <w:noProof/>
                <w:webHidden/>
              </w:rPr>
              <w:tab/>
            </w:r>
          </w:del>
          <w:del w:id="269" w:author="Nikola Mitic" w:date="2025-05-17T16:11:00Z" w16du:dateUtc="2025-05-17T14:11:00Z">
            <w:r w:rsidR="00547EF7" w:rsidDel="00C5782A">
              <w:rPr>
                <w:noProof/>
                <w:webHidden/>
              </w:rPr>
              <w:delText>24</w:delText>
            </w:r>
          </w:del>
        </w:p>
        <w:p w14:paraId="0F4A3674" w14:textId="3DDFFCA1" w:rsidR="00243472" w:rsidDel="00C5782A" w:rsidRDefault="00243472">
          <w:pPr>
            <w:pStyle w:val="TOC2"/>
            <w:tabs>
              <w:tab w:val="left" w:pos="960"/>
              <w:tab w:val="right" w:leader="dot" w:pos="9350"/>
            </w:tabs>
            <w:rPr>
              <w:del w:id="270" w:author="Nikola Mitic" w:date="2025-05-17T16:12:00Z" w16du:dateUtc="2025-05-17T14:12:00Z"/>
              <w:rFonts w:asciiTheme="minorHAnsi" w:hAnsiTheme="minorHAnsi" w:cstheme="minorBidi"/>
              <w:noProof/>
              <w:kern w:val="2"/>
              <w:szCs w:val="24"/>
              <w14:ligatures w14:val="standardContextual"/>
            </w:rPr>
          </w:pPr>
          <w:del w:id="271" w:author="Nikola Mitic" w:date="2025-05-17T16:12:00Z" w16du:dateUtc="2025-05-17T14:12:00Z">
            <w:r w:rsidRPr="00C5782A" w:rsidDel="00C5782A">
              <w:rPr>
                <w:noProof/>
                <w:rPrChange w:id="272" w:author="Nikola Mitic" w:date="2025-05-17T16:12:00Z" w16du:dateUtc="2025-05-17T14:12:00Z">
                  <w:rPr>
                    <w:rStyle w:val="Hyperlink"/>
                    <w:noProof/>
                  </w:rPr>
                </w:rPrChange>
              </w:rPr>
              <w:delText>5.2.</w:delText>
            </w:r>
            <w:r w:rsidDel="00C5782A">
              <w:rPr>
                <w:rFonts w:asciiTheme="minorHAnsi" w:hAnsiTheme="minorHAnsi" w:cstheme="minorBidi"/>
                <w:noProof/>
                <w:kern w:val="2"/>
                <w:szCs w:val="24"/>
                <w14:ligatures w14:val="standardContextual"/>
              </w:rPr>
              <w:tab/>
            </w:r>
            <w:r w:rsidRPr="00C5782A" w:rsidDel="00C5782A">
              <w:rPr>
                <w:noProof/>
                <w:rPrChange w:id="273" w:author="Nikola Mitic" w:date="2025-05-17T16:12:00Z" w16du:dateUtc="2025-05-17T14:12:00Z">
                  <w:rPr>
                    <w:rStyle w:val="Hyperlink"/>
                    <w:noProof/>
                  </w:rPr>
                </w:rPrChange>
              </w:rPr>
              <w:delText>Архитектура апликације</w:delText>
            </w:r>
            <w:r w:rsidDel="00C5782A">
              <w:rPr>
                <w:noProof/>
                <w:webHidden/>
              </w:rPr>
              <w:tab/>
            </w:r>
          </w:del>
          <w:del w:id="274" w:author="Nikola Mitic" w:date="2025-05-17T16:11:00Z" w16du:dateUtc="2025-05-17T14:11:00Z">
            <w:r w:rsidR="00547EF7" w:rsidDel="00C5782A">
              <w:rPr>
                <w:noProof/>
                <w:webHidden/>
              </w:rPr>
              <w:delText>24</w:delText>
            </w:r>
          </w:del>
        </w:p>
        <w:p w14:paraId="2D17A801" w14:textId="54EB79BD" w:rsidR="00243472" w:rsidDel="00C5782A" w:rsidRDefault="00243472">
          <w:pPr>
            <w:pStyle w:val="TOC2"/>
            <w:tabs>
              <w:tab w:val="left" w:pos="960"/>
              <w:tab w:val="right" w:leader="dot" w:pos="9350"/>
            </w:tabs>
            <w:rPr>
              <w:del w:id="275" w:author="Nikola Mitic" w:date="2025-05-17T16:12:00Z" w16du:dateUtc="2025-05-17T14:12:00Z"/>
              <w:rFonts w:asciiTheme="minorHAnsi" w:hAnsiTheme="minorHAnsi" w:cstheme="minorBidi"/>
              <w:noProof/>
              <w:kern w:val="2"/>
              <w:szCs w:val="24"/>
              <w14:ligatures w14:val="standardContextual"/>
            </w:rPr>
          </w:pPr>
          <w:del w:id="276" w:author="Nikola Mitic" w:date="2025-05-17T16:12:00Z" w16du:dateUtc="2025-05-17T14:12:00Z">
            <w:r w:rsidRPr="00C5782A" w:rsidDel="00C5782A">
              <w:rPr>
                <w:noProof/>
                <w:rPrChange w:id="277" w:author="Nikola Mitic" w:date="2025-05-17T16:12:00Z" w16du:dateUtc="2025-05-17T14:12:00Z">
                  <w:rPr>
                    <w:rStyle w:val="Hyperlink"/>
                    <w:noProof/>
                    <w:lang w:val="en-US"/>
                  </w:rPr>
                </w:rPrChange>
              </w:rPr>
              <w:delText>5.3.</w:delText>
            </w:r>
            <w:r w:rsidDel="00C5782A">
              <w:rPr>
                <w:rFonts w:asciiTheme="minorHAnsi" w:hAnsiTheme="minorHAnsi" w:cstheme="minorBidi"/>
                <w:noProof/>
                <w:kern w:val="2"/>
                <w:szCs w:val="24"/>
                <w14:ligatures w14:val="standardContextual"/>
              </w:rPr>
              <w:tab/>
            </w:r>
            <w:r w:rsidRPr="00C5782A" w:rsidDel="00C5782A">
              <w:rPr>
                <w:noProof/>
                <w:rPrChange w:id="278" w:author="Nikola Mitic" w:date="2025-05-17T16:12:00Z" w16du:dateUtc="2025-05-17T14:12:00Z">
                  <w:rPr>
                    <w:rStyle w:val="Hyperlink"/>
                    <w:noProof/>
                    <w:lang w:val="en-US"/>
                  </w:rPr>
                </w:rPrChange>
              </w:rPr>
              <w:delText>MySQL</w:delText>
            </w:r>
            <w:r w:rsidDel="00C5782A">
              <w:rPr>
                <w:noProof/>
                <w:webHidden/>
              </w:rPr>
              <w:tab/>
            </w:r>
          </w:del>
          <w:del w:id="279" w:author="Nikola Mitic" w:date="2025-05-17T16:11:00Z" w16du:dateUtc="2025-05-17T14:11:00Z">
            <w:r w:rsidR="00547EF7" w:rsidDel="00C5782A">
              <w:rPr>
                <w:noProof/>
                <w:webHidden/>
              </w:rPr>
              <w:delText>25</w:delText>
            </w:r>
          </w:del>
        </w:p>
        <w:p w14:paraId="7F94FA1D" w14:textId="68AA2BE9" w:rsidR="00243472" w:rsidDel="00C5782A" w:rsidRDefault="00243472">
          <w:pPr>
            <w:pStyle w:val="TOC2"/>
            <w:tabs>
              <w:tab w:val="left" w:pos="960"/>
              <w:tab w:val="right" w:leader="dot" w:pos="9350"/>
            </w:tabs>
            <w:rPr>
              <w:del w:id="280" w:author="Nikola Mitic" w:date="2025-05-17T16:12:00Z" w16du:dateUtc="2025-05-17T14:12:00Z"/>
              <w:rFonts w:asciiTheme="minorHAnsi" w:hAnsiTheme="minorHAnsi" w:cstheme="minorBidi"/>
              <w:noProof/>
              <w:kern w:val="2"/>
              <w:szCs w:val="24"/>
              <w14:ligatures w14:val="standardContextual"/>
            </w:rPr>
          </w:pPr>
          <w:del w:id="281" w:author="Nikola Mitic" w:date="2025-05-17T16:12:00Z" w16du:dateUtc="2025-05-17T14:12:00Z">
            <w:r w:rsidRPr="00C5782A" w:rsidDel="00C5782A">
              <w:rPr>
                <w:noProof/>
                <w:rPrChange w:id="282" w:author="Nikola Mitic" w:date="2025-05-17T16:12:00Z" w16du:dateUtc="2025-05-17T14:12:00Z">
                  <w:rPr>
                    <w:rStyle w:val="Hyperlink"/>
                    <w:noProof/>
                    <w:lang w:val="en-US"/>
                  </w:rPr>
                </w:rPrChange>
              </w:rPr>
              <w:delText>5.4.</w:delText>
            </w:r>
            <w:r w:rsidDel="00C5782A">
              <w:rPr>
                <w:rFonts w:asciiTheme="minorHAnsi" w:hAnsiTheme="minorHAnsi" w:cstheme="minorBidi"/>
                <w:noProof/>
                <w:kern w:val="2"/>
                <w:szCs w:val="24"/>
                <w14:ligatures w14:val="standardContextual"/>
              </w:rPr>
              <w:tab/>
            </w:r>
            <w:r w:rsidRPr="00C5782A" w:rsidDel="00C5782A">
              <w:rPr>
                <w:noProof/>
                <w:rPrChange w:id="283" w:author="Nikola Mitic" w:date="2025-05-17T16:12:00Z" w16du:dateUtc="2025-05-17T14:12:00Z">
                  <w:rPr>
                    <w:rStyle w:val="Hyperlink"/>
                    <w:noProof/>
                    <w:lang w:val="en-US"/>
                  </w:rPr>
                </w:rPrChange>
              </w:rPr>
              <w:delText>Angular</w:delText>
            </w:r>
            <w:r w:rsidDel="00C5782A">
              <w:rPr>
                <w:noProof/>
                <w:webHidden/>
              </w:rPr>
              <w:tab/>
            </w:r>
          </w:del>
          <w:del w:id="284" w:author="Nikola Mitic" w:date="2025-05-17T16:11:00Z" w16du:dateUtc="2025-05-17T14:11:00Z">
            <w:r w:rsidR="00547EF7" w:rsidDel="00C5782A">
              <w:rPr>
                <w:noProof/>
                <w:webHidden/>
              </w:rPr>
              <w:delText>25</w:delText>
            </w:r>
          </w:del>
        </w:p>
        <w:p w14:paraId="114C1CE1" w14:textId="63638B32" w:rsidR="00243472" w:rsidDel="00C5782A" w:rsidRDefault="00243472">
          <w:pPr>
            <w:pStyle w:val="TOC2"/>
            <w:tabs>
              <w:tab w:val="left" w:pos="960"/>
              <w:tab w:val="right" w:leader="dot" w:pos="9350"/>
            </w:tabs>
            <w:rPr>
              <w:del w:id="285" w:author="Nikola Mitic" w:date="2025-05-17T16:12:00Z" w16du:dateUtc="2025-05-17T14:12:00Z"/>
              <w:rFonts w:asciiTheme="minorHAnsi" w:hAnsiTheme="minorHAnsi" w:cstheme="minorBidi"/>
              <w:noProof/>
              <w:kern w:val="2"/>
              <w:szCs w:val="24"/>
              <w14:ligatures w14:val="standardContextual"/>
            </w:rPr>
          </w:pPr>
          <w:del w:id="286" w:author="Nikola Mitic" w:date="2025-05-17T16:12:00Z" w16du:dateUtc="2025-05-17T14:12:00Z">
            <w:r w:rsidRPr="00C5782A" w:rsidDel="00C5782A">
              <w:rPr>
                <w:noProof/>
                <w:rPrChange w:id="287" w:author="Nikola Mitic" w:date="2025-05-17T16:12:00Z" w16du:dateUtc="2025-05-17T14:12:00Z">
                  <w:rPr>
                    <w:rStyle w:val="Hyperlink"/>
                    <w:noProof/>
                    <w:lang w:val="en-US"/>
                  </w:rPr>
                </w:rPrChange>
              </w:rPr>
              <w:delText>5.5.</w:delText>
            </w:r>
            <w:r w:rsidDel="00C5782A">
              <w:rPr>
                <w:rFonts w:asciiTheme="minorHAnsi" w:hAnsiTheme="minorHAnsi" w:cstheme="minorBidi"/>
                <w:noProof/>
                <w:kern w:val="2"/>
                <w:szCs w:val="24"/>
                <w14:ligatures w14:val="standardContextual"/>
              </w:rPr>
              <w:tab/>
            </w:r>
            <w:r w:rsidRPr="00C5782A" w:rsidDel="00C5782A">
              <w:rPr>
                <w:noProof/>
                <w:rPrChange w:id="288" w:author="Nikola Mitic" w:date="2025-05-17T16:12:00Z" w16du:dateUtc="2025-05-17T14:12:00Z">
                  <w:rPr>
                    <w:rStyle w:val="Hyperlink"/>
                    <w:noProof/>
                    <w:lang w:val="en-US"/>
                  </w:rPr>
                </w:rPrChange>
              </w:rPr>
              <w:delText>Web Socket</w:delText>
            </w:r>
            <w:r w:rsidDel="00C5782A">
              <w:rPr>
                <w:noProof/>
                <w:webHidden/>
              </w:rPr>
              <w:tab/>
            </w:r>
          </w:del>
          <w:del w:id="289" w:author="Nikola Mitic" w:date="2025-05-17T16:11:00Z" w16du:dateUtc="2025-05-17T14:11:00Z">
            <w:r w:rsidR="00547EF7" w:rsidDel="00C5782A">
              <w:rPr>
                <w:noProof/>
                <w:webHidden/>
              </w:rPr>
              <w:delText>27</w:delText>
            </w:r>
          </w:del>
        </w:p>
        <w:p w14:paraId="2FFC9E69" w14:textId="7CDFD92C" w:rsidR="00243472" w:rsidDel="00C5782A" w:rsidRDefault="00243472">
          <w:pPr>
            <w:pStyle w:val="TOC2"/>
            <w:tabs>
              <w:tab w:val="left" w:pos="960"/>
              <w:tab w:val="right" w:leader="dot" w:pos="9350"/>
            </w:tabs>
            <w:rPr>
              <w:del w:id="290" w:author="Nikola Mitic" w:date="2025-05-17T16:12:00Z" w16du:dateUtc="2025-05-17T14:12:00Z"/>
              <w:rFonts w:asciiTheme="minorHAnsi" w:hAnsiTheme="minorHAnsi" w:cstheme="minorBidi"/>
              <w:noProof/>
              <w:kern w:val="2"/>
              <w:szCs w:val="24"/>
              <w14:ligatures w14:val="standardContextual"/>
            </w:rPr>
          </w:pPr>
          <w:del w:id="291" w:author="Nikola Mitic" w:date="2025-05-17T16:12:00Z" w16du:dateUtc="2025-05-17T14:12:00Z">
            <w:r w:rsidRPr="00C5782A" w:rsidDel="00C5782A">
              <w:rPr>
                <w:noProof/>
                <w:rPrChange w:id="292" w:author="Nikola Mitic" w:date="2025-05-17T16:12:00Z" w16du:dateUtc="2025-05-17T14:12:00Z">
                  <w:rPr>
                    <w:rStyle w:val="Hyperlink"/>
                    <w:noProof/>
                  </w:rPr>
                </w:rPrChange>
              </w:rPr>
              <w:delText>5.6.</w:delText>
            </w:r>
            <w:r w:rsidDel="00C5782A">
              <w:rPr>
                <w:rFonts w:asciiTheme="minorHAnsi" w:hAnsiTheme="minorHAnsi" w:cstheme="minorBidi"/>
                <w:noProof/>
                <w:kern w:val="2"/>
                <w:szCs w:val="24"/>
                <w14:ligatures w14:val="standardContextual"/>
              </w:rPr>
              <w:tab/>
            </w:r>
            <w:r w:rsidRPr="00C5782A" w:rsidDel="00C5782A">
              <w:rPr>
                <w:noProof/>
                <w:rPrChange w:id="293" w:author="Nikola Mitic" w:date="2025-05-17T16:12:00Z" w16du:dateUtc="2025-05-17T14:12:00Z">
                  <w:rPr>
                    <w:rStyle w:val="Hyperlink"/>
                    <w:noProof/>
                  </w:rPr>
                </w:rPrChange>
              </w:rPr>
              <w:delText>WebStorm</w:delText>
            </w:r>
            <w:r w:rsidDel="00C5782A">
              <w:rPr>
                <w:noProof/>
                <w:webHidden/>
              </w:rPr>
              <w:tab/>
            </w:r>
          </w:del>
          <w:del w:id="294" w:author="Nikola Mitic" w:date="2025-05-17T16:11:00Z" w16du:dateUtc="2025-05-17T14:11:00Z">
            <w:r w:rsidR="00547EF7" w:rsidDel="00C5782A">
              <w:rPr>
                <w:noProof/>
                <w:webHidden/>
              </w:rPr>
              <w:delText>28</w:delText>
            </w:r>
          </w:del>
        </w:p>
        <w:p w14:paraId="0955DE3E" w14:textId="329B6F49" w:rsidR="00243472" w:rsidDel="00C5782A" w:rsidRDefault="00243472">
          <w:pPr>
            <w:pStyle w:val="TOC2"/>
            <w:tabs>
              <w:tab w:val="left" w:pos="960"/>
              <w:tab w:val="right" w:leader="dot" w:pos="9350"/>
            </w:tabs>
            <w:rPr>
              <w:del w:id="295" w:author="Nikola Mitic" w:date="2025-05-17T16:12:00Z" w16du:dateUtc="2025-05-17T14:12:00Z"/>
              <w:rFonts w:asciiTheme="minorHAnsi" w:hAnsiTheme="minorHAnsi" w:cstheme="minorBidi"/>
              <w:noProof/>
              <w:kern w:val="2"/>
              <w:szCs w:val="24"/>
              <w14:ligatures w14:val="standardContextual"/>
            </w:rPr>
          </w:pPr>
          <w:del w:id="296" w:author="Nikola Mitic" w:date="2025-05-17T16:12:00Z" w16du:dateUtc="2025-05-17T14:12:00Z">
            <w:r w:rsidRPr="00C5782A" w:rsidDel="00C5782A">
              <w:rPr>
                <w:noProof/>
                <w:rPrChange w:id="297" w:author="Nikola Mitic" w:date="2025-05-17T16:12:00Z" w16du:dateUtc="2025-05-17T14:12:00Z">
                  <w:rPr>
                    <w:rStyle w:val="Hyperlink"/>
                    <w:noProof/>
                  </w:rPr>
                </w:rPrChange>
              </w:rPr>
              <w:delText>5.7.</w:delText>
            </w:r>
            <w:r w:rsidDel="00C5782A">
              <w:rPr>
                <w:rFonts w:asciiTheme="minorHAnsi" w:hAnsiTheme="minorHAnsi" w:cstheme="minorBidi"/>
                <w:noProof/>
                <w:kern w:val="2"/>
                <w:szCs w:val="24"/>
                <w14:ligatures w14:val="standardContextual"/>
              </w:rPr>
              <w:tab/>
            </w:r>
            <w:r w:rsidRPr="00C5782A" w:rsidDel="00C5782A">
              <w:rPr>
                <w:noProof/>
                <w:rPrChange w:id="298" w:author="Nikola Mitic" w:date="2025-05-17T16:12:00Z" w16du:dateUtc="2025-05-17T14:12:00Z">
                  <w:rPr>
                    <w:rStyle w:val="Hyperlink"/>
                    <w:noProof/>
                  </w:rPr>
                </w:rPrChange>
              </w:rPr>
              <w:delText>PhpStorm</w:delText>
            </w:r>
            <w:r w:rsidDel="00C5782A">
              <w:rPr>
                <w:noProof/>
                <w:webHidden/>
              </w:rPr>
              <w:tab/>
            </w:r>
          </w:del>
          <w:del w:id="299" w:author="Nikola Mitic" w:date="2025-05-17T16:11:00Z" w16du:dateUtc="2025-05-17T14:11:00Z">
            <w:r w:rsidR="00547EF7" w:rsidDel="00C5782A">
              <w:rPr>
                <w:noProof/>
                <w:webHidden/>
              </w:rPr>
              <w:delText>29</w:delText>
            </w:r>
          </w:del>
        </w:p>
        <w:p w14:paraId="3E3B9790" w14:textId="10091891" w:rsidR="00243472" w:rsidDel="00C5782A" w:rsidRDefault="00243472">
          <w:pPr>
            <w:pStyle w:val="TOC2"/>
            <w:tabs>
              <w:tab w:val="left" w:pos="960"/>
              <w:tab w:val="right" w:leader="dot" w:pos="9350"/>
            </w:tabs>
            <w:rPr>
              <w:del w:id="300" w:author="Nikola Mitic" w:date="2025-05-17T16:12:00Z" w16du:dateUtc="2025-05-17T14:12:00Z"/>
              <w:rFonts w:asciiTheme="minorHAnsi" w:hAnsiTheme="minorHAnsi" w:cstheme="minorBidi"/>
              <w:noProof/>
              <w:kern w:val="2"/>
              <w:szCs w:val="24"/>
              <w14:ligatures w14:val="standardContextual"/>
            </w:rPr>
          </w:pPr>
          <w:del w:id="301" w:author="Nikola Mitic" w:date="2025-05-17T16:12:00Z" w16du:dateUtc="2025-05-17T14:12:00Z">
            <w:r w:rsidRPr="00C5782A" w:rsidDel="00C5782A">
              <w:rPr>
                <w:noProof/>
                <w:rPrChange w:id="302" w:author="Nikola Mitic" w:date="2025-05-17T16:12:00Z" w16du:dateUtc="2025-05-17T14:12:00Z">
                  <w:rPr>
                    <w:rStyle w:val="Hyperlink"/>
                    <w:noProof/>
                  </w:rPr>
                </w:rPrChange>
              </w:rPr>
              <w:delText>5.8.</w:delText>
            </w:r>
            <w:r w:rsidDel="00C5782A">
              <w:rPr>
                <w:rFonts w:asciiTheme="minorHAnsi" w:hAnsiTheme="minorHAnsi" w:cstheme="minorBidi"/>
                <w:noProof/>
                <w:kern w:val="2"/>
                <w:szCs w:val="24"/>
                <w14:ligatures w14:val="standardContextual"/>
              </w:rPr>
              <w:tab/>
            </w:r>
            <w:r w:rsidRPr="00C5782A" w:rsidDel="00C5782A">
              <w:rPr>
                <w:noProof/>
                <w:rPrChange w:id="303" w:author="Nikola Mitic" w:date="2025-05-17T16:12:00Z" w16du:dateUtc="2025-05-17T14:12:00Z">
                  <w:rPr>
                    <w:rStyle w:val="Hyperlink"/>
                    <w:noProof/>
                  </w:rPr>
                </w:rPrChange>
              </w:rPr>
              <w:delText>Опис имплементације базе података</w:delText>
            </w:r>
            <w:r w:rsidDel="00C5782A">
              <w:rPr>
                <w:noProof/>
                <w:webHidden/>
              </w:rPr>
              <w:tab/>
            </w:r>
          </w:del>
          <w:del w:id="304" w:author="Nikola Mitic" w:date="2025-05-17T16:11:00Z" w16du:dateUtc="2025-05-17T14:11:00Z">
            <w:r w:rsidR="00547EF7" w:rsidDel="00C5782A">
              <w:rPr>
                <w:noProof/>
                <w:webHidden/>
              </w:rPr>
              <w:delText>29</w:delText>
            </w:r>
          </w:del>
        </w:p>
        <w:p w14:paraId="0F323B25" w14:textId="48002C5F" w:rsidR="00243472" w:rsidDel="00C5782A" w:rsidRDefault="00243472">
          <w:pPr>
            <w:pStyle w:val="TOC2"/>
            <w:tabs>
              <w:tab w:val="left" w:pos="960"/>
              <w:tab w:val="right" w:leader="dot" w:pos="9350"/>
            </w:tabs>
            <w:rPr>
              <w:del w:id="305" w:author="Nikola Mitic" w:date="2025-05-17T16:12:00Z" w16du:dateUtc="2025-05-17T14:12:00Z"/>
              <w:rFonts w:asciiTheme="minorHAnsi" w:hAnsiTheme="minorHAnsi" w:cstheme="minorBidi"/>
              <w:noProof/>
              <w:kern w:val="2"/>
              <w:szCs w:val="24"/>
              <w14:ligatures w14:val="standardContextual"/>
            </w:rPr>
          </w:pPr>
          <w:del w:id="306" w:author="Nikola Mitic" w:date="2025-05-17T16:12:00Z" w16du:dateUtc="2025-05-17T14:12:00Z">
            <w:r w:rsidRPr="00C5782A" w:rsidDel="00C5782A">
              <w:rPr>
                <w:noProof/>
                <w:rPrChange w:id="307" w:author="Nikola Mitic" w:date="2025-05-17T16:12:00Z" w16du:dateUtc="2025-05-17T14:12:00Z">
                  <w:rPr>
                    <w:rStyle w:val="Hyperlink"/>
                    <w:noProof/>
                  </w:rPr>
                </w:rPrChange>
              </w:rPr>
              <w:delText>5.9.</w:delText>
            </w:r>
            <w:r w:rsidDel="00C5782A">
              <w:rPr>
                <w:rFonts w:asciiTheme="minorHAnsi" w:hAnsiTheme="minorHAnsi" w:cstheme="minorBidi"/>
                <w:noProof/>
                <w:kern w:val="2"/>
                <w:szCs w:val="24"/>
                <w14:ligatures w14:val="standardContextual"/>
              </w:rPr>
              <w:tab/>
            </w:r>
            <w:r w:rsidRPr="00C5782A" w:rsidDel="00C5782A">
              <w:rPr>
                <w:noProof/>
                <w:rPrChange w:id="308" w:author="Nikola Mitic" w:date="2025-05-17T16:12:00Z" w16du:dateUtc="2025-05-17T14:12:00Z">
                  <w:rPr>
                    <w:rStyle w:val="Hyperlink"/>
                    <w:noProof/>
                  </w:rPr>
                </w:rPrChange>
              </w:rPr>
              <w:delText>Имплементација серверског дела</w:delText>
            </w:r>
            <w:r w:rsidDel="00C5782A">
              <w:rPr>
                <w:noProof/>
                <w:webHidden/>
              </w:rPr>
              <w:tab/>
            </w:r>
          </w:del>
          <w:del w:id="309" w:author="Nikola Mitic" w:date="2025-05-17T16:11:00Z" w16du:dateUtc="2025-05-17T14:11:00Z">
            <w:r w:rsidR="00547EF7" w:rsidDel="00C5782A">
              <w:rPr>
                <w:noProof/>
                <w:webHidden/>
              </w:rPr>
              <w:delText>32</w:delText>
            </w:r>
          </w:del>
        </w:p>
        <w:p w14:paraId="1513A707" w14:textId="49B30D1B" w:rsidR="00243472" w:rsidDel="00C5782A" w:rsidRDefault="00243472">
          <w:pPr>
            <w:pStyle w:val="TOC3"/>
            <w:tabs>
              <w:tab w:val="left" w:pos="1440"/>
              <w:tab w:val="right" w:leader="dot" w:pos="9350"/>
            </w:tabs>
            <w:rPr>
              <w:del w:id="310" w:author="Nikola Mitic" w:date="2025-05-17T16:12:00Z" w16du:dateUtc="2025-05-17T14:12:00Z"/>
              <w:rFonts w:asciiTheme="minorHAnsi" w:hAnsiTheme="minorHAnsi" w:cstheme="minorBidi"/>
              <w:noProof/>
              <w:kern w:val="2"/>
              <w:szCs w:val="24"/>
              <w14:ligatures w14:val="standardContextual"/>
            </w:rPr>
          </w:pPr>
          <w:del w:id="311" w:author="Nikola Mitic" w:date="2025-05-17T16:12:00Z" w16du:dateUtc="2025-05-17T14:12:00Z">
            <w:r w:rsidRPr="00C5782A" w:rsidDel="00C5782A">
              <w:rPr>
                <w:noProof/>
                <w:rPrChange w:id="312" w:author="Nikola Mitic" w:date="2025-05-17T16:12:00Z" w16du:dateUtc="2025-05-17T14:12:00Z">
                  <w:rPr>
                    <w:rStyle w:val="Hyperlink"/>
                    <w:noProof/>
                  </w:rPr>
                </w:rPrChange>
              </w:rPr>
              <w:delText>5.9.1.</w:delText>
            </w:r>
            <w:r w:rsidDel="00C5782A">
              <w:rPr>
                <w:rFonts w:asciiTheme="minorHAnsi" w:hAnsiTheme="minorHAnsi" w:cstheme="minorBidi"/>
                <w:noProof/>
                <w:kern w:val="2"/>
                <w:szCs w:val="24"/>
                <w14:ligatures w14:val="standardContextual"/>
              </w:rPr>
              <w:tab/>
            </w:r>
            <w:r w:rsidRPr="00C5782A" w:rsidDel="00C5782A">
              <w:rPr>
                <w:noProof/>
                <w:rPrChange w:id="313" w:author="Nikola Mitic" w:date="2025-05-17T16:12:00Z" w16du:dateUtc="2025-05-17T14:12:00Z">
                  <w:rPr>
                    <w:rStyle w:val="Hyperlink"/>
                    <w:noProof/>
                  </w:rPr>
                </w:rPrChange>
              </w:rPr>
              <w:delText>E</w:delText>
            </w:r>
            <w:r w:rsidRPr="00C5782A" w:rsidDel="00C5782A">
              <w:rPr>
                <w:noProof/>
                <w:rPrChange w:id="314" w:author="Nikola Mitic" w:date="2025-05-17T16:12:00Z" w16du:dateUtc="2025-05-17T14:12:00Z">
                  <w:rPr>
                    <w:rStyle w:val="Hyperlink"/>
                    <w:noProof/>
                    <w:lang w:val="en-US"/>
                  </w:rPr>
                </w:rPrChange>
              </w:rPr>
              <w:delText>loquent</w:delText>
            </w:r>
            <w:r w:rsidRPr="00C5782A" w:rsidDel="00C5782A">
              <w:rPr>
                <w:noProof/>
                <w:rPrChange w:id="315" w:author="Nikola Mitic" w:date="2025-05-17T16:12:00Z" w16du:dateUtc="2025-05-17T14:12:00Z">
                  <w:rPr>
                    <w:rStyle w:val="Hyperlink"/>
                    <w:noProof/>
                  </w:rPr>
                </w:rPrChange>
              </w:rPr>
              <w:delText xml:space="preserve"> ORM</w:delText>
            </w:r>
            <w:r w:rsidDel="00C5782A">
              <w:rPr>
                <w:noProof/>
                <w:webHidden/>
              </w:rPr>
              <w:tab/>
            </w:r>
          </w:del>
          <w:del w:id="316" w:author="Nikola Mitic" w:date="2025-05-17T16:11:00Z" w16du:dateUtc="2025-05-17T14:11:00Z">
            <w:r w:rsidR="00547EF7" w:rsidDel="00C5782A">
              <w:rPr>
                <w:noProof/>
                <w:webHidden/>
              </w:rPr>
              <w:delText>36</w:delText>
            </w:r>
          </w:del>
        </w:p>
        <w:p w14:paraId="2DFB6DF1" w14:textId="750AA16B" w:rsidR="00243472" w:rsidDel="00C5782A" w:rsidRDefault="00243472">
          <w:pPr>
            <w:pStyle w:val="TOC2"/>
            <w:tabs>
              <w:tab w:val="left" w:pos="960"/>
              <w:tab w:val="right" w:leader="dot" w:pos="9350"/>
            </w:tabs>
            <w:rPr>
              <w:del w:id="317" w:author="Nikola Mitic" w:date="2025-05-17T16:12:00Z" w16du:dateUtc="2025-05-17T14:12:00Z"/>
              <w:rFonts w:asciiTheme="minorHAnsi" w:hAnsiTheme="minorHAnsi" w:cstheme="minorBidi"/>
              <w:noProof/>
              <w:kern w:val="2"/>
              <w:szCs w:val="24"/>
              <w14:ligatures w14:val="standardContextual"/>
            </w:rPr>
          </w:pPr>
          <w:del w:id="318" w:author="Nikola Mitic" w:date="2025-05-17T16:12:00Z" w16du:dateUtc="2025-05-17T14:12:00Z">
            <w:r w:rsidRPr="00C5782A" w:rsidDel="00C5782A">
              <w:rPr>
                <w:noProof/>
                <w:rPrChange w:id="319" w:author="Nikola Mitic" w:date="2025-05-17T16:12:00Z" w16du:dateUtc="2025-05-17T14:12:00Z">
                  <w:rPr>
                    <w:rStyle w:val="Hyperlink"/>
                    <w:noProof/>
                  </w:rPr>
                </w:rPrChange>
              </w:rPr>
              <w:delText>5.10.</w:delText>
            </w:r>
            <w:r w:rsidDel="00C5782A">
              <w:rPr>
                <w:rFonts w:asciiTheme="minorHAnsi" w:hAnsiTheme="minorHAnsi" w:cstheme="minorBidi"/>
                <w:noProof/>
                <w:kern w:val="2"/>
                <w:szCs w:val="24"/>
                <w14:ligatures w14:val="standardContextual"/>
              </w:rPr>
              <w:tab/>
            </w:r>
            <w:r w:rsidRPr="00C5782A" w:rsidDel="00C5782A">
              <w:rPr>
                <w:noProof/>
                <w:rPrChange w:id="320" w:author="Nikola Mitic" w:date="2025-05-17T16:12:00Z" w16du:dateUtc="2025-05-17T14:12:00Z">
                  <w:rPr>
                    <w:rStyle w:val="Hyperlink"/>
                    <w:noProof/>
                  </w:rPr>
                </w:rPrChange>
              </w:rPr>
              <w:delText>Имплементација клијентског дела</w:delText>
            </w:r>
            <w:r w:rsidDel="00C5782A">
              <w:rPr>
                <w:noProof/>
                <w:webHidden/>
              </w:rPr>
              <w:tab/>
            </w:r>
          </w:del>
          <w:del w:id="321" w:author="Nikola Mitic" w:date="2025-05-17T16:11:00Z" w16du:dateUtc="2025-05-17T14:11:00Z">
            <w:r w:rsidR="00547EF7" w:rsidDel="00C5782A">
              <w:rPr>
                <w:noProof/>
                <w:webHidden/>
              </w:rPr>
              <w:delText>39</w:delText>
            </w:r>
          </w:del>
        </w:p>
        <w:p w14:paraId="21B58B72" w14:textId="33DF7331" w:rsidR="00243472" w:rsidDel="00C5782A" w:rsidRDefault="00243472">
          <w:pPr>
            <w:pStyle w:val="TOC3"/>
            <w:tabs>
              <w:tab w:val="left" w:pos="1440"/>
              <w:tab w:val="right" w:leader="dot" w:pos="9350"/>
            </w:tabs>
            <w:rPr>
              <w:del w:id="322" w:author="Nikola Mitic" w:date="2025-05-17T16:12:00Z" w16du:dateUtc="2025-05-17T14:12:00Z"/>
              <w:rFonts w:asciiTheme="minorHAnsi" w:hAnsiTheme="minorHAnsi" w:cstheme="minorBidi"/>
              <w:noProof/>
              <w:kern w:val="2"/>
              <w:szCs w:val="24"/>
              <w14:ligatures w14:val="standardContextual"/>
            </w:rPr>
          </w:pPr>
          <w:del w:id="323" w:author="Nikola Mitic" w:date="2025-05-17T16:12:00Z" w16du:dateUtc="2025-05-17T14:12:00Z">
            <w:r w:rsidRPr="00C5782A" w:rsidDel="00C5782A">
              <w:rPr>
                <w:noProof/>
                <w:rPrChange w:id="324" w:author="Nikola Mitic" w:date="2025-05-17T16:12:00Z" w16du:dateUtc="2025-05-17T14:12:00Z">
                  <w:rPr>
                    <w:rStyle w:val="Hyperlink"/>
                    <w:noProof/>
                  </w:rPr>
                </w:rPrChange>
              </w:rPr>
              <w:delText>5.10.1.</w:delText>
            </w:r>
            <w:r w:rsidDel="00C5782A">
              <w:rPr>
                <w:rFonts w:asciiTheme="minorHAnsi" w:hAnsiTheme="minorHAnsi" w:cstheme="minorBidi"/>
                <w:noProof/>
                <w:kern w:val="2"/>
                <w:szCs w:val="24"/>
                <w14:ligatures w14:val="standardContextual"/>
              </w:rPr>
              <w:tab/>
            </w:r>
            <w:r w:rsidRPr="00C5782A" w:rsidDel="00C5782A">
              <w:rPr>
                <w:noProof/>
                <w:rPrChange w:id="325" w:author="Nikola Mitic" w:date="2025-05-17T16:12:00Z" w16du:dateUtc="2025-05-17T14:12:00Z">
                  <w:rPr>
                    <w:rStyle w:val="Hyperlink"/>
                    <w:noProof/>
                  </w:rPr>
                </w:rPrChange>
              </w:rPr>
              <w:delText>Приказ мапе</w:delText>
            </w:r>
            <w:r w:rsidDel="00C5782A">
              <w:rPr>
                <w:noProof/>
                <w:webHidden/>
              </w:rPr>
              <w:tab/>
            </w:r>
          </w:del>
          <w:del w:id="326" w:author="Nikola Mitic" w:date="2025-05-17T16:11:00Z" w16du:dateUtc="2025-05-17T14:11:00Z">
            <w:r w:rsidR="00547EF7" w:rsidDel="00C5782A">
              <w:rPr>
                <w:noProof/>
                <w:webHidden/>
              </w:rPr>
              <w:delText>42</w:delText>
            </w:r>
          </w:del>
        </w:p>
        <w:p w14:paraId="4CB36689" w14:textId="1E52F93E" w:rsidR="00243472" w:rsidDel="00C5782A" w:rsidRDefault="00243472">
          <w:pPr>
            <w:pStyle w:val="TOC1"/>
            <w:tabs>
              <w:tab w:val="left" w:pos="440"/>
              <w:tab w:val="right" w:leader="dot" w:pos="9350"/>
            </w:tabs>
            <w:rPr>
              <w:del w:id="327" w:author="Nikola Mitic" w:date="2025-05-17T16:12:00Z" w16du:dateUtc="2025-05-17T14:12:00Z"/>
              <w:rFonts w:asciiTheme="minorHAnsi" w:eastAsiaTheme="minorEastAsia" w:hAnsiTheme="minorHAnsi"/>
              <w:noProof/>
              <w:szCs w:val="24"/>
            </w:rPr>
          </w:pPr>
          <w:del w:id="328" w:author="Nikola Mitic" w:date="2025-05-17T16:12:00Z" w16du:dateUtc="2025-05-17T14:12:00Z">
            <w:r w:rsidRPr="00C5782A" w:rsidDel="00C5782A">
              <w:rPr>
                <w:noProof/>
                <w:rPrChange w:id="329" w:author="Nikola Mitic" w:date="2025-05-17T16:12:00Z" w16du:dateUtc="2025-05-17T14:12:00Z">
                  <w:rPr>
                    <w:rStyle w:val="Hyperlink"/>
                    <w:rFonts w:cs="Times New Roman"/>
                    <w:noProof/>
                  </w:rPr>
                </w:rPrChange>
              </w:rPr>
              <w:delText>6.</w:delText>
            </w:r>
            <w:r w:rsidDel="00C5782A">
              <w:rPr>
                <w:rFonts w:asciiTheme="minorHAnsi" w:eastAsiaTheme="minorEastAsia" w:hAnsiTheme="minorHAnsi"/>
                <w:noProof/>
                <w:szCs w:val="24"/>
              </w:rPr>
              <w:tab/>
            </w:r>
            <w:r w:rsidRPr="00C5782A" w:rsidDel="00C5782A">
              <w:rPr>
                <w:noProof/>
                <w:rPrChange w:id="330" w:author="Nikola Mitic" w:date="2025-05-17T16:12:00Z" w16du:dateUtc="2025-05-17T14:12:00Z">
                  <w:rPr>
                    <w:rStyle w:val="Hyperlink"/>
                    <w:rFonts w:cs="Times New Roman"/>
                    <w:noProof/>
                  </w:rPr>
                </w:rPrChange>
              </w:rPr>
              <w:delText>РАД АПЛИКАЦИЈЕ</w:delText>
            </w:r>
            <w:r w:rsidDel="00C5782A">
              <w:rPr>
                <w:noProof/>
                <w:webHidden/>
              </w:rPr>
              <w:tab/>
            </w:r>
          </w:del>
          <w:del w:id="331" w:author="Nikola Mitic" w:date="2025-05-17T16:11:00Z" w16du:dateUtc="2025-05-17T14:11:00Z">
            <w:r w:rsidR="00547EF7" w:rsidDel="00C5782A">
              <w:rPr>
                <w:noProof/>
                <w:webHidden/>
              </w:rPr>
              <w:delText>45</w:delText>
            </w:r>
          </w:del>
        </w:p>
        <w:p w14:paraId="1971729C" w14:textId="70307C36" w:rsidR="00243472" w:rsidDel="00C5782A" w:rsidRDefault="00243472">
          <w:pPr>
            <w:pStyle w:val="TOC2"/>
            <w:tabs>
              <w:tab w:val="left" w:pos="960"/>
              <w:tab w:val="right" w:leader="dot" w:pos="9350"/>
            </w:tabs>
            <w:rPr>
              <w:del w:id="332" w:author="Nikola Mitic" w:date="2025-05-17T16:12:00Z" w16du:dateUtc="2025-05-17T14:12:00Z"/>
              <w:rFonts w:asciiTheme="minorHAnsi" w:hAnsiTheme="minorHAnsi" w:cstheme="minorBidi"/>
              <w:noProof/>
              <w:kern w:val="2"/>
              <w:szCs w:val="24"/>
              <w14:ligatures w14:val="standardContextual"/>
            </w:rPr>
          </w:pPr>
          <w:del w:id="333" w:author="Nikola Mitic" w:date="2025-05-17T16:12:00Z" w16du:dateUtc="2025-05-17T14:12:00Z">
            <w:r w:rsidRPr="00C5782A" w:rsidDel="00C5782A">
              <w:rPr>
                <w:noProof/>
                <w:rPrChange w:id="334" w:author="Nikola Mitic" w:date="2025-05-17T16:12:00Z" w16du:dateUtc="2025-05-17T14:12:00Z">
                  <w:rPr>
                    <w:rStyle w:val="Hyperlink"/>
                    <w:noProof/>
                  </w:rPr>
                </w:rPrChange>
              </w:rPr>
              <w:delText>6.2.</w:delText>
            </w:r>
            <w:r w:rsidDel="00C5782A">
              <w:rPr>
                <w:rFonts w:asciiTheme="minorHAnsi" w:hAnsiTheme="minorHAnsi" w:cstheme="minorBidi"/>
                <w:noProof/>
                <w:kern w:val="2"/>
                <w:szCs w:val="24"/>
                <w14:ligatures w14:val="standardContextual"/>
              </w:rPr>
              <w:tab/>
            </w:r>
            <w:r w:rsidRPr="00C5782A" w:rsidDel="00C5782A">
              <w:rPr>
                <w:noProof/>
                <w:rPrChange w:id="335" w:author="Nikola Mitic" w:date="2025-05-17T16:12:00Z" w16du:dateUtc="2025-05-17T14:12:00Z">
                  <w:rPr>
                    <w:rStyle w:val="Hyperlink"/>
                    <w:noProof/>
                  </w:rPr>
                </w:rPrChange>
              </w:rPr>
              <w:delText>Опис апликације</w:delText>
            </w:r>
            <w:r w:rsidDel="00C5782A">
              <w:rPr>
                <w:noProof/>
                <w:webHidden/>
              </w:rPr>
              <w:tab/>
            </w:r>
          </w:del>
          <w:del w:id="336" w:author="Nikola Mitic" w:date="2025-05-17T16:11:00Z" w16du:dateUtc="2025-05-17T14:11:00Z">
            <w:r w:rsidR="00547EF7" w:rsidDel="00C5782A">
              <w:rPr>
                <w:noProof/>
                <w:webHidden/>
              </w:rPr>
              <w:delText>45</w:delText>
            </w:r>
          </w:del>
        </w:p>
        <w:p w14:paraId="3046802C" w14:textId="0F1A28C5" w:rsidR="00243472" w:rsidDel="00C5782A" w:rsidRDefault="00243472">
          <w:pPr>
            <w:pStyle w:val="TOC2"/>
            <w:tabs>
              <w:tab w:val="left" w:pos="960"/>
              <w:tab w:val="right" w:leader="dot" w:pos="9350"/>
            </w:tabs>
            <w:rPr>
              <w:del w:id="337" w:author="Nikola Mitic" w:date="2025-05-17T16:12:00Z" w16du:dateUtc="2025-05-17T14:12:00Z"/>
              <w:rFonts w:asciiTheme="minorHAnsi" w:hAnsiTheme="minorHAnsi" w:cstheme="minorBidi"/>
              <w:noProof/>
              <w:kern w:val="2"/>
              <w:szCs w:val="24"/>
              <w14:ligatures w14:val="standardContextual"/>
            </w:rPr>
          </w:pPr>
          <w:del w:id="338" w:author="Nikola Mitic" w:date="2025-05-17T16:12:00Z" w16du:dateUtc="2025-05-17T14:12:00Z">
            <w:r w:rsidRPr="00C5782A" w:rsidDel="00C5782A">
              <w:rPr>
                <w:noProof/>
                <w:rPrChange w:id="339" w:author="Nikola Mitic" w:date="2025-05-17T16:12:00Z" w16du:dateUtc="2025-05-17T14:12:00Z">
                  <w:rPr>
                    <w:rStyle w:val="Hyperlink"/>
                    <w:noProof/>
                  </w:rPr>
                </w:rPrChange>
              </w:rPr>
              <w:delText>6.3.</w:delText>
            </w:r>
            <w:r w:rsidDel="00C5782A">
              <w:rPr>
                <w:rFonts w:asciiTheme="minorHAnsi" w:hAnsiTheme="minorHAnsi" w:cstheme="minorBidi"/>
                <w:noProof/>
                <w:kern w:val="2"/>
                <w:szCs w:val="24"/>
                <w14:ligatures w14:val="standardContextual"/>
              </w:rPr>
              <w:tab/>
            </w:r>
            <w:r w:rsidRPr="00C5782A" w:rsidDel="00C5782A">
              <w:rPr>
                <w:noProof/>
                <w:rPrChange w:id="340" w:author="Nikola Mitic" w:date="2025-05-17T16:12:00Z" w16du:dateUtc="2025-05-17T14:12:00Z">
                  <w:rPr>
                    <w:rStyle w:val="Hyperlink"/>
                    <w:noProof/>
                  </w:rPr>
                </w:rPrChange>
              </w:rPr>
              <w:delText>Профил корисника апликације</w:delText>
            </w:r>
            <w:r w:rsidDel="00C5782A">
              <w:rPr>
                <w:noProof/>
                <w:webHidden/>
              </w:rPr>
              <w:tab/>
            </w:r>
          </w:del>
          <w:del w:id="341" w:author="Nikola Mitic" w:date="2025-05-17T16:11:00Z" w16du:dateUtc="2025-05-17T14:11:00Z">
            <w:r w:rsidR="00547EF7" w:rsidDel="00C5782A">
              <w:rPr>
                <w:noProof/>
                <w:webHidden/>
              </w:rPr>
              <w:delText>46</w:delText>
            </w:r>
          </w:del>
        </w:p>
        <w:p w14:paraId="1BAFE5FD" w14:textId="799AB87F" w:rsidR="00243472" w:rsidDel="00C5782A" w:rsidRDefault="00243472">
          <w:pPr>
            <w:pStyle w:val="TOC2"/>
            <w:tabs>
              <w:tab w:val="left" w:pos="960"/>
              <w:tab w:val="right" w:leader="dot" w:pos="9350"/>
            </w:tabs>
            <w:rPr>
              <w:del w:id="342" w:author="Nikola Mitic" w:date="2025-05-17T16:12:00Z" w16du:dateUtc="2025-05-17T14:12:00Z"/>
              <w:rFonts w:asciiTheme="minorHAnsi" w:hAnsiTheme="minorHAnsi" w:cstheme="minorBidi"/>
              <w:noProof/>
              <w:kern w:val="2"/>
              <w:szCs w:val="24"/>
              <w14:ligatures w14:val="standardContextual"/>
            </w:rPr>
          </w:pPr>
          <w:del w:id="343" w:author="Nikola Mitic" w:date="2025-05-17T16:12:00Z" w16du:dateUtc="2025-05-17T14:12:00Z">
            <w:r w:rsidRPr="00C5782A" w:rsidDel="00C5782A">
              <w:rPr>
                <w:noProof/>
                <w:rPrChange w:id="344" w:author="Nikola Mitic" w:date="2025-05-17T16:12:00Z" w16du:dateUtc="2025-05-17T14:12:00Z">
                  <w:rPr>
                    <w:rStyle w:val="Hyperlink"/>
                    <w:noProof/>
                  </w:rPr>
                </w:rPrChange>
              </w:rPr>
              <w:delText>6.4.</w:delText>
            </w:r>
            <w:r w:rsidDel="00C5782A">
              <w:rPr>
                <w:rFonts w:asciiTheme="minorHAnsi" w:hAnsiTheme="minorHAnsi" w:cstheme="minorBidi"/>
                <w:noProof/>
                <w:kern w:val="2"/>
                <w:szCs w:val="24"/>
                <w14:ligatures w14:val="standardContextual"/>
              </w:rPr>
              <w:tab/>
            </w:r>
            <w:r w:rsidRPr="00C5782A" w:rsidDel="00C5782A">
              <w:rPr>
                <w:noProof/>
                <w:rPrChange w:id="345" w:author="Nikola Mitic" w:date="2025-05-17T16:12:00Z" w16du:dateUtc="2025-05-17T14:12:00Z">
                  <w:rPr>
                    <w:rStyle w:val="Hyperlink"/>
                    <w:noProof/>
                  </w:rPr>
                </w:rPrChange>
              </w:rPr>
              <w:delText>Случајеви коришћења</w:delText>
            </w:r>
            <w:r w:rsidDel="00C5782A">
              <w:rPr>
                <w:noProof/>
                <w:webHidden/>
              </w:rPr>
              <w:tab/>
            </w:r>
          </w:del>
          <w:del w:id="346" w:author="Nikola Mitic" w:date="2025-05-17T16:11:00Z" w16du:dateUtc="2025-05-17T14:11:00Z">
            <w:r w:rsidR="00547EF7" w:rsidDel="00C5782A">
              <w:rPr>
                <w:noProof/>
                <w:webHidden/>
              </w:rPr>
              <w:delText>46</w:delText>
            </w:r>
          </w:del>
        </w:p>
        <w:p w14:paraId="4616D1C2" w14:textId="3FA4E369" w:rsidR="00243472" w:rsidDel="00C5782A" w:rsidRDefault="00243472">
          <w:pPr>
            <w:pStyle w:val="TOC1"/>
            <w:tabs>
              <w:tab w:val="left" w:pos="440"/>
              <w:tab w:val="right" w:leader="dot" w:pos="9350"/>
            </w:tabs>
            <w:rPr>
              <w:del w:id="347" w:author="Nikola Mitic" w:date="2025-05-17T16:12:00Z" w16du:dateUtc="2025-05-17T14:12:00Z"/>
              <w:rFonts w:asciiTheme="minorHAnsi" w:eastAsiaTheme="minorEastAsia" w:hAnsiTheme="minorHAnsi"/>
              <w:noProof/>
              <w:szCs w:val="24"/>
            </w:rPr>
          </w:pPr>
          <w:del w:id="348" w:author="Nikola Mitic" w:date="2025-05-17T16:12:00Z" w16du:dateUtc="2025-05-17T14:12:00Z">
            <w:r w:rsidRPr="00C5782A" w:rsidDel="00C5782A">
              <w:rPr>
                <w:noProof/>
                <w:rPrChange w:id="349" w:author="Nikola Mitic" w:date="2025-05-17T16:12:00Z" w16du:dateUtc="2025-05-17T14:12:00Z">
                  <w:rPr>
                    <w:rStyle w:val="Hyperlink"/>
                    <w:rFonts w:cs="Times New Roman"/>
                    <w:noProof/>
                  </w:rPr>
                </w:rPrChange>
              </w:rPr>
              <w:delText>7.</w:delText>
            </w:r>
            <w:r w:rsidDel="00C5782A">
              <w:rPr>
                <w:rFonts w:asciiTheme="minorHAnsi" w:eastAsiaTheme="minorEastAsia" w:hAnsiTheme="minorHAnsi"/>
                <w:noProof/>
                <w:szCs w:val="24"/>
              </w:rPr>
              <w:tab/>
            </w:r>
            <w:r w:rsidRPr="00C5782A" w:rsidDel="00C5782A">
              <w:rPr>
                <w:noProof/>
                <w:rPrChange w:id="350" w:author="Nikola Mitic" w:date="2025-05-17T16:12:00Z" w16du:dateUtc="2025-05-17T14:12:00Z">
                  <w:rPr>
                    <w:rStyle w:val="Hyperlink"/>
                    <w:rFonts w:cs="Times New Roman"/>
                    <w:noProof/>
                  </w:rPr>
                </w:rPrChange>
              </w:rPr>
              <w:delText>ЗАКЉУЧАК</w:delText>
            </w:r>
            <w:r w:rsidDel="00C5782A">
              <w:rPr>
                <w:noProof/>
                <w:webHidden/>
              </w:rPr>
              <w:tab/>
            </w:r>
          </w:del>
          <w:del w:id="351" w:author="Nikola Mitic" w:date="2025-05-17T16:11:00Z" w16du:dateUtc="2025-05-17T14:11:00Z">
            <w:r w:rsidR="00547EF7" w:rsidDel="00C5782A">
              <w:rPr>
                <w:noProof/>
                <w:webHidden/>
              </w:rPr>
              <w:delText>58</w:delText>
            </w:r>
          </w:del>
        </w:p>
        <w:p w14:paraId="7479D7D0" w14:textId="33B515FA" w:rsidR="00243472" w:rsidDel="00C5782A" w:rsidRDefault="00243472">
          <w:pPr>
            <w:pStyle w:val="TOC1"/>
            <w:tabs>
              <w:tab w:val="left" w:pos="440"/>
              <w:tab w:val="right" w:leader="dot" w:pos="9350"/>
            </w:tabs>
            <w:rPr>
              <w:del w:id="352" w:author="Nikola Mitic" w:date="2025-05-17T16:12:00Z" w16du:dateUtc="2025-05-17T14:12:00Z"/>
              <w:rFonts w:asciiTheme="minorHAnsi" w:eastAsiaTheme="minorEastAsia" w:hAnsiTheme="minorHAnsi"/>
              <w:noProof/>
              <w:szCs w:val="24"/>
            </w:rPr>
          </w:pPr>
          <w:del w:id="353" w:author="Nikola Mitic" w:date="2025-05-17T16:12:00Z" w16du:dateUtc="2025-05-17T14:12:00Z">
            <w:r w:rsidRPr="00C5782A" w:rsidDel="00C5782A">
              <w:rPr>
                <w:noProof/>
                <w:rPrChange w:id="354" w:author="Nikola Mitic" w:date="2025-05-17T16:12:00Z" w16du:dateUtc="2025-05-17T14:12:00Z">
                  <w:rPr>
                    <w:rStyle w:val="Hyperlink"/>
                    <w:rFonts w:cs="Times New Roman"/>
                    <w:noProof/>
                  </w:rPr>
                </w:rPrChange>
              </w:rPr>
              <w:delText>8.</w:delText>
            </w:r>
            <w:r w:rsidDel="00C5782A">
              <w:rPr>
                <w:rFonts w:asciiTheme="minorHAnsi" w:eastAsiaTheme="minorEastAsia" w:hAnsiTheme="minorHAnsi"/>
                <w:noProof/>
                <w:szCs w:val="24"/>
              </w:rPr>
              <w:tab/>
            </w:r>
            <w:r w:rsidRPr="00C5782A" w:rsidDel="00C5782A">
              <w:rPr>
                <w:noProof/>
                <w:rPrChange w:id="355" w:author="Nikola Mitic" w:date="2025-05-17T16:12:00Z" w16du:dateUtc="2025-05-17T14:12:00Z">
                  <w:rPr>
                    <w:rStyle w:val="Hyperlink"/>
                    <w:rFonts w:cs="Times New Roman"/>
                    <w:noProof/>
                  </w:rPr>
                </w:rPrChange>
              </w:rPr>
              <w:delText>ЛИТЕРАТУРА</w:delText>
            </w:r>
            <w:r w:rsidDel="00C5782A">
              <w:rPr>
                <w:noProof/>
                <w:webHidden/>
              </w:rPr>
              <w:tab/>
            </w:r>
          </w:del>
          <w:del w:id="356" w:author="Nikola Mitic" w:date="2025-05-17T16:11:00Z" w16du:dateUtc="2025-05-17T14:11:00Z">
            <w:r w:rsidR="00547EF7" w:rsidDel="00C5782A">
              <w:rPr>
                <w:noProof/>
                <w:webHidden/>
              </w:rPr>
              <w:delText>59</w:delText>
            </w:r>
          </w:del>
        </w:p>
        <w:p w14:paraId="10A75646" w14:textId="70FD1213" w:rsidR="00243472" w:rsidRDefault="00CE50F7" w:rsidP="000B0C9F">
          <w:pPr>
            <w:pStyle w:val="TOC1"/>
            <w:tabs>
              <w:tab w:val="left" w:pos="440"/>
              <w:tab w:val="right" w:leader="dot" w:pos="9350"/>
            </w:tabs>
            <w:rPr>
              <w:rFonts w:cs="Times New Roman"/>
              <w:b/>
              <w:bCs/>
            </w:rPr>
          </w:pPr>
          <w:r w:rsidRPr="005C552C">
            <w:rPr>
              <w:rFonts w:cs="Times New Roman"/>
              <w:b/>
              <w:bCs/>
            </w:rPr>
            <w:fldChar w:fldCharType="end"/>
          </w:r>
        </w:p>
      </w:sdtContent>
    </w:sdt>
    <w:p w14:paraId="37AB49C8" w14:textId="77777777" w:rsidR="00243472" w:rsidRDefault="00243472">
      <w:pPr>
        <w:spacing w:line="259" w:lineRule="auto"/>
        <w:jc w:val="left"/>
        <w:rPr>
          <w:rFonts w:cs="Times New Roman"/>
          <w:b/>
          <w:bCs/>
        </w:rPr>
      </w:pPr>
      <w:r>
        <w:rPr>
          <w:rFonts w:cs="Times New Roman"/>
          <w:b/>
          <w:bCs/>
        </w:rPr>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357" w:name="_Toc179752005"/>
      <w:bookmarkStart w:id="358" w:name="_Toc179752077"/>
      <w:bookmarkStart w:id="359" w:name="_Toc202867281"/>
      <w:r w:rsidRPr="005C552C">
        <w:rPr>
          <w:rFonts w:cs="Times New Roman"/>
        </w:rPr>
        <w:lastRenderedPageBreak/>
        <w:t>УВОД</w:t>
      </w:r>
      <w:bookmarkEnd w:id="357"/>
      <w:bookmarkEnd w:id="358"/>
      <w:bookmarkEnd w:id="359"/>
    </w:p>
    <w:p w14:paraId="7F01CC46" w14:textId="072800C5" w:rsidR="00A2473D" w:rsidRPr="005C552C" w:rsidRDefault="00A2473D" w:rsidP="00D77EB3">
      <w:pPr>
        <w:ind w:firstLine="720"/>
        <w:rPr>
          <w:rFonts w:cs="Times New Roman"/>
          <w:szCs w:val="24"/>
        </w:rPr>
      </w:pPr>
    </w:p>
    <w:p w14:paraId="0E96066E" w14:textId="02AFB4CF" w:rsidR="00073991" w:rsidRPr="005C552C" w:rsidRDefault="006502DD" w:rsidP="00BF237E">
      <w:pPr>
        <w:ind w:firstLine="720"/>
        <w:rPr>
          <w:rFonts w:cs="Times New Roman"/>
          <w:szCs w:val="24"/>
        </w:rPr>
      </w:pPr>
      <w:ins w:id="360" w:author="Aleksandar Stanimirovic" w:date="2025-06-12T10:32:00Z" w16du:dateUtc="2025-06-12T08:32:00Z">
        <w:r>
          <w:rPr>
            <w:rFonts w:cs="Times New Roman"/>
            <w:szCs w:val="24"/>
          </w:rPr>
          <w:t>Ј</w:t>
        </w:r>
      </w:ins>
      <w:ins w:id="361" w:author="Nikola Mitic" w:date="2025-07-08T01:11:00Z" w16du:dateUtc="2025-07-07T23:11:00Z">
        <w:r w:rsidR="00E458E7">
          <w:rPr>
            <w:rFonts w:cs="Times New Roman"/>
            <w:szCs w:val="24"/>
          </w:rPr>
          <w:t>е</w:t>
        </w:r>
      </w:ins>
      <w:ins w:id="362" w:author="Aleksandar Stanimirovic" w:date="2025-06-12T10:32:00Z" w16du:dateUtc="2025-06-12T08:32:00Z">
        <w:del w:id="363" w:author="Nikola Mitic" w:date="2025-07-08T01:11:00Z" w16du:dateUtc="2025-07-07T23:11:00Z">
          <w:r w:rsidDel="00E458E7">
            <w:rPr>
              <w:rFonts w:cs="Times New Roman"/>
              <w:szCs w:val="24"/>
            </w:rPr>
            <w:delText>Е</w:delText>
          </w:r>
        </w:del>
        <w:r>
          <w:rPr>
            <w:rFonts w:cs="Times New Roman"/>
            <w:szCs w:val="24"/>
          </w:rPr>
          <w:t xml:space="preserve">дна од главних карактеристика савременог живота јесте непрестано увећање дигиталног отиска који свака особа креира. Као резултат, потребно је изборити се са </w:t>
        </w:r>
      </w:ins>
      <w:del w:id="364" w:author="Aleksandar Stanimirovic" w:date="2025-06-12T10:33:00Z" w16du:dateUtc="2025-06-12T08:33:00Z">
        <w:r w:rsidR="00105999" w:rsidDel="006502DD">
          <w:rPr>
            <w:rFonts w:cs="Times New Roman"/>
            <w:szCs w:val="24"/>
          </w:rPr>
          <w:delText xml:space="preserve">Ходајући у корак са временом и развојем технологије, човек сваког тренутка увећава свој дигитални отисак. Константно се долази до креирања </w:delText>
        </w:r>
      </w:del>
      <w:r w:rsidR="00105999">
        <w:rPr>
          <w:rFonts w:cs="Times New Roman"/>
          <w:szCs w:val="24"/>
        </w:rPr>
        <w:t>све већ</w:t>
      </w:r>
      <w:ins w:id="365" w:author="Aleksandar Stanimirovic" w:date="2025-06-12T10:33:00Z" w16du:dateUtc="2025-06-12T08:33:00Z">
        <w:r>
          <w:rPr>
            <w:rFonts w:cs="Times New Roman"/>
            <w:szCs w:val="24"/>
          </w:rPr>
          <w:t>ом</w:t>
        </w:r>
      </w:ins>
      <w:del w:id="366" w:author="Aleksandar Stanimirovic" w:date="2025-06-12T10:33:00Z" w16du:dateUtc="2025-06-12T08:33:00Z">
        <w:r w:rsidR="00105999" w:rsidDel="006502DD">
          <w:rPr>
            <w:rFonts w:cs="Times New Roman"/>
            <w:szCs w:val="24"/>
          </w:rPr>
          <w:delText>е</w:delText>
        </w:r>
      </w:del>
      <w:r w:rsidR="00105999">
        <w:rPr>
          <w:rFonts w:cs="Times New Roman"/>
          <w:szCs w:val="24"/>
        </w:rPr>
        <w:t xml:space="preserve"> количин</w:t>
      </w:r>
      <w:ins w:id="367" w:author="Nikola Mitic" w:date="2025-07-08T01:12:00Z" w16du:dateUtc="2025-07-07T23:12:00Z">
        <w:r w:rsidR="00E458E7">
          <w:rPr>
            <w:rFonts w:cs="Times New Roman"/>
            <w:szCs w:val="24"/>
          </w:rPr>
          <w:t>ом</w:t>
        </w:r>
      </w:ins>
      <w:del w:id="368" w:author="Nikola Mitic" w:date="2025-07-08T01:12:00Z" w16du:dateUtc="2025-07-07T23:12:00Z">
        <w:r w:rsidR="00105999" w:rsidDel="00E458E7">
          <w:rPr>
            <w:rFonts w:cs="Times New Roman"/>
            <w:szCs w:val="24"/>
          </w:rPr>
          <w:delText>е</w:delText>
        </w:r>
      </w:del>
      <w:r w:rsidR="00105999">
        <w:rPr>
          <w:rFonts w:cs="Times New Roman"/>
          <w:szCs w:val="24"/>
        </w:rPr>
        <w:t xml:space="preserve"> података, са често веома комплексном повезаношћу. </w:t>
      </w:r>
      <w:ins w:id="369" w:author="Aleksandar Stanimirovic" w:date="2025-06-12T10:33:00Z" w16du:dateUtc="2025-06-12T08:33:00Z">
        <w:r>
          <w:rPr>
            <w:rFonts w:cs="Times New Roman"/>
            <w:szCs w:val="24"/>
          </w:rPr>
          <w:t xml:space="preserve">У сврху лакше обраде ових података развијене су бројне технологије и алати. </w:t>
        </w:r>
      </w:ins>
      <w:del w:id="370" w:author="Aleksandar Stanimirovic" w:date="2025-06-12T10:34:00Z" w16du:dateUtc="2025-06-12T08:34:00Z">
        <w:r w:rsidR="00105999" w:rsidDel="006502DD">
          <w:rPr>
            <w:rFonts w:cs="Times New Roman"/>
            <w:szCs w:val="24"/>
          </w:rPr>
          <w:delText xml:space="preserve">Како се човек окреће технологији ради олакшања живота свакодневице, потребно је то испратити и са програмерске стране и развити </w:delText>
        </w:r>
        <w:r w:rsidR="00391FE7" w:rsidDel="006502DD">
          <w:rPr>
            <w:rFonts w:cs="Times New Roman"/>
            <w:szCs w:val="24"/>
          </w:rPr>
          <w:delText>потребне</w:delText>
        </w:r>
        <w:r w:rsidR="00105999" w:rsidDel="006502DD">
          <w:rPr>
            <w:rFonts w:cs="Times New Roman"/>
            <w:szCs w:val="24"/>
          </w:rPr>
          <w:delText xml:space="preserve"> </w:delText>
        </w:r>
        <w:r w:rsidR="00D95928" w:rsidRPr="00D95928" w:rsidDel="006502DD">
          <w:rPr>
            <w:rFonts w:cs="Times New Roman"/>
            <w:szCs w:val="24"/>
          </w:rPr>
          <w:delText>веб</w:delText>
        </w:r>
        <w:r w:rsidR="00105999" w:rsidDel="006502DD">
          <w:rPr>
            <w:rFonts w:cs="Times New Roman"/>
            <w:szCs w:val="24"/>
          </w:rPr>
          <w:delText xml:space="preserve"> апликације. </w:delText>
        </w:r>
      </w:del>
    </w:p>
    <w:p w14:paraId="337CCD31" w14:textId="72305178" w:rsidR="00073991" w:rsidRDefault="00B4596C" w:rsidP="00073991">
      <w:pPr>
        <w:ind w:firstLine="720"/>
        <w:rPr>
          <w:rFonts w:cs="Times New Roman"/>
          <w:szCs w:val="24"/>
        </w:rPr>
      </w:pPr>
      <w:del w:id="371" w:author="Aleksandar Stanimirovic" w:date="2025-06-12T10:35:00Z" w16du:dateUtc="2025-06-12T08:35:00Z">
        <w:r w:rsidDel="006502DD">
          <w:rPr>
            <w:rFonts w:cs="Times New Roman"/>
            <w:szCs w:val="24"/>
          </w:rPr>
          <w:delText xml:space="preserve">Ново креиране </w:delText>
        </w:r>
        <w:r w:rsidR="00D95928" w:rsidDel="006502DD">
          <w:rPr>
            <w:rFonts w:cs="Times New Roman"/>
            <w:szCs w:val="24"/>
          </w:rPr>
          <w:delText>веб</w:delText>
        </w:r>
        <w:r w:rsidDel="006502DD">
          <w:rPr>
            <w:rFonts w:cs="Times New Roman"/>
            <w:szCs w:val="24"/>
          </w:rPr>
          <w:delText xml:space="preserve"> апликације у многоме прате и олакшавају функционисање</w:delText>
        </w:r>
        <w:r w:rsidR="00391FE7" w:rsidDel="006502DD">
          <w:rPr>
            <w:rFonts w:cs="Times New Roman"/>
            <w:szCs w:val="24"/>
          </w:rPr>
          <w:delText xml:space="preserve"> чиме се директно утиче на комплексност имплементације</w:delText>
        </w:r>
        <w:r w:rsidDel="006502DD">
          <w:rPr>
            <w:rFonts w:cs="Times New Roman"/>
            <w:szCs w:val="24"/>
          </w:rPr>
          <w:delText>. Да би се ово постигло, апликације</w:delText>
        </w:r>
        <w:r w:rsidR="00752189" w:rsidDel="006502DD">
          <w:rPr>
            <w:rFonts w:cs="Times New Roman"/>
            <w:szCs w:val="24"/>
          </w:rPr>
          <w:delText xml:space="preserve"> и подаци које оне чувају</w:delText>
        </w:r>
        <w:r w:rsidDel="006502DD">
          <w:rPr>
            <w:rFonts w:cs="Times New Roman"/>
            <w:szCs w:val="24"/>
          </w:rPr>
          <w:delText xml:space="preserve"> морају имати добру структуру</w:delText>
        </w:r>
        <w:r w:rsidR="00752189" w:rsidDel="006502DD">
          <w:rPr>
            <w:rFonts w:cs="Times New Roman"/>
            <w:szCs w:val="24"/>
          </w:rPr>
          <w:delText>.</w:delText>
        </w:r>
        <w:r w:rsidDel="006502DD">
          <w:rPr>
            <w:rFonts w:cs="Times New Roman"/>
            <w:szCs w:val="24"/>
          </w:rPr>
          <w:delText xml:space="preserve"> </w:delText>
        </w:r>
        <w:r w:rsidR="00752189" w:rsidDel="006502DD">
          <w:rPr>
            <w:rFonts w:cs="Times New Roman"/>
            <w:szCs w:val="24"/>
          </w:rPr>
          <w:delText xml:space="preserve">За израду овакве апликације </w:delText>
        </w:r>
        <w:r w:rsidR="00306EFF" w:rsidDel="006502DD">
          <w:rPr>
            <w:rFonts w:cs="Times New Roman"/>
            <w:szCs w:val="24"/>
          </w:rPr>
          <w:delText xml:space="preserve">данас се </w:delText>
        </w:r>
        <w:r w:rsidDel="006502DD">
          <w:rPr>
            <w:rFonts w:cs="Times New Roman"/>
            <w:szCs w:val="24"/>
          </w:rPr>
          <w:delText xml:space="preserve">често окрећемо </w:delText>
        </w:r>
        <w:r w:rsidR="00306EFF" w:rsidDel="006502DD">
          <w:rPr>
            <w:rFonts w:cs="Times New Roman"/>
            <w:szCs w:val="24"/>
          </w:rPr>
          <w:delText xml:space="preserve">добро познатим програмским језицима. </w:delText>
        </w:r>
      </w:del>
      <w:r w:rsidR="00306EFF">
        <w:rPr>
          <w:rFonts w:cs="Times New Roman"/>
          <w:szCs w:val="24"/>
        </w:rPr>
        <w:t xml:space="preserve">Један од </w:t>
      </w:r>
      <w:del w:id="372" w:author="Aleksandar Stanimirovic" w:date="2025-06-12T10:35:00Z" w16du:dateUtc="2025-06-12T08:35:00Z">
        <w:r w:rsidR="00306EFF" w:rsidDel="006502DD">
          <w:rPr>
            <w:rFonts w:cs="Times New Roman"/>
            <w:szCs w:val="24"/>
          </w:rPr>
          <w:delText>можда</w:delText>
        </w:r>
      </w:del>
      <w:r w:rsidR="00306EFF">
        <w:rPr>
          <w:rFonts w:cs="Times New Roman"/>
          <w:szCs w:val="24"/>
        </w:rPr>
        <w:t xml:space="preserve"> најпознатијих и најраспрострањенијих </w:t>
      </w:r>
      <w:ins w:id="373" w:author="Aleksandar Stanimirovic" w:date="2025-06-12T10:35:00Z" w16du:dateUtc="2025-06-12T08:35:00Z">
        <w:r w:rsidR="006502DD">
          <w:rPr>
            <w:rFonts w:cs="Times New Roman"/>
            <w:szCs w:val="24"/>
          </w:rPr>
          <w:t>програмских језика који се користи за израду веб апликација јесте</w:t>
        </w:r>
      </w:ins>
      <w:ins w:id="374" w:author="Nikola Mitic" w:date="2025-07-08T01:38:00Z" w16du:dateUtc="2025-07-07T23:38:00Z">
        <w:r w:rsidR="00D548DD">
          <w:rPr>
            <w:rFonts w:cs="Times New Roman"/>
            <w:szCs w:val="24"/>
          </w:rPr>
          <w:t xml:space="preserve"> </w:t>
        </w:r>
      </w:ins>
      <w:ins w:id="375" w:author="Aleksandar Stanimirovic" w:date="2025-06-12T10:35:00Z" w16du:dateUtc="2025-06-12T08:35:00Z">
        <w:del w:id="376" w:author="Nikola Mitic" w:date="2025-07-08T01:37:00Z" w16du:dateUtc="2025-07-07T23:37:00Z">
          <w:r w:rsidR="006502DD" w:rsidDel="00D548DD">
            <w:rPr>
              <w:rFonts w:cs="Times New Roman"/>
              <w:szCs w:val="24"/>
            </w:rPr>
            <w:delText xml:space="preserve"> програмски језик </w:delText>
          </w:r>
        </w:del>
      </w:ins>
      <w:del w:id="377" w:author="Aleksandar Stanimirovic" w:date="2025-06-12T10:35:00Z" w16du:dateUtc="2025-06-12T08:35:00Z">
        <w:r w:rsidR="00306EFF" w:rsidDel="006502DD">
          <w:rPr>
            <w:rFonts w:cs="Times New Roman"/>
            <w:szCs w:val="24"/>
          </w:rPr>
          <w:delText xml:space="preserve">је свакако </w:delText>
        </w:r>
      </w:del>
      <w:r w:rsidRPr="00391FE7">
        <w:rPr>
          <w:rFonts w:cs="Times New Roman"/>
          <w:i/>
          <w:iCs/>
          <w:szCs w:val="24"/>
          <w:lang w:val="en-US"/>
        </w:rPr>
        <w:t>PHP</w:t>
      </w:r>
      <w:ins w:id="378" w:author="Nikola Mitic" w:date="2025-07-08T01:38:00Z" w16du:dateUtc="2025-07-07T23:38:00Z">
        <w:r w:rsidR="00D548DD">
          <w:rPr>
            <w:rFonts w:cs="Times New Roman"/>
            <w:i/>
            <w:iCs/>
            <w:szCs w:val="24"/>
          </w:rPr>
          <w:t xml:space="preserve"> </w:t>
        </w:r>
        <w:r w:rsidR="00D548DD">
          <w:rPr>
            <w:rFonts w:cs="Times New Roman"/>
            <w:szCs w:val="24"/>
          </w:rPr>
          <w:t>програмски језик</w:t>
        </w:r>
      </w:ins>
      <w:del w:id="379" w:author="Aleksandar Stanimirovic" w:date="2025-06-12T10:36:00Z" w16du:dateUtc="2025-06-12T08:36:00Z">
        <w:r w:rsidDel="006502DD">
          <w:rPr>
            <w:rFonts w:cs="Times New Roman"/>
            <w:szCs w:val="24"/>
            <w:lang w:val="en-US"/>
          </w:rPr>
          <w:delText xml:space="preserve"> </w:delText>
        </w:r>
        <w:r w:rsidDel="006502DD">
          <w:rPr>
            <w:rFonts w:cs="Times New Roman"/>
            <w:szCs w:val="24"/>
          </w:rPr>
          <w:delText>програмск</w:delText>
        </w:r>
        <w:r w:rsidR="00306EFF" w:rsidDel="006502DD">
          <w:rPr>
            <w:rFonts w:cs="Times New Roman"/>
            <w:szCs w:val="24"/>
          </w:rPr>
          <w:delText>и</w:delText>
        </w:r>
        <w:r w:rsidDel="006502DD">
          <w:rPr>
            <w:rFonts w:cs="Times New Roman"/>
            <w:szCs w:val="24"/>
          </w:rPr>
          <w:delText xml:space="preserve"> језик</w:delText>
        </w:r>
      </w:del>
      <w:r>
        <w:rPr>
          <w:rFonts w:cs="Times New Roman"/>
          <w:szCs w:val="24"/>
        </w:rPr>
        <w:t>.</w:t>
      </w:r>
      <w:r w:rsidR="00752189">
        <w:rPr>
          <w:rFonts w:cs="Times New Roman"/>
          <w:szCs w:val="24"/>
        </w:rPr>
        <w:t xml:space="preserve"> </w:t>
      </w:r>
      <w:del w:id="380" w:author="Aleksandar Stanimirovic" w:date="2025-06-12T10:36:00Z" w16du:dateUtc="2025-06-12T08:36:00Z">
        <w:r w:rsidR="00306EFF" w:rsidDel="006502DD">
          <w:rPr>
            <w:rFonts w:cs="Times New Roman"/>
            <w:szCs w:val="24"/>
          </w:rPr>
          <w:delText xml:space="preserve">Он </w:delText>
        </w:r>
      </w:del>
      <w:ins w:id="381" w:author="Aleksandar Stanimirovic" w:date="2025-06-12T10:36:00Z" w16du:dateUtc="2025-06-12T08:36:00Z">
        <w:r w:rsidR="006502DD">
          <w:rPr>
            <w:rFonts w:cs="Times New Roman"/>
            <w:szCs w:val="24"/>
          </w:rPr>
          <w:t xml:space="preserve">Овај програмски језик </w:t>
        </w:r>
      </w:ins>
      <w:r w:rsidR="00306EFF">
        <w:rPr>
          <w:rFonts w:cs="Times New Roman"/>
          <w:szCs w:val="24"/>
        </w:rPr>
        <w:t>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ins w:id="382" w:author="Aleksandar Stanimirovic" w:date="2025-06-12T10:36:00Z" w16du:dateUtc="2025-06-12T08:36:00Z">
        <w:r w:rsidR="006502DD">
          <w:rPr>
            <w:rFonts w:cs="Times New Roman"/>
            <w:szCs w:val="24"/>
          </w:rPr>
          <w:t>П</w:t>
        </w:r>
        <w:del w:id="383" w:author="Nikola Mitic" w:date="2025-07-08T01:13:00Z" w16du:dateUtc="2025-07-07T23:13:00Z">
          <w:r w:rsidR="006502DD" w:rsidDel="00E458E7">
            <w:rPr>
              <w:rFonts w:cs="Times New Roman"/>
              <w:szCs w:val="24"/>
            </w:rPr>
            <w:delText>О</w:delText>
          </w:r>
        </w:del>
      </w:ins>
      <w:ins w:id="384" w:author="Nikola Mitic" w:date="2025-07-08T01:13:00Z" w16du:dateUtc="2025-07-07T23:13:00Z">
        <w:r w:rsidR="00E458E7">
          <w:rPr>
            <w:rFonts w:cs="Times New Roman"/>
            <w:szCs w:val="24"/>
          </w:rPr>
          <w:t>о</w:t>
        </w:r>
      </w:ins>
      <w:ins w:id="385" w:author="Aleksandar Stanimirovic" w:date="2025-06-12T10:36:00Z" w16du:dateUtc="2025-06-12T08:36:00Z">
        <w:r w:rsidR="006502DD">
          <w:rPr>
            <w:rFonts w:cs="Times New Roman"/>
            <w:szCs w:val="24"/>
          </w:rPr>
          <w:t xml:space="preserve">ред тога, карактеристика </w:t>
        </w:r>
        <w:r w:rsidR="006502DD" w:rsidRPr="00E458E7">
          <w:rPr>
            <w:rFonts w:cs="Times New Roman"/>
            <w:i/>
            <w:iCs/>
            <w:szCs w:val="24"/>
            <w:lang w:val="en-US"/>
          </w:rPr>
          <w:t>PHP</w:t>
        </w:r>
        <w:r w:rsidR="006502DD" w:rsidRPr="006502DD">
          <w:rPr>
            <w:rFonts w:cs="Times New Roman"/>
            <w:szCs w:val="24"/>
            <w:rPrChange w:id="386" w:author="Aleksandar Stanimirovic" w:date="2025-06-12T10:36:00Z" w16du:dateUtc="2025-06-12T08:36:00Z">
              <w:rPr>
                <w:rFonts w:cs="Times New Roman"/>
                <w:i/>
                <w:iCs/>
                <w:szCs w:val="24"/>
              </w:rPr>
            </w:rPrChange>
          </w:rPr>
          <w:t xml:space="preserve"> про</w:t>
        </w:r>
        <w:r w:rsidR="006502DD">
          <w:rPr>
            <w:rFonts w:cs="Times New Roman"/>
            <w:szCs w:val="24"/>
          </w:rPr>
          <w:t xml:space="preserve">грамског језика је </w:t>
        </w:r>
      </w:ins>
      <w:ins w:id="387" w:author="Aleksandar Stanimirovic" w:date="2025-06-12T10:37:00Z" w16du:dateUtc="2025-06-12T08:37:00Z">
        <w:r w:rsidR="006502DD">
          <w:rPr>
            <w:rFonts w:cs="Times New Roman"/>
            <w:szCs w:val="24"/>
          </w:rPr>
          <w:t xml:space="preserve">и постојање великог броја </w:t>
        </w:r>
      </w:ins>
      <w:del w:id="388" w:author="Aleksandar Stanimirovic" w:date="2025-06-12T10:37:00Z" w16du:dateUtc="2025-06-12T08:37:00Z">
        <w:r w:rsidR="00306EFF" w:rsidDel="006502DD">
          <w:rPr>
            <w:rFonts w:cs="Times New Roman"/>
            <w:szCs w:val="24"/>
          </w:rPr>
          <w:delText>О</w:delText>
        </w:r>
        <w:r w:rsidR="00752189" w:rsidDel="006502DD">
          <w:rPr>
            <w:rFonts w:cs="Times New Roman"/>
            <w:szCs w:val="24"/>
          </w:rPr>
          <w:delText xml:space="preserve">лакшање и унапређење </w:delText>
        </w:r>
        <w:r w:rsidR="00306EFF" w:rsidDel="006502DD">
          <w:rPr>
            <w:rFonts w:cs="Times New Roman"/>
            <w:szCs w:val="24"/>
          </w:rPr>
          <w:delText>имплементације оваквих апликација</w:delText>
        </w:r>
        <w:r w:rsidR="00752189" w:rsidDel="006502DD">
          <w:rPr>
            <w:rFonts w:cs="Times New Roman"/>
            <w:szCs w:val="24"/>
          </w:rPr>
          <w:delText xml:space="preserve"> долази и са</w:delText>
        </w:r>
        <w:r w:rsidR="00306EFF" w:rsidDel="006502DD">
          <w:rPr>
            <w:rFonts w:cs="Times New Roman"/>
            <w:szCs w:val="24"/>
          </w:rPr>
          <w:delText xml:space="preserve"> развојем многих</w:delText>
        </w:r>
        <w:r w:rsidR="00752189" w:rsidDel="006502DD">
          <w:rPr>
            <w:rFonts w:cs="Times New Roman"/>
            <w:szCs w:val="24"/>
          </w:rPr>
          <w:delText xml:space="preserve"> </w:delText>
        </w:r>
      </w:del>
      <w:commentRangeStart w:id="389"/>
      <w:del w:id="390" w:author="Nikola Mitic" w:date="2025-05-13T20:25:00Z" w16du:dateUtc="2025-05-13T18:25:00Z">
        <w:r w:rsidR="00752189" w:rsidRPr="009D4CDE" w:rsidDel="00562AEE">
          <w:rPr>
            <w:rFonts w:cs="Times New Roman"/>
            <w:szCs w:val="24"/>
            <w:lang w:val="en-US"/>
            <w:rPrChange w:id="391" w:author="Nikola Mitic" w:date="2025-05-13T21:00:00Z" w16du:dateUtc="2025-05-13T19:00:00Z">
              <w:rPr>
                <w:rFonts w:cs="Times New Roman"/>
                <w:i/>
                <w:iCs/>
                <w:szCs w:val="24"/>
                <w:lang w:val="en-US"/>
              </w:rPr>
            </w:rPrChange>
          </w:rPr>
          <w:delText>freamwork</w:delText>
        </w:r>
        <w:r w:rsidR="00D157D3" w:rsidRPr="009D4CDE" w:rsidDel="00562AEE">
          <w:rPr>
            <w:rStyle w:val="FootnoteReference"/>
            <w:rFonts w:cs="Times New Roman"/>
            <w:szCs w:val="24"/>
          </w:rPr>
          <w:footnoteReference w:id="1"/>
        </w:r>
        <w:r w:rsidR="00752189" w:rsidRPr="009D4CDE" w:rsidDel="00562AEE">
          <w:rPr>
            <w:rFonts w:cs="Times New Roman"/>
            <w:szCs w:val="24"/>
          </w:rPr>
          <w:delText>-</w:delText>
        </w:r>
        <w:r w:rsidR="00306EFF" w:rsidRPr="009D4CDE" w:rsidDel="00562AEE">
          <w:rPr>
            <w:rFonts w:cs="Times New Roman"/>
            <w:szCs w:val="24"/>
          </w:rPr>
          <w:delText>ова</w:delText>
        </w:r>
      </w:del>
      <w:commentRangeEnd w:id="389"/>
      <w:ins w:id="395" w:author="Nikola Mitic" w:date="2025-05-13T20:25:00Z" w16du:dateUtc="2025-05-13T18:25:00Z">
        <w:r w:rsidR="00562AEE" w:rsidRPr="009D4CDE">
          <w:rPr>
            <w:rFonts w:cs="Times New Roman"/>
            <w:szCs w:val="24"/>
            <w:rPrChange w:id="396" w:author="Nikola Mitic" w:date="2025-05-13T21:00:00Z" w16du:dateUtc="2025-05-13T19:00:00Z">
              <w:rPr>
                <w:rFonts w:cs="Times New Roman"/>
                <w:i/>
                <w:iCs/>
                <w:szCs w:val="24"/>
              </w:rPr>
            </w:rPrChange>
          </w:rPr>
          <w:t>радних окружења</w:t>
        </w:r>
      </w:ins>
      <w:ins w:id="397" w:author="Nikola Mitic" w:date="2025-05-13T21:00:00Z" w16du:dateUtc="2025-05-13T19:00:00Z">
        <w:r w:rsidR="009D4CDE">
          <w:rPr>
            <w:rFonts w:cs="Times New Roman"/>
            <w:szCs w:val="24"/>
          </w:rPr>
          <w:t xml:space="preserve"> односно </w:t>
        </w:r>
        <w:r w:rsidR="009D4CDE" w:rsidRPr="009D4CDE">
          <w:rPr>
            <w:rFonts w:cs="Times New Roman"/>
            <w:i/>
            <w:iCs/>
            <w:szCs w:val="24"/>
            <w:lang w:val="en-US"/>
            <w:rPrChange w:id="398" w:author="Nikola Mitic" w:date="2025-05-13T21:00:00Z" w16du:dateUtc="2025-05-13T19:00:00Z">
              <w:rPr>
                <w:rFonts w:cs="Times New Roman"/>
                <w:szCs w:val="24"/>
                <w:lang w:val="en-US"/>
              </w:rPr>
            </w:rPrChange>
          </w:rPr>
          <w:t>framework</w:t>
        </w:r>
      </w:ins>
      <w:ins w:id="399" w:author="Nikola Mitic" w:date="2025-05-13T21:01:00Z" w16du:dateUtc="2025-05-13T19:01:00Z">
        <w:r w:rsidR="009D4CDE">
          <w:rPr>
            <w:rFonts w:cs="Times New Roman"/>
            <w:szCs w:val="24"/>
          </w:rPr>
          <w:t>-а</w:t>
        </w:r>
      </w:ins>
      <w:r w:rsidR="00E62E9D" w:rsidRPr="009D4CDE">
        <w:rPr>
          <w:rFonts w:cs="Times New Roman"/>
          <w:szCs w:val="24"/>
          <w:rPrChange w:id="400" w:author="Nikola Mitic" w:date="2025-05-13T21:00:00Z" w16du:dateUtc="2025-05-13T19:00:00Z">
            <w:rPr>
              <w:rStyle w:val="CommentReference"/>
            </w:rPr>
          </w:rPrChange>
        </w:rPr>
        <w:commentReference w:id="389"/>
      </w:r>
      <w:ins w:id="401" w:author="Aleksandar Stanimirovic" w:date="2025-06-12T10:37:00Z" w16du:dateUtc="2025-06-12T08:37:00Z">
        <w:r w:rsidR="006502DD">
          <w:rPr>
            <w:rFonts w:cs="Times New Roman"/>
            <w:szCs w:val="24"/>
          </w:rPr>
          <w:t>. Једно од најпознатијих окружења за развој веб аплика</w:t>
        </w:r>
        <w:del w:id="402" w:author="Nikola Mitic" w:date="2025-07-08T01:13:00Z" w16du:dateUtc="2025-07-07T23:13:00Z">
          <w:r w:rsidR="006502DD" w:rsidDel="00E458E7">
            <w:rPr>
              <w:rFonts w:cs="Times New Roman"/>
              <w:szCs w:val="24"/>
            </w:rPr>
            <w:delText>и</w:delText>
          </w:r>
        </w:del>
        <w:r w:rsidR="006502DD">
          <w:rPr>
            <w:rFonts w:cs="Times New Roman"/>
            <w:szCs w:val="24"/>
          </w:rPr>
          <w:t>ц</w:t>
        </w:r>
      </w:ins>
      <w:ins w:id="403" w:author="Nikola Mitic" w:date="2025-07-08T01:14:00Z" w16du:dateUtc="2025-07-07T23:14:00Z">
        <w:r w:rsidR="00E458E7">
          <w:rPr>
            <w:rFonts w:cs="Times New Roman"/>
            <w:szCs w:val="24"/>
          </w:rPr>
          <w:t>и</w:t>
        </w:r>
      </w:ins>
      <w:ins w:id="404" w:author="Aleksandar Stanimirovic" w:date="2025-06-12T10:37:00Z" w16du:dateUtc="2025-06-12T08:37:00Z">
        <w:r w:rsidR="006502DD">
          <w:rPr>
            <w:rFonts w:cs="Times New Roman"/>
            <w:szCs w:val="24"/>
          </w:rPr>
          <w:t>ја је</w:t>
        </w:r>
      </w:ins>
      <w:ins w:id="405" w:author="Nikola Mitic" w:date="2025-07-08T01:14:00Z" w16du:dateUtc="2025-07-07T23:14:00Z">
        <w:r w:rsidR="00E458E7">
          <w:rPr>
            <w:rFonts w:cs="Times New Roman"/>
            <w:szCs w:val="24"/>
          </w:rPr>
          <w:t xml:space="preserve"> радно окружење</w:t>
        </w:r>
      </w:ins>
      <w:ins w:id="406" w:author="Aleksandar Stanimirovic" w:date="2025-06-12T10:37:00Z" w16du:dateUtc="2025-06-12T08:37:00Z">
        <w:r w:rsidR="006502DD">
          <w:rPr>
            <w:rFonts w:cs="Times New Roman"/>
            <w:szCs w:val="24"/>
          </w:rPr>
          <w:t xml:space="preserve"> </w:t>
        </w:r>
      </w:ins>
      <w:del w:id="407" w:author="Aleksandar Stanimirovic" w:date="2025-06-12T10:37:00Z" w16du:dateUtc="2025-06-12T08:37:00Z">
        <w:r w:rsidR="00306EFF" w:rsidDel="006502DD">
          <w:rPr>
            <w:rFonts w:cs="Times New Roman"/>
            <w:szCs w:val="24"/>
          </w:rPr>
          <w:delText>, а можда највише од</w:delText>
        </w:r>
        <w:r w:rsidR="00752189" w:rsidDel="006502DD">
          <w:rPr>
            <w:rFonts w:cs="Times New Roman"/>
            <w:szCs w:val="24"/>
          </w:rPr>
          <w:delText xml:space="preserve"> </w:delText>
        </w:r>
      </w:del>
      <w:r w:rsidR="00752189" w:rsidRPr="00AD5A5C">
        <w:rPr>
          <w:rFonts w:cs="Times New Roman"/>
          <w:i/>
          <w:iCs/>
          <w:szCs w:val="24"/>
          <w:lang w:val="en-US"/>
        </w:rPr>
        <w:t>Laravel</w:t>
      </w:r>
      <w:del w:id="408" w:author="Aleksandar Stanimirovic" w:date="2025-06-12T10:37:00Z" w16du:dateUtc="2025-06-12T08:37:00Z">
        <w:r w:rsidR="00306EFF" w:rsidDel="006502DD">
          <w:rPr>
            <w:rFonts w:cs="Times New Roman"/>
            <w:szCs w:val="24"/>
          </w:rPr>
          <w:delText>-а</w:delText>
        </w:r>
      </w:del>
      <w:ins w:id="409" w:author="Aleksandar Stanimirovic" w:date="2025-06-12T10:37:00Z" w16du:dateUtc="2025-06-12T08:37:00Z">
        <w:del w:id="410" w:author="Nikola Mitic" w:date="2025-07-08T01:14:00Z" w16du:dateUtc="2025-07-07T23:14:00Z">
          <w:r w:rsidR="006502DD" w:rsidDel="00E458E7">
            <w:rPr>
              <w:rFonts w:cs="Times New Roman"/>
              <w:szCs w:val="24"/>
            </w:rPr>
            <w:delText xml:space="preserve"> радно окружење</w:delText>
          </w:r>
        </w:del>
      </w:ins>
      <w:r w:rsidR="00752189">
        <w:rPr>
          <w:rFonts w:cs="Times New Roman"/>
          <w:szCs w:val="24"/>
          <w:lang w:val="en-US"/>
        </w:rPr>
        <w:t>.</w:t>
      </w:r>
    </w:p>
    <w:p w14:paraId="2FF180F4" w14:textId="3A8BB197" w:rsidR="005C77E9" w:rsidRDefault="00306EFF" w:rsidP="00073991">
      <w:pPr>
        <w:ind w:firstLine="720"/>
        <w:rPr>
          <w:ins w:id="411" w:author="Nikola Mitic" w:date="2025-05-13T20:31:00Z" w16du:dateUtc="2025-05-13T18:31:00Z"/>
          <w:rFonts w:cs="Times New Roman"/>
          <w:szCs w:val="24"/>
        </w:rPr>
      </w:pPr>
      <w:r>
        <w:rPr>
          <w:rFonts w:cs="Times New Roman"/>
          <w:szCs w:val="24"/>
        </w:rPr>
        <w:t xml:space="preserve">Комуникација апликације са базом података један је од главних </w:t>
      </w:r>
      <w:del w:id="412" w:author="Aleksandar Stanimirovic" w:date="2025-06-12T10:37:00Z" w16du:dateUtc="2025-06-12T08:37:00Z">
        <w:r w:rsidDel="006502DD">
          <w:rPr>
            <w:rFonts w:cs="Times New Roman"/>
            <w:szCs w:val="24"/>
          </w:rPr>
          <w:delText>осврта технологија</w:delText>
        </w:r>
      </w:del>
      <w:ins w:id="413" w:author="Aleksandar Stanimirovic" w:date="2025-06-12T10:37:00Z" w16du:dateUtc="2025-06-12T08:37:00Z">
        <w:r w:rsidR="006502DD">
          <w:rPr>
            <w:rFonts w:cs="Times New Roman"/>
            <w:szCs w:val="24"/>
          </w:rPr>
          <w:t>карактеристика радног окружења</w:t>
        </w:r>
      </w:ins>
      <w:r>
        <w:rPr>
          <w:rFonts w:cs="Times New Roman"/>
          <w:szCs w:val="24"/>
        </w:rPr>
        <w:t xml:space="preserve"> </w:t>
      </w:r>
      <w:r w:rsidRPr="002D52D6">
        <w:rPr>
          <w:rFonts w:cs="Times New Roman"/>
          <w:i/>
          <w:iCs/>
          <w:szCs w:val="24"/>
          <w:lang w:val="en-US"/>
        </w:rPr>
        <w:t>Laravel</w:t>
      </w:r>
      <w:del w:id="414" w:author="Aleksandar Stanimirovic" w:date="2025-06-12T10:38:00Z" w16du:dateUtc="2025-06-12T08:38:00Z">
        <w:r w:rsidDel="006502DD">
          <w:rPr>
            <w:rFonts w:cs="Times New Roman"/>
            <w:szCs w:val="24"/>
          </w:rPr>
          <w:delText>-а</w:delText>
        </w:r>
      </w:del>
      <w:r>
        <w:rPr>
          <w:rFonts w:cs="Times New Roman"/>
          <w:szCs w:val="24"/>
        </w:rPr>
        <w:t>.</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r>
        <w:rPr>
          <w:rFonts w:cs="Times New Roman"/>
          <w:szCs w:val="24"/>
        </w:rPr>
        <w:t>објектно релациони</w:t>
      </w:r>
      <w:r w:rsidR="00391FE7">
        <w:rPr>
          <w:rFonts w:cs="Times New Roman"/>
          <w:szCs w:val="24"/>
        </w:rPr>
        <w:t>м</w:t>
      </w:r>
      <w:r>
        <w:rPr>
          <w:rFonts w:cs="Times New Roman"/>
          <w:szCs w:val="24"/>
        </w:rPr>
        <w:t xml:space="preserve"> мапер</w:t>
      </w:r>
      <w:r w:rsidR="00391FE7">
        <w:rPr>
          <w:rFonts w:cs="Times New Roman"/>
          <w:szCs w:val="24"/>
        </w:rPr>
        <w:t>има</w:t>
      </w:r>
      <w:ins w:id="415" w:author="Aleksandar Stanimirovic" w:date="2025-06-12T10:38:00Z" w16du:dateUtc="2025-06-12T08:38:00Z">
        <w:r w:rsidR="006502DD">
          <w:rPr>
            <w:rFonts w:cs="Times New Roman"/>
            <w:szCs w:val="24"/>
          </w:rPr>
          <w:t xml:space="preserve"> (ОРМ)</w:t>
        </w:r>
      </w:ins>
      <w:r w:rsidR="00391FE7">
        <w:rPr>
          <w:rFonts w:cs="Times New Roman"/>
          <w:szCs w:val="24"/>
        </w:rPr>
        <w:t>.</w:t>
      </w:r>
      <w:r w:rsidR="00391FE7">
        <w:rPr>
          <w:rFonts w:cs="Times New Roman"/>
          <w:szCs w:val="24"/>
          <w:lang w:val="en-US"/>
        </w:rPr>
        <w:t xml:space="preserve"> </w:t>
      </w:r>
      <w:ins w:id="416" w:author="Nikola Mitic" w:date="2025-07-08T01:15:00Z" w16du:dateUtc="2025-07-07T23:15:00Z">
        <w:r w:rsidR="00E458E7">
          <w:rPr>
            <w:rFonts w:cs="Times New Roman"/>
            <w:szCs w:val="24"/>
          </w:rPr>
          <w:t xml:space="preserve">Радно окружење </w:t>
        </w:r>
      </w:ins>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са</w:t>
      </w:r>
      <w:ins w:id="417" w:author="Nikola Mitic" w:date="2025-07-08T01:38:00Z" w16du:dateUtc="2025-07-07T23:38:00Z">
        <w:r w:rsidR="00D548DD">
          <w:rPr>
            <w:rFonts w:cs="Times New Roman"/>
            <w:szCs w:val="24"/>
          </w:rPr>
          <w:t xml:space="preserve"> </w:t>
        </w:r>
      </w:ins>
      <w:del w:id="418" w:author="Nikola Mitic" w:date="2025-07-08T01:38:00Z" w16du:dateUtc="2025-07-07T23:38:00Z">
        <w:r w:rsidR="00391FE7" w:rsidDel="00D548DD">
          <w:rPr>
            <w:rFonts w:cs="Times New Roman"/>
            <w:szCs w:val="24"/>
          </w:rPr>
          <w:delText xml:space="preserve"> </w:delText>
        </w:r>
      </w:del>
      <w:r w:rsidR="00391FE7" w:rsidRPr="00B370A0">
        <w:rPr>
          <w:rFonts w:cs="Times New Roman"/>
          <w:i/>
          <w:iCs/>
          <w:szCs w:val="24"/>
          <w:lang w:val="en-US"/>
        </w:rPr>
        <w:t>PHP</w:t>
      </w:r>
      <w:del w:id="419" w:author="Nikola Mitic" w:date="2025-07-08T01:15:00Z" w16du:dateUtc="2025-07-07T23:15:00Z">
        <w:r w:rsidR="00391FE7" w:rsidDel="00E458E7">
          <w:rPr>
            <w:rFonts w:cs="Times New Roman"/>
            <w:szCs w:val="24"/>
          </w:rPr>
          <w:delText>-ом</w:delText>
        </w:r>
      </w:del>
      <w:r w:rsidR="00391FE7">
        <w:rPr>
          <w:rFonts w:cs="Times New Roman"/>
          <w:szCs w:val="24"/>
        </w:rPr>
        <w:t xml:space="preserve"> </w:t>
      </w:r>
      <w:ins w:id="420" w:author="Nikola Mitic" w:date="2025-07-08T01:38:00Z" w16du:dateUtc="2025-07-07T23:38:00Z">
        <w:r w:rsidR="00D548DD">
          <w:rPr>
            <w:rFonts w:cs="Times New Roman"/>
            <w:szCs w:val="24"/>
          </w:rPr>
          <w:t>програмским језиком</w:t>
        </w:r>
        <w:r w:rsidR="00D548DD">
          <w:rPr>
            <w:rFonts w:cs="Times New Roman"/>
            <w:szCs w:val="24"/>
          </w:rPr>
          <w:t xml:space="preserve"> </w:t>
        </w:r>
      </w:ins>
      <w:r w:rsidR="00391FE7">
        <w:rPr>
          <w:rFonts w:cs="Times New Roman"/>
          <w:szCs w:val="24"/>
        </w:rPr>
        <w:t>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commentRangeStart w:id="421"/>
      <w:r w:rsidR="00391FE7" w:rsidRPr="00B370A0">
        <w:rPr>
          <w:rFonts w:cs="Times New Roman"/>
          <w:i/>
          <w:iCs/>
          <w:szCs w:val="24"/>
          <w:lang w:val="en-US"/>
        </w:rPr>
        <w:t>ORM</w:t>
      </w:r>
      <w:commentRangeEnd w:id="421"/>
      <w:r w:rsidR="006502DD">
        <w:rPr>
          <w:rStyle w:val="CommentReference"/>
        </w:rPr>
        <w:commentReference w:id="421"/>
      </w:r>
      <w:r w:rsidR="00391FE7">
        <w:rPr>
          <w:rFonts w:cs="Times New Roman"/>
          <w:szCs w:val="24"/>
          <w:lang w:val="en-US"/>
        </w:rPr>
        <w:t xml:space="preserve">. </w:t>
      </w:r>
      <w:del w:id="422" w:author="Aleksandar Stanimirovic" w:date="2025-06-12T10:40:00Z" w16du:dateUtc="2025-06-12T08:40:00Z">
        <w:r w:rsidR="00391FE7" w:rsidDel="006502DD">
          <w:rPr>
            <w:rFonts w:cs="Times New Roman"/>
            <w:szCs w:val="24"/>
          </w:rPr>
          <w:delText xml:space="preserve">Његовим коришћењем се </w:delText>
        </w:r>
        <w:r w:rsidDel="006502DD">
          <w:rPr>
            <w:rFonts w:cs="Times New Roman"/>
            <w:szCs w:val="24"/>
          </w:rPr>
          <w:delText xml:space="preserve">омогућује једноставан приступ подацима, </w:delText>
        </w:r>
        <w:r w:rsidR="00391FE7" w:rsidDel="006502DD">
          <w:rPr>
            <w:rFonts w:cs="Times New Roman"/>
            <w:szCs w:val="24"/>
          </w:rPr>
          <w:delText>специјално обликованих и здружених у смислене објекте.</w:delText>
        </w:r>
        <w:r w:rsidDel="006502DD">
          <w:rPr>
            <w:rFonts w:cs="Times New Roman"/>
            <w:szCs w:val="24"/>
          </w:rPr>
          <w:delText xml:space="preserve"> Креирањем објеката података од уписаних података у табелу релационе базе података</w:delText>
        </w:r>
        <w:r w:rsidR="00391FE7" w:rsidDel="006502DD">
          <w:rPr>
            <w:rFonts w:cs="Times New Roman"/>
            <w:szCs w:val="24"/>
          </w:rPr>
          <w:delText xml:space="preserve"> постиже се спремност ових података за даљу обраду.</w:delText>
        </w:r>
      </w:del>
    </w:p>
    <w:p w14:paraId="67302E8E" w14:textId="5E65DCF8" w:rsidR="00752189" w:rsidRPr="00306EFF" w:rsidDel="00A539EB" w:rsidRDefault="005C77E9">
      <w:pPr>
        <w:ind w:firstLine="720"/>
        <w:rPr>
          <w:del w:id="423" w:author="Nikola Mitic" w:date="2025-05-16T20:41:00Z" w16du:dateUtc="2025-05-16T18:41:00Z"/>
          <w:rFonts w:cs="Times New Roman"/>
          <w:szCs w:val="24"/>
        </w:rPr>
      </w:pPr>
      <w:ins w:id="424" w:author="Nikola Mitic" w:date="2025-05-13T20:31:00Z" w16du:dateUtc="2025-05-13T18:31:00Z">
        <w:del w:id="425" w:author="Aleksandar Stanimirovic" w:date="2025-06-12T10:40:00Z" w16du:dateUtc="2025-06-12T08:40:00Z">
          <w:r w:rsidDel="006502DD">
            <w:rPr>
              <w:rFonts w:cs="Times New Roman"/>
              <w:szCs w:val="24"/>
            </w:rPr>
            <w:delText>И</w:delText>
          </w:r>
        </w:del>
      </w:ins>
      <w:ins w:id="426" w:author="Nikola Mitic" w:date="2025-05-13T20:32:00Z" w16du:dateUtc="2025-05-13T18:32:00Z">
        <w:del w:id="427" w:author="Aleksandar Stanimirovic" w:date="2025-06-12T10:40:00Z" w16du:dateUtc="2025-06-12T08:40:00Z">
          <w:r w:rsidDel="006502DD">
            <w:rPr>
              <w:rFonts w:cs="Times New Roman"/>
              <w:szCs w:val="24"/>
            </w:rPr>
            <w:delText xml:space="preserve">деја је да </w:delText>
          </w:r>
        </w:del>
      </w:ins>
      <w:ins w:id="428" w:author="Nikola Mitic" w:date="2025-05-16T20:35:00Z" w16du:dateUtc="2025-05-16T18:35:00Z">
        <w:del w:id="429" w:author="Aleksandar Stanimirovic" w:date="2025-06-12T10:40:00Z" w16du:dateUtc="2025-06-12T08:40:00Z">
          <w:r w:rsidR="00A539EB" w:rsidDel="006502DD">
            <w:rPr>
              <w:rFonts w:cs="Times New Roman"/>
              <w:szCs w:val="24"/>
            </w:rPr>
            <w:delText xml:space="preserve">се </w:delText>
          </w:r>
        </w:del>
      </w:ins>
      <w:ins w:id="430" w:author="Nikola Mitic" w:date="2025-05-13T20:32:00Z" w16du:dateUtc="2025-05-13T18:32:00Z">
        <w:del w:id="431" w:author="Aleksandar Stanimirovic" w:date="2025-06-12T10:40:00Z" w16du:dateUtc="2025-06-12T08:40:00Z">
          <w:r w:rsidDel="006502DD">
            <w:rPr>
              <w:rFonts w:cs="Times New Roman"/>
              <w:szCs w:val="24"/>
            </w:rPr>
            <w:delText>у</w:delText>
          </w:r>
        </w:del>
      </w:ins>
      <w:ins w:id="432" w:author="Aleksandar Stanimirovic" w:date="2025-06-12T10:40:00Z" w16du:dateUtc="2025-06-12T08:40:00Z">
        <w:r w:rsidR="006502DD">
          <w:rPr>
            <w:rFonts w:cs="Times New Roman"/>
            <w:szCs w:val="24"/>
          </w:rPr>
          <w:t>У</w:t>
        </w:r>
      </w:ins>
      <w:ins w:id="433" w:author="Nikola Mitic" w:date="2025-05-13T20:32:00Z" w16du:dateUtc="2025-05-13T18:32:00Z">
        <w:r>
          <w:rPr>
            <w:rFonts w:cs="Times New Roman"/>
            <w:szCs w:val="24"/>
          </w:rPr>
          <w:t xml:space="preserve"> практичном делу рада</w:t>
        </w:r>
      </w:ins>
      <w:ins w:id="434" w:author="Aleksandar Stanimirovic" w:date="2025-06-12T10:42:00Z" w16du:dateUtc="2025-06-12T08:42:00Z">
        <w:r w:rsidR="005A174F">
          <w:rPr>
            <w:rFonts w:cs="Times New Roman"/>
            <w:szCs w:val="24"/>
          </w:rPr>
          <w:t xml:space="preserve"> </w:t>
        </w:r>
      </w:ins>
      <w:ins w:id="435" w:author="Aleksandar Stanimirovic" w:date="2025-06-12T10:40:00Z" w16du:dateUtc="2025-06-12T08:40:00Z">
        <w:r w:rsidR="006502DD">
          <w:rPr>
            <w:rFonts w:cs="Times New Roman"/>
            <w:szCs w:val="24"/>
          </w:rPr>
          <w:t>биће</w:t>
        </w:r>
      </w:ins>
      <w:ins w:id="436" w:author="Nikola Mitic" w:date="2025-07-08T01:16:00Z" w16du:dateUtc="2025-07-07T23:16:00Z">
        <w:r w:rsidR="00E458E7">
          <w:rPr>
            <w:rFonts w:cs="Times New Roman"/>
            <w:szCs w:val="24"/>
          </w:rPr>
          <w:t xml:space="preserve"> </w:t>
        </w:r>
      </w:ins>
      <w:ins w:id="437" w:author="Nikola Mitic" w:date="2025-05-16T20:35:00Z" w16du:dateUtc="2025-05-16T18:35:00Z">
        <w:del w:id="438" w:author="Aleksandar Stanimirovic" w:date="2025-06-12T10:40:00Z" w16du:dateUtc="2025-06-12T08:40:00Z">
          <w:r w:rsidR="00A539EB" w:rsidDel="006502DD">
            <w:rPr>
              <w:rFonts w:cs="Times New Roman"/>
              <w:szCs w:val="24"/>
            </w:rPr>
            <w:delText xml:space="preserve"> </w:delText>
          </w:r>
        </w:del>
      </w:ins>
      <w:ins w:id="439" w:author="Nikola Mitic" w:date="2025-05-16T20:36:00Z" w16du:dateUtc="2025-05-16T18:36:00Z">
        <w:r w:rsidR="00A539EB">
          <w:rPr>
            <w:rFonts w:cs="Times New Roman"/>
            <w:szCs w:val="24"/>
          </w:rPr>
          <w:t>имплементира</w:t>
        </w:r>
      </w:ins>
      <w:ins w:id="440" w:author="Aleksandar Stanimirovic" w:date="2025-06-12T10:42:00Z" w16du:dateUtc="2025-06-12T08:42:00Z">
        <w:r w:rsidR="005A174F">
          <w:rPr>
            <w:rFonts w:cs="Times New Roman"/>
            <w:szCs w:val="24"/>
          </w:rPr>
          <w:t>н</w:t>
        </w:r>
      </w:ins>
      <w:ins w:id="441" w:author="Nikola Mitic" w:date="2025-05-16T20:36:00Z" w16du:dateUtc="2025-05-16T18:36:00Z">
        <w:r w:rsidR="00A539EB">
          <w:rPr>
            <w:rFonts w:cs="Times New Roman"/>
            <w:szCs w:val="24"/>
          </w:rPr>
          <w:t xml:space="preserve"> </w:t>
        </w:r>
      </w:ins>
      <w:ins w:id="442" w:author="Nikola Mitic" w:date="2025-05-16T20:48:00Z" w16du:dateUtc="2025-05-16T18:48:00Z">
        <w:r w:rsidR="00D518E9">
          <w:rPr>
            <w:rFonts w:cs="Times New Roman"/>
            <w:szCs w:val="24"/>
          </w:rPr>
          <w:t xml:space="preserve">прототип </w:t>
        </w:r>
      </w:ins>
      <w:r w:rsidR="00D95928" w:rsidRPr="00D95928">
        <w:rPr>
          <w:rFonts w:cs="Times New Roman"/>
          <w:szCs w:val="24"/>
        </w:rPr>
        <w:t>веб</w:t>
      </w:r>
      <w:ins w:id="443" w:author="Nikola Mitic" w:date="2025-05-16T20:48:00Z" w16du:dateUtc="2025-05-16T18:48:00Z">
        <w:r w:rsidR="00D518E9">
          <w:rPr>
            <w:rFonts w:cs="Times New Roman"/>
            <w:szCs w:val="24"/>
          </w:rPr>
          <w:t xml:space="preserve"> апликације за такси удружења. Т</w:t>
        </w:r>
      </w:ins>
      <w:ins w:id="444" w:author="Nikola Mitic" w:date="2025-05-16T20:36:00Z" w16du:dateUtc="2025-05-16T18:36:00Z">
        <w:r w:rsidR="00A539EB">
          <w:rPr>
            <w:rFonts w:cs="Times New Roman"/>
            <w:szCs w:val="24"/>
          </w:rPr>
          <w:t>акав савремен</w:t>
        </w:r>
      </w:ins>
      <w:ins w:id="445" w:author="Nikola Mitic" w:date="2025-05-16T20:48:00Z" w16du:dateUtc="2025-05-16T18:48:00Z">
        <w:r w:rsidR="00D518E9">
          <w:rPr>
            <w:rFonts w:cs="Times New Roman"/>
            <w:szCs w:val="24"/>
          </w:rPr>
          <w:t>и</w:t>
        </w:r>
      </w:ins>
      <w:ins w:id="446" w:author="Nikola Mitic" w:date="2025-05-16T20:36:00Z" w16du:dateUtc="2025-05-16T18:36:00Z">
        <w:r w:rsidR="00A539EB">
          <w:rPr>
            <w:rFonts w:cs="Times New Roman"/>
            <w:szCs w:val="24"/>
          </w:rPr>
          <w:t xml:space="preserve"> </w:t>
        </w:r>
      </w:ins>
      <w:ins w:id="447" w:author="Nikola Mitic" w:date="2025-05-16T20:37:00Z" w16du:dateUtc="2025-05-16T18:37:00Z">
        <w:r w:rsidR="00A539EB">
          <w:rPr>
            <w:rFonts w:cs="Times New Roman"/>
            <w:szCs w:val="24"/>
          </w:rPr>
          <w:t xml:space="preserve">софтвер </w:t>
        </w:r>
      </w:ins>
      <w:ins w:id="448" w:author="Nikola Mitic" w:date="2025-05-16T20:49:00Z" w16du:dateUtc="2025-05-16T18:49:00Z">
        <w:r w:rsidR="00D518E9">
          <w:rPr>
            <w:rFonts w:cs="Times New Roman"/>
            <w:szCs w:val="24"/>
          </w:rPr>
          <w:t xml:space="preserve">би омогућио лако поручивање </w:t>
        </w:r>
      </w:ins>
      <w:ins w:id="449" w:author="Nikola Mitic" w:date="2025-05-16T20:50:00Z" w16du:dateUtc="2025-05-16T18:50:00Z">
        <w:r w:rsidR="00D518E9">
          <w:rPr>
            <w:rFonts w:cs="Times New Roman"/>
            <w:szCs w:val="24"/>
          </w:rPr>
          <w:t xml:space="preserve">и прихватање </w:t>
        </w:r>
      </w:ins>
      <w:ins w:id="450" w:author="Nikola Mitic" w:date="2025-05-16T20:49:00Z" w16du:dateUtc="2025-05-16T18:49:00Z">
        <w:r w:rsidR="00D518E9">
          <w:rPr>
            <w:rFonts w:cs="Times New Roman"/>
            <w:szCs w:val="24"/>
          </w:rPr>
          <w:t>вожњи, праћење вожње у реалном времену</w:t>
        </w:r>
      </w:ins>
      <w:ins w:id="451" w:author="Nikola Mitic" w:date="2025-05-16T20:50:00Z" w16du:dateUtc="2025-05-16T18:50:00Z">
        <w:r w:rsidR="00D518E9">
          <w:rPr>
            <w:rFonts w:cs="Times New Roman"/>
            <w:szCs w:val="24"/>
          </w:rPr>
          <w:t xml:space="preserve"> и праћење историје корисникових захтева</w:t>
        </w:r>
      </w:ins>
      <w:ins w:id="452" w:author="Nikola Mitic" w:date="2025-05-16T20:49:00Z" w16du:dateUtc="2025-05-16T18:49:00Z">
        <w:r w:rsidR="00D518E9">
          <w:rPr>
            <w:rFonts w:cs="Times New Roman"/>
            <w:szCs w:val="24"/>
          </w:rPr>
          <w:t>.</w:t>
        </w:r>
      </w:ins>
      <w:ins w:id="453" w:author="Nikola Mitic" w:date="2025-05-16T20:50:00Z" w16du:dateUtc="2025-05-16T18:50:00Z">
        <w:r w:rsidR="00D518E9">
          <w:rPr>
            <w:rFonts w:cs="Times New Roman"/>
            <w:szCs w:val="24"/>
          </w:rPr>
          <w:t xml:space="preserve"> </w:t>
        </w:r>
      </w:ins>
      <w:ins w:id="454" w:author="Nikola Mitic" w:date="2025-05-16T20:51:00Z" w16du:dateUtc="2025-05-16T18:51:00Z">
        <w:r w:rsidR="00D518E9">
          <w:rPr>
            <w:rFonts w:cs="Times New Roman"/>
            <w:szCs w:val="24"/>
          </w:rPr>
          <w:t xml:space="preserve">На овај начин </w:t>
        </w:r>
      </w:ins>
      <w:ins w:id="455" w:author="Nikola Mitic" w:date="2025-05-16T20:52:00Z" w16du:dateUtc="2025-05-16T18:52:00Z">
        <w:r w:rsidR="00D518E9">
          <w:rPr>
            <w:rFonts w:cs="Times New Roman"/>
            <w:szCs w:val="24"/>
          </w:rPr>
          <w:t xml:space="preserve">врши се </w:t>
        </w:r>
      </w:ins>
      <w:ins w:id="456" w:author="Nikola Mitic" w:date="2025-05-16T20:51:00Z" w16du:dateUtc="2025-05-16T18:51:00Z">
        <w:r w:rsidR="00D518E9">
          <w:rPr>
            <w:rFonts w:cs="Times New Roman"/>
            <w:szCs w:val="24"/>
          </w:rPr>
          <w:t>практичн</w:t>
        </w:r>
      </w:ins>
      <w:ins w:id="457" w:author="Nikola Mitic" w:date="2025-05-16T20:52:00Z" w16du:dateUtc="2025-05-16T18:52:00Z">
        <w:r w:rsidR="00D518E9">
          <w:rPr>
            <w:rFonts w:cs="Times New Roman"/>
            <w:szCs w:val="24"/>
          </w:rPr>
          <w:t>и</w:t>
        </w:r>
      </w:ins>
      <w:ins w:id="458" w:author="Nikola Mitic" w:date="2025-05-16T20:51:00Z" w16du:dateUtc="2025-05-16T18:51:00Z">
        <w:r w:rsidR="00D518E9">
          <w:rPr>
            <w:rFonts w:cs="Times New Roman"/>
            <w:szCs w:val="24"/>
          </w:rPr>
          <w:t xml:space="preserve"> приказ употреб</w:t>
        </w:r>
      </w:ins>
      <w:ins w:id="459" w:author="Nikola Mitic" w:date="2025-05-16T20:52:00Z" w16du:dateUtc="2025-05-16T18:52:00Z">
        <w:r w:rsidR="00D518E9">
          <w:rPr>
            <w:rFonts w:cs="Times New Roman"/>
            <w:szCs w:val="24"/>
          </w:rPr>
          <w:t>е</w:t>
        </w:r>
      </w:ins>
      <w:ins w:id="460" w:author="Nikola Mitic" w:date="2025-05-16T20:37:00Z" w16du:dateUtc="2025-05-16T18:37:00Z">
        <w:r w:rsidR="00A539EB">
          <w:rPr>
            <w:rFonts w:cs="Times New Roman"/>
            <w:szCs w:val="24"/>
          </w:rPr>
          <w:t xml:space="preserve"> савремених технологија</w:t>
        </w:r>
      </w:ins>
      <w:ins w:id="461" w:author="Nikola Mitic" w:date="2025-05-16T20:52:00Z" w16du:dateUtc="2025-05-16T18:52:00Z">
        <w:r w:rsidR="00D518E9">
          <w:rPr>
            <w:rFonts w:cs="Times New Roman"/>
            <w:szCs w:val="24"/>
          </w:rPr>
          <w:t xml:space="preserve"> за</w:t>
        </w:r>
      </w:ins>
      <w:ins w:id="462" w:author="Nikola Mitic" w:date="2025-05-16T20:37:00Z" w16du:dateUtc="2025-05-16T18:37:00Z">
        <w:r w:rsidR="00A539EB">
          <w:rPr>
            <w:rFonts w:cs="Times New Roman"/>
            <w:szCs w:val="24"/>
          </w:rPr>
          <w:t xml:space="preserve"> обрад</w:t>
        </w:r>
      </w:ins>
      <w:ins w:id="463" w:author="Nikola Mitic" w:date="2025-05-16T20:55:00Z" w16du:dateUtc="2025-05-16T18:55:00Z">
        <w:r w:rsidR="00577595">
          <w:rPr>
            <w:rFonts w:cs="Times New Roman"/>
            <w:szCs w:val="24"/>
          </w:rPr>
          <w:t>у</w:t>
        </w:r>
      </w:ins>
      <w:ins w:id="464" w:author="Nikola Mitic" w:date="2025-05-16T20:37:00Z" w16du:dateUtc="2025-05-16T18:37:00Z">
        <w:r w:rsidR="00A539EB">
          <w:rPr>
            <w:rFonts w:cs="Times New Roman"/>
            <w:szCs w:val="24"/>
          </w:rPr>
          <w:t>, чувањ</w:t>
        </w:r>
      </w:ins>
      <w:ins w:id="465" w:author="Nikola Mitic" w:date="2025-05-16T20:55:00Z" w16du:dateUtc="2025-05-16T18:55:00Z">
        <w:r w:rsidR="00577595">
          <w:rPr>
            <w:rFonts w:cs="Times New Roman"/>
            <w:szCs w:val="24"/>
          </w:rPr>
          <w:t>е</w:t>
        </w:r>
      </w:ins>
      <w:ins w:id="466" w:author="Nikola Mitic" w:date="2025-05-16T20:37:00Z" w16du:dateUtc="2025-05-16T18:37:00Z">
        <w:r w:rsidR="00A539EB">
          <w:rPr>
            <w:rFonts w:cs="Times New Roman"/>
            <w:szCs w:val="24"/>
          </w:rPr>
          <w:t xml:space="preserve"> и приказ података у реалном времену. За имплеме</w:t>
        </w:r>
      </w:ins>
      <w:ins w:id="467" w:author="Nikola Mitic" w:date="2025-05-16T20:38:00Z" w16du:dateUtc="2025-05-16T18:38:00Z">
        <w:r w:rsidR="00A539EB">
          <w:rPr>
            <w:rFonts w:cs="Times New Roman"/>
            <w:szCs w:val="24"/>
          </w:rPr>
          <w:t xml:space="preserve">нтацију овакве апликације биће коришћен </w:t>
        </w:r>
        <w:r w:rsidR="00A539EB" w:rsidRPr="00577595">
          <w:rPr>
            <w:rFonts w:cs="Times New Roman"/>
            <w:i/>
            <w:iCs/>
            <w:szCs w:val="24"/>
            <w:lang w:val="en-US"/>
            <w:rPrChange w:id="468" w:author="Nikola Mitic" w:date="2025-05-16T20:52:00Z" w16du:dateUtc="2025-05-16T18:52:00Z">
              <w:rPr>
                <w:rFonts w:cs="Times New Roman"/>
                <w:szCs w:val="24"/>
                <w:lang w:val="en-US"/>
              </w:rPr>
            </w:rPrChange>
          </w:rPr>
          <w:t xml:space="preserve">PHP </w:t>
        </w:r>
      </w:ins>
      <w:ins w:id="469" w:author="Nikola Mitic" w:date="2025-07-08T01:16:00Z" w16du:dateUtc="2025-07-07T23:16:00Z">
        <w:r w:rsidR="00B37444" w:rsidRPr="00B37444">
          <w:rPr>
            <w:rFonts w:cs="Times New Roman"/>
            <w:szCs w:val="24"/>
            <w:rPrChange w:id="470" w:author="Nikola Mitic" w:date="2025-07-08T01:16:00Z" w16du:dateUtc="2025-07-07T23:16:00Z">
              <w:rPr>
                <w:rFonts w:cs="Times New Roman"/>
                <w:i/>
                <w:iCs/>
                <w:szCs w:val="24"/>
              </w:rPr>
            </w:rPrChange>
          </w:rPr>
          <w:t>радно окружење</w:t>
        </w:r>
      </w:ins>
      <w:ins w:id="471" w:author="Nikola Mitic" w:date="2025-05-16T20:38:00Z" w16du:dateUtc="2025-05-16T18:38:00Z">
        <w:r w:rsidR="00A539EB" w:rsidRPr="00577595">
          <w:rPr>
            <w:rFonts w:cs="Times New Roman"/>
            <w:i/>
            <w:iCs/>
            <w:szCs w:val="24"/>
            <w:lang w:val="en-US"/>
            <w:rPrChange w:id="472" w:author="Nikola Mitic" w:date="2025-05-16T20:52:00Z" w16du:dateUtc="2025-05-16T18:52:00Z">
              <w:rPr>
                <w:rFonts w:cs="Times New Roman"/>
                <w:szCs w:val="24"/>
                <w:lang w:val="en-US"/>
              </w:rPr>
            </w:rPrChange>
          </w:rPr>
          <w:t xml:space="preserve"> Laravel</w:t>
        </w:r>
        <w:r w:rsidR="00A539EB">
          <w:rPr>
            <w:rFonts w:cs="Times New Roman"/>
            <w:szCs w:val="24"/>
          </w:rPr>
          <w:t xml:space="preserve"> са својим </w:t>
        </w:r>
        <w:r w:rsidR="00A539EB" w:rsidRPr="00577595">
          <w:rPr>
            <w:rFonts w:cs="Times New Roman"/>
            <w:i/>
            <w:iCs/>
            <w:szCs w:val="24"/>
            <w:lang w:val="en-US"/>
            <w:rPrChange w:id="473" w:author="Nikola Mitic" w:date="2025-05-16T20:52:00Z" w16du:dateUtc="2025-05-16T18:52:00Z">
              <w:rPr>
                <w:rFonts w:cs="Times New Roman"/>
                <w:szCs w:val="24"/>
                <w:lang w:val="en-US"/>
              </w:rPr>
            </w:rPrChange>
          </w:rPr>
          <w:t>Eloquent ORM</w:t>
        </w:r>
        <w:r w:rsidR="00A539EB">
          <w:rPr>
            <w:rFonts w:cs="Times New Roman"/>
            <w:szCs w:val="24"/>
          </w:rPr>
          <w:t>-ом</w:t>
        </w:r>
      </w:ins>
      <w:ins w:id="474" w:author="Nikola Mitic" w:date="2025-05-16T20:55:00Z" w16du:dateUtc="2025-05-16T18:55:00Z">
        <w:r w:rsidR="00577595">
          <w:rPr>
            <w:rFonts w:cs="Times New Roman"/>
            <w:szCs w:val="24"/>
          </w:rPr>
          <w:t xml:space="preserve">, </w:t>
        </w:r>
      </w:ins>
      <w:ins w:id="475" w:author="Nikola Mitic" w:date="2025-05-16T20:38:00Z" w16du:dateUtc="2025-05-16T18:38:00Z">
        <w:r w:rsidR="00A539EB">
          <w:rPr>
            <w:rFonts w:cs="Times New Roman"/>
            <w:szCs w:val="24"/>
          </w:rPr>
          <w:t>релацион</w:t>
        </w:r>
      </w:ins>
      <w:ins w:id="476" w:author="Nikola Mitic" w:date="2025-05-16T20:55:00Z" w16du:dateUtc="2025-05-16T18:55:00Z">
        <w:r w:rsidR="00577595">
          <w:rPr>
            <w:rFonts w:cs="Times New Roman"/>
            <w:szCs w:val="24"/>
          </w:rPr>
          <w:t>а</w:t>
        </w:r>
      </w:ins>
      <w:ins w:id="477" w:author="Nikola Mitic" w:date="2025-05-16T20:38:00Z" w16du:dateUtc="2025-05-16T18:38:00Z">
        <w:r w:rsidR="00A539EB">
          <w:rPr>
            <w:rFonts w:cs="Times New Roman"/>
            <w:szCs w:val="24"/>
          </w:rPr>
          <w:t xml:space="preserve"> база података</w:t>
        </w:r>
      </w:ins>
      <w:ins w:id="478" w:author="Nikola Mitic" w:date="2025-05-16T20:55:00Z" w16du:dateUtc="2025-05-16T18:55:00Z">
        <w:r w:rsidR="00577595">
          <w:rPr>
            <w:rFonts w:cs="Times New Roman"/>
            <w:szCs w:val="24"/>
          </w:rPr>
          <w:t xml:space="preserve"> </w:t>
        </w:r>
        <w:r w:rsidR="00577595" w:rsidRPr="00577595">
          <w:rPr>
            <w:rFonts w:cs="Times New Roman"/>
            <w:i/>
            <w:iCs/>
            <w:szCs w:val="24"/>
            <w:lang w:val="en-US"/>
            <w:rPrChange w:id="479" w:author="Nikola Mitic" w:date="2025-05-16T20:56:00Z" w16du:dateUtc="2025-05-16T18:56:00Z">
              <w:rPr>
                <w:rFonts w:cs="Times New Roman"/>
                <w:szCs w:val="24"/>
                <w:lang w:val="en-US"/>
              </w:rPr>
            </w:rPrChange>
          </w:rPr>
          <w:t>M</w:t>
        </w:r>
      </w:ins>
      <w:ins w:id="480" w:author="Nikola Mitic" w:date="2025-05-16T20:56:00Z" w16du:dateUtc="2025-05-16T18:56:00Z">
        <w:r w:rsidR="00577595" w:rsidRPr="00577595">
          <w:rPr>
            <w:rFonts w:cs="Times New Roman"/>
            <w:i/>
            <w:iCs/>
            <w:szCs w:val="24"/>
            <w:lang w:val="en-US"/>
            <w:rPrChange w:id="481" w:author="Nikola Mitic" w:date="2025-05-16T20:56:00Z" w16du:dateUtc="2025-05-16T18:56:00Z">
              <w:rPr>
                <w:rFonts w:cs="Times New Roman"/>
                <w:szCs w:val="24"/>
                <w:lang w:val="en-US"/>
              </w:rPr>
            </w:rPrChange>
          </w:rPr>
          <w:t>ySql</w:t>
        </w:r>
        <w:r w:rsidR="00577595">
          <w:rPr>
            <w:rFonts w:cs="Times New Roman"/>
            <w:szCs w:val="24"/>
          </w:rPr>
          <w:t xml:space="preserve">, нерелациона база података </w:t>
        </w:r>
        <w:r w:rsidR="00577595" w:rsidRPr="00577595">
          <w:rPr>
            <w:rFonts w:cs="Times New Roman"/>
            <w:i/>
            <w:iCs/>
            <w:szCs w:val="24"/>
            <w:lang w:val="en-US"/>
            <w:rPrChange w:id="482" w:author="Nikola Mitic" w:date="2025-05-16T20:56:00Z" w16du:dateUtc="2025-05-16T18:56:00Z">
              <w:rPr>
                <w:rFonts w:cs="Times New Roman"/>
                <w:szCs w:val="24"/>
                <w:lang w:val="en-US"/>
              </w:rPr>
            </w:rPrChange>
          </w:rPr>
          <w:t>Redis</w:t>
        </w:r>
      </w:ins>
      <w:ins w:id="483" w:author="Nikola Mitic" w:date="2025-05-16T20:38:00Z" w16du:dateUtc="2025-05-16T18:38:00Z">
        <w:r w:rsidR="00A539EB">
          <w:rPr>
            <w:rFonts w:cs="Times New Roman"/>
            <w:szCs w:val="24"/>
          </w:rPr>
          <w:t xml:space="preserve"> и </w:t>
        </w:r>
        <w:r w:rsidR="00A539EB" w:rsidRPr="00577595">
          <w:rPr>
            <w:rFonts w:cs="Times New Roman"/>
            <w:i/>
            <w:iCs/>
            <w:szCs w:val="24"/>
            <w:lang w:val="en-US"/>
            <w:rPrChange w:id="484" w:author="Nikola Mitic" w:date="2025-05-16T20:52:00Z" w16du:dateUtc="2025-05-16T18:52:00Z">
              <w:rPr>
                <w:rFonts w:cs="Times New Roman"/>
                <w:szCs w:val="24"/>
                <w:lang w:val="en-US"/>
              </w:rPr>
            </w:rPrChange>
          </w:rPr>
          <w:t xml:space="preserve">TypeScript </w:t>
        </w:r>
      </w:ins>
      <w:ins w:id="485" w:author="Nikola Mitic" w:date="2025-07-08T01:17:00Z" w16du:dateUtc="2025-07-07T23:17:00Z">
        <w:r w:rsidR="00B37444">
          <w:rPr>
            <w:rFonts w:cs="Times New Roman"/>
            <w:szCs w:val="24"/>
          </w:rPr>
          <w:t>радно окружење</w:t>
        </w:r>
      </w:ins>
      <w:ins w:id="486" w:author="Nikola Mitic" w:date="2025-05-16T20:38:00Z" w16du:dateUtc="2025-05-16T18:38:00Z">
        <w:r w:rsidR="00A539EB" w:rsidRPr="00577595">
          <w:rPr>
            <w:rFonts w:cs="Times New Roman"/>
            <w:i/>
            <w:iCs/>
            <w:szCs w:val="24"/>
            <w:lang w:val="en-US"/>
            <w:rPrChange w:id="487" w:author="Nikola Mitic" w:date="2025-05-16T20:52:00Z" w16du:dateUtc="2025-05-16T18:52:00Z">
              <w:rPr>
                <w:rFonts w:cs="Times New Roman"/>
                <w:szCs w:val="24"/>
                <w:lang w:val="en-US"/>
              </w:rPr>
            </w:rPrChange>
          </w:rPr>
          <w:t xml:space="preserve"> Angular</w:t>
        </w:r>
      </w:ins>
      <w:ins w:id="488" w:author="Nikola Mitic" w:date="2025-05-16T20:39:00Z" w16du:dateUtc="2025-05-16T18:39:00Z">
        <w:r w:rsidR="00A539EB">
          <w:rPr>
            <w:rFonts w:cs="Times New Roman"/>
            <w:szCs w:val="24"/>
            <w:lang w:val="en-US"/>
          </w:rPr>
          <w:t>.</w:t>
        </w:r>
        <w:r w:rsidR="00A539EB">
          <w:rPr>
            <w:rFonts w:cs="Times New Roman"/>
            <w:szCs w:val="24"/>
          </w:rPr>
          <w:t xml:space="preserve"> Одабир конкретно ових технологија базиран је </w:t>
        </w:r>
      </w:ins>
      <w:ins w:id="489" w:author="Nikola Mitic" w:date="2025-05-16T20:40:00Z" w16du:dateUtc="2025-05-16T18:40:00Z">
        <w:r w:rsidR="00A539EB">
          <w:rPr>
            <w:rFonts w:cs="Times New Roman"/>
            <w:szCs w:val="24"/>
          </w:rPr>
          <w:t>на њиховој одличној документацији,</w:t>
        </w:r>
      </w:ins>
      <w:ins w:id="490" w:author="Nikola Mitic" w:date="2025-05-16T20:53:00Z" w16du:dateUtc="2025-05-16T18:53:00Z">
        <w:r w:rsidR="00577595">
          <w:rPr>
            <w:rFonts w:cs="Times New Roman"/>
            <w:szCs w:val="24"/>
          </w:rPr>
          <w:t xml:space="preserve"> честој примени у савременим софтвер</w:t>
        </w:r>
      </w:ins>
      <w:ins w:id="491" w:author="Nikola Mitic" w:date="2025-05-16T20:54:00Z" w16du:dateUtc="2025-05-16T18:54:00Z">
        <w:r w:rsidR="00577595">
          <w:rPr>
            <w:rFonts w:cs="Times New Roman"/>
            <w:szCs w:val="24"/>
          </w:rPr>
          <w:t>ским решењима,</w:t>
        </w:r>
      </w:ins>
      <w:ins w:id="492" w:author="Nikola Mitic" w:date="2025-05-16T20:53:00Z" w16du:dateUtc="2025-05-16T18:53:00Z">
        <w:r w:rsidR="00577595">
          <w:rPr>
            <w:rFonts w:cs="Times New Roman"/>
            <w:szCs w:val="24"/>
          </w:rPr>
          <w:t xml:space="preserve"> што додатно олакшава одржавање и развој апликација,</w:t>
        </w:r>
      </w:ins>
      <w:ins w:id="493" w:author="Nikola Mitic" w:date="2025-05-16T20:40:00Z" w16du:dateUtc="2025-05-16T18:40:00Z">
        <w:r w:rsidR="00A539EB">
          <w:rPr>
            <w:rFonts w:cs="Times New Roman"/>
            <w:szCs w:val="24"/>
          </w:rPr>
          <w:t xml:space="preserve"> лакоћи имплементације и брзини </w:t>
        </w:r>
      </w:ins>
      <w:ins w:id="494" w:author="Nikola Mitic" w:date="2025-05-16T20:41:00Z" w16du:dateUtc="2025-05-16T18:41:00Z">
        <w:r w:rsidR="00A539EB">
          <w:rPr>
            <w:rFonts w:cs="Times New Roman"/>
            <w:szCs w:val="24"/>
          </w:rPr>
          <w:t xml:space="preserve">обраде и </w:t>
        </w:r>
      </w:ins>
      <w:ins w:id="495" w:author="Nikola Mitic" w:date="2025-05-16T20:40:00Z" w16du:dateUtc="2025-05-16T18:40:00Z">
        <w:r w:rsidR="00A539EB">
          <w:rPr>
            <w:rFonts w:cs="Times New Roman"/>
            <w:szCs w:val="24"/>
          </w:rPr>
          <w:t>приказа</w:t>
        </w:r>
      </w:ins>
      <w:ins w:id="496" w:author="Nikola Mitic" w:date="2025-05-16T20:41:00Z" w16du:dateUtc="2025-05-16T18:41:00Z">
        <w:r w:rsidR="00A539EB">
          <w:rPr>
            <w:rFonts w:cs="Times New Roman"/>
            <w:szCs w:val="24"/>
          </w:rPr>
          <w:t xml:space="preserve"> резултата крајњем кориснику.</w:t>
        </w:r>
      </w:ins>
      <w:del w:id="497" w:author="Nikola Mitic" w:date="2025-05-16T20:35:00Z" w16du:dateUtc="2025-05-16T18:35:00Z">
        <w:r w:rsidR="00391FE7" w:rsidDel="00A539EB">
          <w:rPr>
            <w:rFonts w:cs="Times New Roman"/>
            <w:szCs w:val="24"/>
          </w:rPr>
          <w:delText xml:space="preserve"> </w:delText>
        </w:r>
      </w:del>
    </w:p>
    <w:p w14:paraId="58D8E7FA" w14:textId="707605DC" w:rsidR="00361147" w:rsidRPr="005C552C" w:rsidDel="00A539EB" w:rsidRDefault="00361147">
      <w:pPr>
        <w:ind w:firstLine="720"/>
        <w:rPr>
          <w:del w:id="498" w:author="Nikola Mitic" w:date="2025-05-16T20:41:00Z" w16du:dateUtc="2025-05-16T18:41:00Z"/>
          <w:rFonts w:cs="Times New Roman"/>
          <w:szCs w:val="24"/>
        </w:rPr>
      </w:pPr>
      <w:commentRangeStart w:id="499"/>
      <w:del w:id="500" w:author="Nikola Mitic" w:date="2025-05-16T20:41:00Z" w16du:dateUtc="2025-05-16T18:41:00Z">
        <w:r w:rsidRPr="005C552C" w:rsidDel="00A539EB">
          <w:rPr>
            <w:rFonts w:cs="Times New Roman"/>
            <w:szCs w:val="24"/>
          </w:rPr>
          <w:delText xml:space="preserve">Овај рад бави се </w:delText>
        </w:r>
        <w:r w:rsidR="00105999" w:rsidDel="00A539EB">
          <w:rPr>
            <w:rFonts w:cs="Times New Roman"/>
            <w:szCs w:val="24"/>
          </w:rPr>
          <w:delText xml:space="preserve">складиштењем, </w:delText>
        </w:r>
        <w:r w:rsidRPr="005C552C" w:rsidDel="00A539EB">
          <w:rPr>
            <w:rFonts w:cs="Times New Roman"/>
            <w:szCs w:val="24"/>
          </w:rPr>
          <w:delText xml:space="preserve">анализом </w:delText>
        </w:r>
        <w:r w:rsidR="00105999" w:rsidDel="00A539EB">
          <w:rPr>
            <w:rFonts w:cs="Times New Roman"/>
            <w:szCs w:val="24"/>
          </w:rPr>
          <w:delText xml:space="preserve">приступа </w:delText>
        </w:r>
        <w:r w:rsidR="003C5399" w:rsidDel="00A539EB">
          <w:rPr>
            <w:rFonts w:cs="Times New Roman"/>
            <w:szCs w:val="24"/>
          </w:rPr>
          <w:delText xml:space="preserve">и начином обраде </w:delText>
        </w:r>
        <w:r w:rsidR="00105999" w:rsidDel="00A539EB">
          <w:rPr>
            <w:rFonts w:cs="Times New Roman"/>
            <w:szCs w:val="24"/>
          </w:rPr>
          <w:delText xml:space="preserve">података. </w:delText>
        </w:r>
        <w:r w:rsidR="00752189" w:rsidDel="00A539EB">
          <w:rPr>
            <w:rFonts w:cs="Times New Roman"/>
            <w:szCs w:val="24"/>
          </w:rPr>
          <w:delText>Како се овим подацима манипулише можемо видети употребом програмских језика и специјално дефинисаних објектно релационих мапера. Такође, овај рад пружа осврт и на имплементацију идејног решења проблема комуникације и транспорта</w:delText>
        </w:r>
        <w:r w:rsidR="00306EFF" w:rsidDel="00A539EB">
          <w:rPr>
            <w:rFonts w:cs="Times New Roman"/>
            <w:szCs w:val="24"/>
          </w:rPr>
          <w:delText xml:space="preserve"> у виду </w:delText>
        </w:r>
        <w:r w:rsidR="00306EFF" w:rsidRPr="00306EFF" w:rsidDel="00A539EB">
          <w:rPr>
            <w:rFonts w:cs="Times New Roman"/>
            <w:i/>
            <w:iCs/>
            <w:szCs w:val="24"/>
            <w:lang w:val="en-US"/>
          </w:rPr>
          <w:delText>web</w:delText>
        </w:r>
        <w:r w:rsidR="00306EFF" w:rsidDel="00A539EB">
          <w:rPr>
            <w:rFonts w:cs="Times New Roman"/>
            <w:szCs w:val="24"/>
            <w:lang w:val="en-US"/>
          </w:rPr>
          <w:delText xml:space="preserve"> </w:delText>
        </w:r>
        <w:r w:rsidR="00306EFF" w:rsidDel="00A539EB">
          <w:rPr>
            <w:rFonts w:cs="Times New Roman"/>
            <w:szCs w:val="24"/>
          </w:rPr>
          <w:delText>апликације</w:delText>
        </w:r>
        <w:r w:rsidR="00752189" w:rsidDel="00A539EB">
          <w:rPr>
            <w:rFonts w:cs="Times New Roman"/>
            <w:szCs w:val="24"/>
          </w:rPr>
          <w:delText>.</w:delText>
        </w:r>
      </w:del>
    </w:p>
    <w:p w14:paraId="7B1555E8" w14:textId="7C450EC1" w:rsidR="00073991" w:rsidRPr="005C552C" w:rsidRDefault="00073991" w:rsidP="00A539EB">
      <w:pPr>
        <w:ind w:firstLine="720"/>
        <w:rPr>
          <w:rFonts w:cs="Times New Roman"/>
          <w:szCs w:val="24"/>
        </w:rPr>
      </w:pPr>
      <w:del w:id="501" w:author="Nikola Mitic" w:date="2025-05-16T20:41:00Z" w16du:dateUtc="2025-05-16T18:41:00Z">
        <w:r w:rsidRPr="005C552C" w:rsidDel="00A539EB">
          <w:rPr>
            <w:rFonts w:cs="Times New Roman"/>
            <w:szCs w:val="24"/>
          </w:rPr>
          <w:delText>Сви подаци и примери коришћени у оквиру веб апликације су фиктивни и као такви користе се искључиво у свр</w:delText>
        </w:r>
        <w:r w:rsidR="001D5411" w:rsidDel="00A539EB">
          <w:rPr>
            <w:rFonts w:cs="Times New Roman"/>
            <w:szCs w:val="24"/>
          </w:rPr>
          <w:delText>ху</w:delText>
        </w:r>
        <w:r w:rsidRPr="005C552C" w:rsidDel="00A539EB">
          <w:rPr>
            <w:rFonts w:cs="Times New Roman"/>
            <w:szCs w:val="24"/>
          </w:rPr>
          <w:delText xml:space="preserve"> презентовања рада.</w:delText>
        </w:r>
        <w:commentRangeEnd w:id="499"/>
        <w:r w:rsidR="00165B0C" w:rsidDel="00A539EB">
          <w:rPr>
            <w:rStyle w:val="CommentReference"/>
          </w:rPr>
          <w:commentReference w:id="499"/>
        </w:r>
      </w:del>
    </w:p>
    <w:p w14:paraId="4F6AC7D5" w14:textId="115B1033" w:rsidR="00B37444" w:rsidRDefault="00D77EB3" w:rsidP="00073991">
      <w:pPr>
        <w:ind w:firstLine="720"/>
        <w:rPr>
          <w:ins w:id="502" w:author="Nikola Mitic" w:date="2025-07-08T01:19:00Z" w16du:dateUtc="2025-07-07T23:19:00Z"/>
          <w:rFonts w:cs="Times New Roman"/>
          <w:szCs w:val="24"/>
        </w:rPr>
      </w:pPr>
      <w:del w:id="503" w:author="Aleksandar Stanimirovic" w:date="2025-06-12T10:47:00Z" w16du:dateUtc="2025-06-12T08:47:00Z">
        <w:r w:rsidRPr="005C552C" w:rsidDel="005A174F">
          <w:rPr>
            <w:rFonts w:cs="Times New Roman"/>
            <w:szCs w:val="24"/>
          </w:rPr>
          <w:delText xml:space="preserve">Овај рад подељен је у </w:delText>
        </w:r>
        <w:r w:rsidR="003C5399" w:rsidDel="005A174F">
          <w:rPr>
            <w:rFonts w:cs="Times New Roman"/>
            <w:szCs w:val="24"/>
          </w:rPr>
          <w:delText>седам</w:delText>
        </w:r>
        <w:r w:rsidRPr="005C552C" w:rsidDel="005A174F">
          <w:rPr>
            <w:rFonts w:cs="Times New Roman"/>
            <w:szCs w:val="24"/>
          </w:rPr>
          <w:delText xml:space="preserve"> поглавља</w:delText>
        </w:r>
      </w:del>
      <w:ins w:id="504" w:author="Aleksandar Stanimirovic" w:date="2025-06-12T10:47:00Z" w16du:dateUtc="2025-06-12T08:47:00Z">
        <w:r w:rsidR="005A174F">
          <w:rPr>
            <w:rFonts w:cs="Times New Roman"/>
            <w:szCs w:val="24"/>
          </w:rPr>
          <w:t>Рад који следи наставку је структуиран на следећи начин</w:t>
        </w:r>
        <w:del w:id="505" w:author="Nikola Mitic" w:date="2025-07-08T01:17:00Z" w16du:dateUtc="2025-07-07T23:17:00Z">
          <w:r w:rsidR="005A174F" w:rsidDel="00B37444">
            <w:rPr>
              <w:rFonts w:cs="Times New Roman"/>
              <w:szCs w:val="24"/>
            </w:rPr>
            <w:delText>.</w:delText>
          </w:r>
        </w:del>
      </w:ins>
      <w:r w:rsidRPr="005C552C">
        <w:rPr>
          <w:rFonts w:cs="Times New Roman"/>
          <w:szCs w:val="24"/>
        </w:rPr>
        <w:t xml:space="preserve">. </w:t>
      </w:r>
      <w:del w:id="506" w:author="Aleksandar Stanimirovic" w:date="2025-06-12T10:43:00Z" w16du:dateUtc="2025-06-12T08:43:00Z">
        <w:r w:rsidRPr="005C552C" w:rsidDel="005A174F">
          <w:rPr>
            <w:rFonts w:cs="Times New Roman"/>
            <w:szCs w:val="24"/>
          </w:rPr>
          <w:delText>Прво, сама увертир</w:delText>
        </w:r>
        <w:r w:rsidR="00073991" w:rsidRPr="005C552C" w:rsidDel="005A174F">
          <w:rPr>
            <w:rFonts w:cs="Times New Roman"/>
            <w:szCs w:val="24"/>
          </w:rPr>
          <w:delText>а</w:delText>
        </w:r>
        <w:r w:rsidRPr="005C552C" w:rsidDel="005A174F">
          <w:rPr>
            <w:rFonts w:cs="Times New Roman"/>
            <w:szCs w:val="24"/>
          </w:rPr>
          <w:delText xml:space="preserve"> овог дипломск</w:delText>
        </w:r>
        <w:r w:rsidR="00073991" w:rsidRPr="005C552C" w:rsidDel="005A174F">
          <w:rPr>
            <w:rFonts w:cs="Times New Roman"/>
            <w:szCs w:val="24"/>
          </w:rPr>
          <w:delText>ог</w:delText>
        </w:r>
        <w:r w:rsidRPr="005C552C" w:rsidDel="005A174F">
          <w:rPr>
            <w:rFonts w:cs="Times New Roman"/>
            <w:szCs w:val="24"/>
          </w:rPr>
          <w:delText xml:space="preserve"> рад</w:delText>
        </w:r>
        <w:r w:rsidR="00073991" w:rsidRPr="005C552C" w:rsidDel="005A174F">
          <w:rPr>
            <w:rFonts w:cs="Times New Roman"/>
            <w:szCs w:val="24"/>
          </w:rPr>
          <w:delText>а</w:delText>
        </w:r>
        <w:r w:rsidRPr="005C552C" w:rsidDel="005A174F">
          <w:rPr>
            <w:rFonts w:cs="Times New Roman"/>
            <w:szCs w:val="24"/>
          </w:rPr>
          <w:delText xml:space="preserve"> већ је приведена крају. </w:delText>
        </w:r>
      </w:del>
      <w:ins w:id="507" w:author="Aleksandar Stanimirovic" w:date="2025-06-12T10:43:00Z" w16du:dateUtc="2025-06-12T08:43:00Z">
        <w:r w:rsidR="005A174F">
          <w:rPr>
            <w:rFonts w:cs="Times New Roman"/>
            <w:szCs w:val="24"/>
          </w:rPr>
          <w:t xml:space="preserve">У другом поглављу </w:t>
        </w:r>
      </w:ins>
      <w:del w:id="508" w:author="Aleksandar Stanimirovic" w:date="2025-06-12T10:43:00Z" w16du:dateUtc="2025-06-12T08:43:00Z">
        <w:r w:rsidRPr="005C552C" w:rsidDel="005A174F">
          <w:rPr>
            <w:rFonts w:cs="Times New Roman"/>
            <w:szCs w:val="24"/>
          </w:rPr>
          <w:delText>Затим, следи објашњење</w:delText>
        </w:r>
      </w:del>
      <w:ins w:id="509" w:author="Aleksandar Stanimirovic" w:date="2025-06-12T10:43:00Z" w16du:dateUtc="2025-06-12T08:43:00Z">
        <w:r w:rsidR="005A174F">
          <w:rPr>
            <w:rFonts w:cs="Times New Roman"/>
            <w:szCs w:val="24"/>
          </w:rPr>
          <w:t>дато је детаљно објашњење подршке за рад са базама података у</w:t>
        </w:r>
        <w:del w:id="510" w:author="Nikola Mitic" w:date="2025-07-08T01:39:00Z" w16du:dateUtc="2025-07-07T23:39:00Z">
          <w:r w:rsidR="005A174F" w:rsidDel="00D548DD">
            <w:rPr>
              <w:rFonts w:cs="Times New Roman"/>
              <w:szCs w:val="24"/>
            </w:rPr>
            <w:delText xml:space="preserve"> </w:delText>
          </w:r>
        </w:del>
      </w:ins>
      <w:r w:rsidRPr="005C552C">
        <w:rPr>
          <w:rFonts w:cs="Times New Roman"/>
          <w:szCs w:val="24"/>
        </w:rPr>
        <w:t xml:space="preserve"> </w:t>
      </w:r>
      <w:r w:rsidR="003C5399" w:rsidRPr="003C5399">
        <w:rPr>
          <w:rFonts w:cs="Times New Roman"/>
          <w:i/>
          <w:iCs/>
          <w:szCs w:val="24"/>
          <w:lang w:val="en-US"/>
        </w:rPr>
        <w:t>PHP</w:t>
      </w:r>
      <w:ins w:id="511" w:author="Nikola Mitic" w:date="2025-07-08T01:38:00Z" w16du:dateUtc="2025-07-07T23:38:00Z">
        <w:r w:rsidR="00D548DD">
          <w:rPr>
            <w:rFonts w:cs="Times New Roman"/>
            <w:i/>
            <w:iCs/>
            <w:szCs w:val="24"/>
          </w:rPr>
          <w:t xml:space="preserve"> </w:t>
        </w:r>
        <w:r w:rsidR="00D548DD">
          <w:rPr>
            <w:rFonts w:cs="Times New Roman"/>
            <w:szCs w:val="24"/>
          </w:rPr>
          <w:t>програмском језику</w:t>
        </w:r>
      </w:ins>
      <w:del w:id="512" w:author="Nikola Mitic" w:date="2025-07-08T01:18:00Z" w16du:dateUtc="2025-07-07T23:18:00Z">
        <w:r w:rsidR="003C5399" w:rsidDel="00B37444">
          <w:rPr>
            <w:rFonts w:cs="Times New Roman"/>
            <w:szCs w:val="24"/>
            <w:lang w:val="en-US"/>
          </w:rPr>
          <w:delText xml:space="preserve"> </w:delText>
        </w:r>
      </w:del>
      <w:ins w:id="513" w:author="Aleksandar Stanimirovic" w:date="2025-06-12T10:43:00Z" w16du:dateUtc="2025-06-12T08:43:00Z">
        <w:del w:id="514" w:author="Nikola Mitic" w:date="2025-07-08T01:18:00Z" w16du:dateUtc="2025-07-07T23:18:00Z">
          <w:r w:rsidR="005A174F" w:rsidDel="00B37444">
            <w:rPr>
              <w:rFonts w:cs="Times New Roman"/>
              <w:szCs w:val="24"/>
            </w:rPr>
            <w:delText>програмком језику</w:delText>
          </w:r>
        </w:del>
        <w:r w:rsidR="005A174F">
          <w:rPr>
            <w:rFonts w:cs="Times New Roman"/>
            <w:szCs w:val="24"/>
          </w:rPr>
          <w:t xml:space="preserve">. </w:t>
        </w:r>
      </w:ins>
      <w:del w:id="515" w:author="Aleksandar Stanimirovic" w:date="2025-06-12T10:44:00Z" w16du:dateUtc="2025-06-12T08:44:00Z">
        <w:r w:rsidR="003C5399" w:rsidDel="005A174F">
          <w:rPr>
            <w:rFonts w:cs="Times New Roman"/>
            <w:szCs w:val="24"/>
          </w:rPr>
          <w:delText xml:space="preserve">језика и рада са релационим </w:delText>
        </w:r>
        <w:r w:rsidR="00ED639D" w:rsidDel="005A174F">
          <w:rPr>
            <w:rFonts w:cs="Times New Roman"/>
            <w:szCs w:val="24"/>
          </w:rPr>
          <w:delText>база</w:delText>
        </w:r>
        <w:r w:rsidR="003C5399" w:rsidDel="005A174F">
          <w:rPr>
            <w:rFonts w:cs="Times New Roman"/>
            <w:szCs w:val="24"/>
          </w:rPr>
          <w:delText>ма</w:delText>
        </w:r>
        <w:r w:rsidR="00ED639D" w:rsidDel="005A174F">
          <w:rPr>
            <w:rFonts w:cs="Times New Roman"/>
            <w:szCs w:val="24"/>
          </w:rPr>
          <w:delText xml:space="preserve"> података које се користе као срж овог система.</w:delText>
        </w:r>
        <w:r w:rsidR="00F42AE6" w:rsidDel="005A174F">
          <w:rPr>
            <w:rFonts w:cs="Times New Roman"/>
            <w:szCs w:val="24"/>
          </w:rPr>
          <w:delText xml:space="preserve"> </w:delText>
        </w:r>
      </w:del>
      <w:r w:rsidR="00F42AE6">
        <w:rPr>
          <w:rFonts w:cs="Times New Roman"/>
          <w:szCs w:val="24"/>
        </w:rPr>
        <w:t>У трећем поглављу детаљно је описан</w:t>
      </w:r>
      <w:ins w:id="516" w:author="Aleksandar Stanimirovic" w:date="2025-06-12T10:44:00Z" w16du:dateUtc="2025-06-12T08:44:00Z">
        <w:r w:rsidR="005A174F">
          <w:rPr>
            <w:rFonts w:cs="Times New Roman"/>
            <w:szCs w:val="24"/>
          </w:rPr>
          <w:t>о радно окружење</w:t>
        </w:r>
        <w:del w:id="517" w:author="Nikola Mitic" w:date="2025-07-08T01:18:00Z" w16du:dateUtc="2025-07-07T23:18:00Z">
          <w:r w:rsidR="005A174F" w:rsidDel="00B37444">
            <w:rPr>
              <w:rFonts w:cs="Times New Roman"/>
              <w:szCs w:val="24"/>
            </w:rPr>
            <w:delText xml:space="preserve"> </w:delText>
          </w:r>
        </w:del>
      </w:ins>
      <w:del w:id="518" w:author="Aleksandar Stanimirovic" w:date="2025-06-12T10:44:00Z" w16du:dateUtc="2025-06-12T08:44:00Z">
        <w:r w:rsidR="00F42AE6" w:rsidDel="005A174F">
          <w:rPr>
            <w:rFonts w:cs="Times New Roman"/>
            <w:szCs w:val="24"/>
          </w:rPr>
          <w:delText>а</w:delText>
        </w:r>
      </w:del>
      <w:r w:rsidR="00F42AE6">
        <w:rPr>
          <w:rFonts w:cs="Times New Roman"/>
          <w:szCs w:val="24"/>
        </w:rPr>
        <w:t xml:space="preserve"> </w:t>
      </w:r>
      <w:del w:id="519" w:author="Aleksandar Stanimirovic" w:date="2025-06-12T10:44:00Z" w16du:dateUtc="2025-06-12T08:44:00Z">
        <w:r w:rsidR="00F42AE6" w:rsidRPr="00F42AE6" w:rsidDel="005A174F">
          <w:rPr>
            <w:rFonts w:cs="Times New Roman"/>
            <w:i/>
            <w:iCs/>
            <w:szCs w:val="24"/>
            <w:lang w:val="en-US"/>
          </w:rPr>
          <w:delText>backend</w:delText>
        </w:r>
        <w:r w:rsidR="00F42AE6" w:rsidDel="005A174F">
          <w:rPr>
            <w:rFonts w:cs="Times New Roman"/>
            <w:szCs w:val="24"/>
            <w:lang w:val="en-US"/>
          </w:rPr>
          <w:delText xml:space="preserve"> </w:delText>
        </w:r>
        <w:r w:rsidR="00F42AE6" w:rsidDel="005A174F">
          <w:rPr>
            <w:rFonts w:cs="Times New Roman"/>
            <w:szCs w:val="24"/>
          </w:rPr>
          <w:delText xml:space="preserve">технологија </w:delText>
        </w:r>
      </w:del>
      <w:r w:rsidR="00F42AE6" w:rsidRPr="00F42AE6">
        <w:rPr>
          <w:rFonts w:cs="Times New Roman"/>
          <w:i/>
          <w:iCs/>
          <w:szCs w:val="24"/>
          <w:lang w:val="en-US"/>
        </w:rPr>
        <w:t>Laravel</w:t>
      </w:r>
      <w:del w:id="520" w:author="Aleksandar Stanimirovic" w:date="2025-06-12T10:44:00Z" w16du:dateUtc="2025-06-12T08:44:00Z">
        <w:r w:rsidR="00F42AE6" w:rsidDel="005A174F">
          <w:rPr>
            <w:rFonts w:cs="Times New Roman"/>
            <w:szCs w:val="24"/>
          </w:rPr>
          <w:delText>-а</w:delText>
        </w:r>
      </w:del>
      <w:ins w:id="521" w:author="Aleksandar Stanimirovic" w:date="2025-06-12T10:44:00Z" w16du:dateUtc="2025-06-12T08:44:00Z">
        <w:r w:rsidR="005A174F">
          <w:rPr>
            <w:rFonts w:cs="Times New Roman"/>
            <w:szCs w:val="24"/>
          </w:rPr>
          <w:t xml:space="preserve"> које се користи за раз</w:t>
        </w:r>
      </w:ins>
      <w:ins w:id="522" w:author="Aleksandar Stanimirovic" w:date="2025-06-12T10:45:00Z" w16du:dateUtc="2025-06-12T08:45:00Z">
        <w:r w:rsidR="005A174F">
          <w:rPr>
            <w:rFonts w:cs="Times New Roman"/>
            <w:szCs w:val="24"/>
          </w:rPr>
          <w:t xml:space="preserve">вој </w:t>
        </w:r>
        <w:r w:rsidR="005A174F" w:rsidRPr="00F42AE6">
          <w:rPr>
            <w:rFonts w:cs="Times New Roman"/>
            <w:i/>
            <w:iCs/>
            <w:szCs w:val="24"/>
            <w:lang w:val="en-US"/>
          </w:rPr>
          <w:t>backend</w:t>
        </w:r>
        <w:r w:rsidR="005A174F">
          <w:rPr>
            <w:rFonts w:cs="Times New Roman"/>
            <w:i/>
            <w:iCs/>
            <w:szCs w:val="24"/>
          </w:rPr>
          <w:t xml:space="preserve"> </w:t>
        </w:r>
        <w:r w:rsidR="005A174F" w:rsidRPr="005A174F">
          <w:rPr>
            <w:rFonts w:cs="Times New Roman"/>
            <w:szCs w:val="24"/>
            <w:rPrChange w:id="523" w:author="Aleksandar Stanimirovic" w:date="2025-06-12T10:45:00Z" w16du:dateUtc="2025-06-12T08:45:00Z">
              <w:rPr>
                <w:rFonts w:cs="Times New Roman"/>
                <w:i/>
                <w:iCs/>
                <w:szCs w:val="24"/>
              </w:rPr>
            </w:rPrChange>
          </w:rPr>
          <w:t>дела веб апликација</w:t>
        </w:r>
      </w:ins>
      <w:r w:rsidR="00F42AE6">
        <w:rPr>
          <w:rFonts w:cs="Times New Roman"/>
          <w:szCs w:val="24"/>
        </w:rPr>
        <w:t>.</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del w:id="524" w:author="Nikola Mitic" w:date="2025-07-08T01:18:00Z" w16du:dateUtc="2025-07-07T23:18:00Z">
        <w:r w:rsidR="00F42AE6" w:rsidDel="00B37444">
          <w:rPr>
            <w:rFonts w:cs="Times New Roman"/>
            <w:szCs w:val="24"/>
          </w:rPr>
          <w:delText>а</w:delText>
        </w:r>
      </w:del>
      <w:r w:rsidR="00F42AE6">
        <w:rPr>
          <w:rFonts w:cs="Times New Roman"/>
          <w:szCs w:val="24"/>
        </w:rPr>
        <w:t xml:space="preserve"> је </w:t>
      </w:r>
      <w:r w:rsidR="003C5399" w:rsidRPr="003C5399">
        <w:rPr>
          <w:rFonts w:cs="Times New Roman"/>
          <w:i/>
          <w:iCs/>
          <w:szCs w:val="24"/>
          <w:lang w:val="en-US"/>
        </w:rPr>
        <w:t>Eloquent</w:t>
      </w:r>
      <w:r w:rsidR="003C5399">
        <w:rPr>
          <w:rFonts w:cs="Times New Roman"/>
          <w:szCs w:val="24"/>
          <w:lang w:val="en-US"/>
        </w:rPr>
        <w:t xml:space="preserve"> </w:t>
      </w:r>
      <w:ins w:id="525" w:author="Aleksandar Stanimirovic" w:date="2025-06-12T10:45:00Z" w16du:dateUtc="2025-06-12T08:45:00Z">
        <w:r w:rsidR="005A174F">
          <w:rPr>
            <w:rFonts w:cs="Times New Roman"/>
            <w:szCs w:val="24"/>
          </w:rPr>
          <w:t xml:space="preserve">објектно </w:t>
        </w:r>
      </w:ins>
      <w:r w:rsidR="003C5399">
        <w:rPr>
          <w:rFonts w:cs="Times New Roman"/>
          <w:szCs w:val="24"/>
        </w:rPr>
        <w:t>релациони мапер</w:t>
      </w:r>
      <w:r w:rsidR="003C5399">
        <w:rPr>
          <w:rFonts w:cs="Times New Roman"/>
          <w:i/>
          <w:iCs/>
          <w:szCs w:val="24"/>
        </w:rPr>
        <w:t xml:space="preserve"> </w:t>
      </w:r>
      <w:del w:id="526" w:author="Aleksandar Stanimirovic" w:date="2025-06-12T10:45:00Z" w16du:dateUtc="2025-06-12T08:45:00Z">
        <w:r w:rsidR="00F42AE6" w:rsidDel="005A174F">
          <w:delText>кој</w:delText>
        </w:r>
        <w:r w:rsidR="003C5399" w:rsidDel="005A174F">
          <w:delText>и</w:delText>
        </w:r>
        <w:r w:rsidR="00F42AE6" w:rsidDel="005A174F">
          <w:delText xml:space="preserve">м </w:delText>
        </w:r>
        <w:r w:rsidR="003A12D3" w:rsidDel="005A174F">
          <w:delText>се обрађуј</w:delText>
        </w:r>
        <w:r w:rsidR="003C5399" w:rsidDel="005A174F">
          <w:delText>е и управља подацима</w:delText>
        </w:r>
      </w:del>
      <w:ins w:id="527" w:author="Aleksandar Stanimirovic" w:date="2025-06-12T10:45:00Z" w16du:dateUtc="2025-06-12T08:45:00Z">
        <w:r w:rsidR="005A174F">
          <w:t>који се користи за рад са подацима</w:t>
        </w:r>
      </w:ins>
      <w:r w:rsidR="00073991" w:rsidRPr="005C552C">
        <w:rPr>
          <w:rFonts w:cs="Times New Roman"/>
          <w:szCs w:val="24"/>
        </w:rPr>
        <w:t>.</w:t>
      </w:r>
      <w:r w:rsidR="00F42AE6">
        <w:rPr>
          <w:rFonts w:cs="Times New Roman"/>
          <w:szCs w:val="24"/>
        </w:rPr>
        <w:t xml:space="preserve"> </w:t>
      </w:r>
      <w:ins w:id="528" w:author="Aleksandar Stanimirovic" w:date="2025-06-12T10:45:00Z" w16du:dateUtc="2025-06-12T08:45:00Z">
        <w:r w:rsidR="005A174F">
          <w:rPr>
            <w:rFonts w:cs="Times New Roman"/>
            <w:szCs w:val="24"/>
          </w:rPr>
          <w:t xml:space="preserve">Пето поглавље садржи објашњења </w:t>
        </w:r>
      </w:ins>
      <w:del w:id="529" w:author="Aleksandar Stanimirovic" w:date="2025-06-12T10:46:00Z" w16du:dateUtc="2025-06-12T08:46:00Z">
        <w:r w:rsidR="00073991" w:rsidRPr="005C552C" w:rsidDel="005A174F">
          <w:rPr>
            <w:rFonts w:cs="Times New Roman"/>
            <w:szCs w:val="24"/>
          </w:rPr>
          <w:delText xml:space="preserve">У </w:delText>
        </w:r>
        <w:r w:rsidR="003C5399" w:rsidDel="005A174F">
          <w:rPr>
            <w:rFonts w:cs="Times New Roman"/>
            <w:szCs w:val="24"/>
          </w:rPr>
          <w:delText xml:space="preserve">петом </w:delText>
        </w:r>
        <w:r w:rsidR="00073991" w:rsidRPr="005C552C" w:rsidDel="005A174F">
          <w:rPr>
            <w:rFonts w:cs="Times New Roman"/>
            <w:szCs w:val="24"/>
          </w:rPr>
          <w:delText>поглављу објашњен</w:delText>
        </w:r>
        <w:r w:rsidR="003C5399" w:rsidDel="005A174F">
          <w:rPr>
            <w:rFonts w:cs="Times New Roman"/>
            <w:szCs w:val="24"/>
          </w:rPr>
          <w:delText xml:space="preserve">е су додатно употребљене </w:delText>
        </w:r>
      </w:del>
      <w:r w:rsidR="003C5399">
        <w:rPr>
          <w:rFonts w:cs="Times New Roman"/>
          <w:szCs w:val="24"/>
        </w:rPr>
        <w:t>технологиј</w:t>
      </w:r>
      <w:ins w:id="530" w:author="Aleksandar Stanimirovic" w:date="2025-06-12T10:46:00Z" w16du:dateUtc="2025-06-12T08:46:00Z">
        <w:r w:rsidR="005A174F">
          <w:rPr>
            <w:rFonts w:cs="Times New Roman"/>
            <w:szCs w:val="24"/>
          </w:rPr>
          <w:t>а које су додатно коришћење приликом израде практичног дела овог дипломског рада. Осим то</w:t>
        </w:r>
      </w:ins>
      <w:ins w:id="531" w:author="Aleksandar Stanimirovic" w:date="2025-06-12T10:47:00Z" w16du:dateUtc="2025-06-12T08:47:00Z">
        <w:r w:rsidR="005A174F">
          <w:rPr>
            <w:rFonts w:cs="Times New Roman"/>
            <w:szCs w:val="24"/>
          </w:rPr>
          <w:t xml:space="preserve">га у петом поглављу описана је </w:t>
        </w:r>
      </w:ins>
      <w:ins w:id="532" w:author="Nikola Mitic" w:date="2025-07-08T01:18:00Z" w16du:dateUtc="2025-07-07T23:18:00Z">
        <w:r w:rsidR="00B37444">
          <w:rPr>
            <w:rFonts w:cs="Times New Roman"/>
            <w:szCs w:val="24"/>
          </w:rPr>
          <w:t xml:space="preserve">и </w:t>
        </w:r>
      </w:ins>
      <w:ins w:id="533" w:author="Aleksandar Stanimirovic" w:date="2025-06-12T10:47:00Z" w16du:dateUtc="2025-06-12T08:47:00Z">
        <w:r w:rsidR="005A174F">
          <w:rPr>
            <w:rFonts w:cs="Times New Roman"/>
            <w:szCs w:val="24"/>
          </w:rPr>
          <w:t>структура имплем</w:t>
        </w:r>
        <w:del w:id="534" w:author="Nikola Mitic" w:date="2025-07-08T01:18:00Z" w16du:dateUtc="2025-07-07T23:18:00Z">
          <w:r w:rsidR="005A174F" w:rsidDel="00B37444">
            <w:rPr>
              <w:rFonts w:cs="Times New Roman"/>
              <w:szCs w:val="24"/>
            </w:rPr>
            <w:delText>,</w:delText>
          </w:r>
        </w:del>
        <w:r w:rsidR="005A174F">
          <w:rPr>
            <w:rFonts w:cs="Times New Roman"/>
            <w:szCs w:val="24"/>
          </w:rPr>
          <w:t xml:space="preserve">ентиране апликације и различити имплементациони детаљи. </w:t>
        </w:r>
      </w:ins>
      <w:del w:id="535" w:author="Aleksandar Stanimirovic" w:date="2025-06-12T10:46:00Z" w16du:dateUtc="2025-06-12T08:46:00Z">
        <w:r w:rsidR="003C5399" w:rsidDel="005A174F">
          <w:rPr>
            <w:rFonts w:cs="Times New Roman"/>
            <w:szCs w:val="24"/>
          </w:rPr>
          <w:delText>е</w:delText>
        </w:r>
      </w:del>
      <w:del w:id="536" w:author="Aleksandar Stanimirovic" w:date="2025-06-12T10:47:00Z" w16du:dateUtc="2025-06-12T08:47:00Z">
        <w:r w:rsidR="003C5399" w:rsidDel="005A174F">
          <w:rPr>
            <w:rFonts w:cs="Times New Roman"/>
            <w:szCs w:val="24"/>
          </w:rPr>
          <w:delText xml:space="preserve"> у изради апликације дипломског рада, њихова</w:delText>
        </w:r>
        <w:r w:rsidR="00073991" w:rsidRPr="005C552C" w:rsidDel="005A174F">
          <w:rPr>
            <w:rFonts w:cs="Times New Roman"/>
            <w:szCs w:val="24"/>
          </w:rPr>
          <w:delText xml:space="preserve"> имплементација и детаљна структура ове веб апликације са пропратним примерима. </w:delText>
        </w:r>
      </w:del>
      <w:r w:rsidR="00073991" w:rsidRPr="005C552C">
        <w:rPr>
          <w:rFonts w:cs="Times New Roman"/>
          <w:szCs w:val="24"/>
        </w:rPr>
        <w:t xml:space="preserve">У </w:t>
      </w:r>
      <w:r w:rsidR="003C5399">
        <w:rPr>
          <w:rFonts w:cs="Times New Roman"/>
          <w:szCs w:val="24"/>
        </w:rPr>
        <w:t>шестом</w:t>
      </w:r>
      <w:r w:rsidR="00073991" w:rsidRPr="005C552C">
        <w:rPr>
          <w:rFonts w:cs="Times New Roman"/>
          <w:szCs w:val="24"/>
        </w:rPr>
        <w:t xml:space="preserve"> поглављу налази се приказ употребе </w:t>
      </w:r>
      <w:ins w:id="537" w:author="Aleksandar Stanimirovic" w:date="2025-06-12T10:47:00Z" w16du:dateUtc="2025-06-12T08:47:00Z">
        <w:r w:rsidR="005A174F">
          <w:rPr>
            <w:rFonts w:cs="Times New Roman"/>
            <w:szCs w:val="24"/>
          </w:rPr>
          <w:t>имплемент</w:t>
        </w:r>
        <w:del w:id="538" w:author="Nikola Mitic" w:date="2025-07-08T01:19:00Z" w16du:dateUtc="2025-07-07T23:19:00Z">
          <w:r w:rsidR="005A174F" w:rsidDel="00B37444">
            <w:rPr>
              <w:rFonts w:cs="Times New Roman"/>
              <w:szCs w:val="24"/>
            </w:rPr>
            <w:delText>е</w:delText>
          </w:r>
        </w:del>
        <w:r w:rsidR="005A174F">
          <w:rPr>
            <w:rFonts w:cs="Times New Roman"/>
            <w:szCs w:val="24"/>
          </w:rPr>
          <w:t xml:space="preserve">иране </w:t>
        </w:r>
      </w:ins>
      <w:r w:rsidR="00073991" w:rsidRPr="005C552C">
        <w:rPr>
          <w:rFonts w:cs="Times New Roman"/>
          <w:szCs w:val="24"/>
        </w:rPr>
        <w:t xml:space="preserve">веб апликације. </w:t>
      </w:r>
      <w:r w:rsidR="00F8449E">
        <w:rPr>
          <w:rFonts w:cs="Times New Roman"/>
          <w:szCs w:val="24"/>
        </w:rPr>
        <w:t>Седмо поглавље садржи закључак</w:t>
      </w:r>
      <w:ins w:id="539" w:author="Nikola Mitic" w:date="2025-07-08T01:19:00Z" w16du:dateUtc="2025-07-07T23:19:00Z">
        <w:r w:rsidR="00B37444">
          <w:rPr>
            <w:rFonts w:cs="Times New Roman"/>
            <w:szCs w:val="24"/>
          </w:rPr>
          <w:t>,</w:t>
        </w:r>
      </w:ins>
      <w:r w:rsidR="00F8449E">
        <w:rPr>
          <w:rFonts w:cs="Times New Roman"/>
          <w:szCs w:val="24"/>
        </w:rPr>
        <w:t xml:space="preserve"> а осмо поглавље списак коришћене литературе. </w:t>
      </w:r>
    </w:p>
    <w:p w14:paraId="6DF484CD" w14:textId="63BCE57C" w:rsidR="00B47B76" w:rsidRPr="005C552C" w:rsidRDefault="00B37444" w:rsidP="00B37444">
      <w:pPr>
        <w:spacing w:line="259" w:lineRule="auto"/>
        <w:jc w:val="left"/>
        <w:rPr>
          <w:rFonts w:cs="Times New Roman"/>
          <w:szCs w:val="24"/>
        </w:rPr>
        <w:pPrChange w:id="540" w:author="Nikola Mitic" w:date="2025-07-08T01:19:00Z" w16du:dateUtc="2025-07-07T23:19:00Z">
          <w:pPr>
            <w:ind w:firstLine="720"/>
          </w:pPr>
        </w:pPrChange>
      </w:pPr>
      <w:ins w:id="541" w:author="Nikola Mitic" w:date="2025-07-08T01:19:00Z" w16du:dateUtc="2025-07-07T23:19:00Z">
        <w:r>
          <w:rPr>
            <w:rFonts w:cs="Times New Roman"/>
            <w:szCs w:val="24"/>
          </w:rPr>
          <w:br w:type="page"/>
        </w:r>
      </w:ins>
    </w:p>
    <w:p w14:paraId="448B059B" w14:textId="683B4F5A" w:rsidR="001B0196" w:rsidRPr="001B0196" w:rsidRDefault="00D71064" w:rsidP="001B0196">
      <w:pPr>
        <w:pStyle w:val="Heading1"/>
        <w:numPr>
          <w:ilvl w:val="0"/>
          <w:numId w:val="2"/>
        </w:numPr>
        <w:ind w:left="0" w:firstLine="0"/>
        <w:jc w:val="both"/>
        <w:rPr>
          <w:ins w:id="542" w:author="Nikola Mitic" w:date="2025-05-17T15:44:00Z" w16du:dateUtc="2025-05-17T13:44:00Z"/>
        </w:rPr>
      </w:pPr>
      <w:bookmarkStart w:id="543" w:name="_Toc202867282"/>
      <w:r w:rsidRPr="00FC5E52">
        <w:rPr>
          <w:i/>
          <w:iCs/>
        </w:rPr>
        <w:lastRenderedPageBreak/>
        <w:t>PHP</w:t>
      </w:r>
      <w:r w:rsidRPr="00D71064">
        <w:t xml:space="preserve"> </w:t>
      </w:r>
      <w:ins w:id="544" w:author="Nikola Mitic" w:date="2025-07-08T01:39:00Z" w16du:dateUtc="2025-07-07T23:39:00Z">
        <w:r w:rsidR="00D548DD" w:rsidRPr="003D4876">
          <w:t>ПРОГРАМСКИ ЈЕЗИК</w:t>
        </w:r>
        <w:r w:rsidR="00D548DD" w:rsidRPr="00D71064">
          <w:t xml:space="preserve"> </w:t>
        </w:r>
      </w:ins>
      <w:r w:rsidRPr="00D71064">
        <w:t>И РАД СА БАЗАМА ПОДАТАКА</w:t>
      </w:r>
      <w:bookmarkEnd w:id="543"/>
    </w:p>
    <w:p w14:paraId="329D216B" w14:textId="2462D484" w:rsidR="008623A3" w:rsidDel="001B0196" w:rsidRDefault="008623A3">
      <w:pPr>
        <w:rPr>
          <w:del w:id="545" w:author="Nikola Mitic" w:date="2025-05-17T15:43:00Z" w16du:dateUtc="2025-05-17T13:43:00Z"/>
        </w:rPr>
        <w:pPrChange w:id="546" w:author="Nikola Mitic" w:date="2025-05-17T15:44:00Z" w16du:dateUtc="2025-05-17T13:44:00Z">
          <w:pPr>
            <w:pStyle w:val="Heading1"/>
            <w:numPr>
              <w:numId w:val="2"/>
            </w:numPr>
            <w:ind w:left="720" w:hanging="360"/>
            <w:jc w:val="both"/>
          </w:pPr>
        </w:pPrChange>
      </w:pPr>
    </w:p>
    <w:p w14:paraId="60127C53" w14:textId="77777777" w:rsidR="00D71064" w:rsidRPr="001B0196" w:rsidRDefault="00D71064" w:rsidP="001B0196"/>
    <w:p w14:paraId="509A7127" w14:textId="54C1FB59" w:rsidR="00D71064" w:rsidRPr="00FC5E52" w:rsidRDefault="00BB641E" w:rsidP="008623A3">
      <w:pPr>
        <w:pStyle w:val="Heading2"/>
        <w:numPr>
          <w:ilvl w:val="1"/>
          <w:numId w:val="2"/>
        </w:numPr>
        <w:ind w:left="0" w:firstLine="0"/>
        <w:rPr>
          <w:i/>
          <w:iCs/>
        </w:rPr>
      </w:pPr>
      <w:bookmarkStart w:id="547" w:name="_Toc202867283"/>
      <w:r w:rsidRPr="00FC5E52">
        <w:rPr>
          <w:i/>
          <w:iCs/>
          <w:lang w:val="en-US"/>
        </w:rPr>
        <w:t>PHP</w:t>
      </w:r>
      <w:ins w:id="548" w:author="Nikola Mitic" w:date="2025-07-08T01:39:00Z" w16du:dateUtc="2025-07-07T23:39:00Z">
        <w:r w:rsidR="00D548DD" w:rsidRPr="00D548DD">
          <w:rPr>
            <w:rPrChange w:id="549" w:author="Nikola Mitic" w:date="2025-07-08T01:39:00Z" w16du:dateUtc="2025-07-07T23:39:00Z">
              <w:rPr>
                <w:i/>
                <w:iCs/>
              </w:rPr>
            </w:rPrChange>
          </w:rPr>
          <w:t xml:space="preserve"> </w:t>
        </w:r>
        <w:r w:rsidR="00D548DD" w:rsidRPr="003D4876">
          <w:t>ПРОГРАМСКИ ЈЕЗИК</w:t>
        </w:r>
      </w:ins>
      <w:bookmarkEnd w:id="547"/>
    </w:p>
    <w:p w14:paraId="250AD856" w14:textId="77777777" w:rsidR="00D71064" w:rsidRDefault="00D71064" w:rsidP="00D71064">
      <w:pPr>
        <w:rPr>
          <w:lang w:val="en-US"/>
        </w:rPr>
      </w:pPr>
    </w:p>
    <w:p w14:paraId="6477D12B" w14:textId="564D6662" w:rsidR="002F1D67" w:rsidRDefault="002F1D67" w:rsidP="009D7F28">
      <w:pPr>
        <w:ind w:firstLine="720"/>
        <w:rPr>
          <w:ins w:id="550" w:author="Nikola Mitic" w:date="2025-05-13T21:03:00Z" w16du:dateUtc="2025-05-13T19:03:00Z"/>
        </w:rPr>
      </w:pPr>
      <w:r w:rsidRPr="00FC5E52">
        <w:rPr>
          <w:i/>
          <w:iCs/>
          <w:lang w:val="en-US"/>
        </w:rPr>
        <w:t>PHP</w:t>
      </w:r>
      <w:r>
        <w:rPr>
          <w:lang w:val="en-US"/>
        </w:rPr>
        <w:t xml:space="preserve"> </w:t>
      </w:r>
      <w:ins w:id="551" w:author="Nikola Mitic" w:date="2025-07-08T01:39:00Z" w16du:dateUtc="2025-07-07T23:39:00Z">
        <w:r w:rsidR="00D548DD">
          <w:t xml:space="preserve">програмски језик </w:t>
        </w:r>
      </w:ins>
      <w:r>
        <w:t xml:space="preserve">је почео као мали </w:t>
      </w:r>
      <w:r w:rsidRPr="00FC5E52">
        <w:rPr>
          <w:i/>
          <w:iCs/>
          <w:lang w:val="en-US"/>
        </w:rPr>
        <w:t>open source</w:t>
      </w:r>
      <w:del w:id="552" w:author="Nikola Mitic" w:date="2025-05-13T20:34:00Z" w16du:dateUtc="2025-05-13T18:34:00Z">
        <w:r w:rsidR="00FC5E52" w:rsidDel="003C1D27">
          <w:rPr>
            <w:rStyle w:val="FootnoteReference"/>
            <w:lang w:val="en-US"/>
          </w:rPr>
          <w:footnoteReference w:id="2"/>
        </w:r>
      </w:del>
      <w:r>
        <w:rPr>
          <w:lang w:val="en-US"/>
        </w:rPr>
        <w:t xml:space="preserve"> </w:t>
      </w:r>
      <w:r>
        <w:t xml:space="preserve">пројекат који је временом порастао до светски најпознатијег програмског језика за израду веб апликација. Иницијална идеја именовања овог програмског језика била је скраћеница за </w:t>
      </w:r>
      <w:r w:rsidRPr="00D157D3">
        <w:rPr>
          <w:i/>
          <w:iCs/>
          <w:lang w:val="en-US"/>
        </w:rPr>
        <w:t>Personal Home Page</w:t>
      </w:r>
      <w:r>
        <w:t xml:space="preserve">, међутим, развитком и унапређењем могућности овог програмског језика долази се и до усложњавања самог назива те данас </w:t>
      </w:r>
      <w:ins w:id="555" w:author="Nikola Mitic" w:date="2025-07-08T01:24:00Z" w16du:dateUtc="2025-07-07T23:24:00Z">
        <w:r w:rsidR="00B37444">
          <w:t xml:space="preserve">назив </w:t>
        </w:r>
      </w:ins>
      <w:r w:rsidRPr="00D157D3">
        <w:rPr>
          <w:i/>
          <w:iCs/>
          <w:lang w:val="en-US"/>
        </w:rPr>
        <w:t>PHP</w:t>
      </w:r>
      <w:r>
        <w:rPr>
          <w:lang w:val="en-US"/>
        </w:rPr>
        <w:t xml:space="preserve"> </w:t>
      </w:r>
      <w:r>
        <w:t xml:space="preserve">представља рекурзивну скраћеницу за </w:t>
      </w:r>
      <w:r w:rsidRPr="00D157D3">
        <w:rPr>
          <w:i/>
          <w:iCs/>
          <w:lang w:val="en-US"/>
        </w:rPr>
        <w:t>PHP: Hypertext Preprocessor</w:t>
      </w:r>
      <w:r>
        <w:rPr>
          <w:lang w:val="en-US"/>
        </w:rPr>
        <w:t>.</w:t>
      </w:r>
      <w:r>
        <w:t xml:space="preserve"> Развој програмског језика испраћен је дефинисањем 8 главних верзија, са сваком верзијом језик постаје све комплекснији и моћнији. Развој </w:t>
      </w:r>
      <w:r w:rsidRPr="00D157D3">
        <w:rPr>
          <w:i/>
          <w:iCs/>
          <w:lang w:val="en-US"/>
        </w:rPr>
        <w:t>PHP</w:t>
      </w:r>
      <w:r>
        <w:t xml:space="preserve">-а додатно подстиче </w:t>
      </w:r>
      <w:r w:rsidRPr="00D157D3">
        <w:rPr>
          <w:i/>
          <w:iCs/>
          <w:lang w:val="en-US"/>
        </w:rPr>
        <w:t>open source</w:t>
      </w:r>
      <w:r>
        <w:rPr>
          <w:lang w:val="en-US"/>
        </w:rPr>
        <w:t xml:space="preserve"> </w:t>
      </w:r>
      <w:r>
        <w:t xml:space="preserve">карактеристика. </w:t>
      </w:r>
      <w:ins w:id="556" w:author="Nikola Mitic" w:date="2025-05-13T21:03:00Z" w16du:dateUtc="2025-05-13T19:03:00Z">
        <w:r w:rsidR="009D4CDE">
          <w:t xml:space="preserve">Неке од његових функционалности можемо видети на </w:t>
        </w:r>
      </w:ins>
      <w:ins w:id="557" w:author="Nikola Mitic" w:date="2025-05-13T21:05:00Z" w16du:dateUtc="2025-05-13T19:05:00Z">
        <w:r w:rsidR="00855BB8">
          <w:t>с</w:t>
        </w:r>
      </w:ins>
      <w:ins w:id="558" w:author="Nikola Mitic" w:date="2025-05-13T21:03:00Z" w16du:dateUtc="2025-05-13T19:03:00Z">
        <w:r w:rsidR="009D4CDE">
          <w:t>лици</w:t>
        </w:r>
      </w:ins>
      <w:ins w:id="559" w:author="Nikola Mitic" w:date="2025-05-13T21:05:00Z" w16du:dateUtc="2025-05-13T19:05:00Z">
        <w:r w:rsidR="00855BB8">
          <w:t xml:space="preserve"> </w:t>
        </w:r>
      </w:ins>
      <w:ins w:id="560" w:author="Nikola Mitic" w:date="2025-05-13T21:03:00Z" w16du:dateUtc="2025-05-13T19:03:00Z">
        <w:r w:rsidR="009D4CDE">
          <w:t>1.</w:t>
        </w:r>
      </w:ins>
    </w:p>
    <w:p w14:paraId="2AECD44F" w14:textId="77777777" w:rsidR="009D4CDE" w:rsidRDefault="009D4CDE" w:rsidP="009D4CDE">
      <w:pPr>
        <w:jc w:val="center"/>
        <w:rPr>
          <w:moveTo w:id="561" w:author="Nikola Mitic" w:date="2025-05-13T21:04:00Z" w16du:dateUtc="2025-05-13T19:04:00Z"/>
        </w:rPr>
      </w:pPr>
      <w:moveToRangeStart w:id="562" w:author="Nikola Mitic" w:date="2025-05-13T21:04:00Z" w:name="move198062659"/>
      <w:moveTo w:id="563" w:author="Nikola Mitic" w:date="2025-05-13T21:04:00Z" w16du:dateUtc="2025-05-13T19:04:00Z">
        <w:r>
          <w:rPr>
            <w:noProof/>
          </w:rPr>
          <w:drawing>
            <wp:inline distT="0" distB="0" distL="0" distR="0" wp14:anchorId="50CD7C10" wp14:editId="761D40C9">
              <wp:extent cx="3853805" cy="2463800"/>
              <wp:effectExtent l="0" t="0" r="0" b="0"/>
              <wp:docPr id="1956855079"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To>
    </w:p>
    <w:p w14:paraId="5A9993F1" w14:textId="20E609FA" w:rsidR="009D4CDE" w:rsidRPr="00E45320" w:rsidRDefault="009D4CDE" w:rsidP="009D4CDE">
      <w:pPr>
        <w:pStyle w:val="Heading4"/>
        <w:jc w:val="center"/>
        <w:rPr>
          <w:moveTo w:id="564" w:author="Nikola Mitic" w:date="2025-05-13T21:04:00Z" w16du:dateUtc="2025-05-13T19:04:00Z"/>
        </w:rPr>
      </w:pPr>
      <w:moveTo w:id="565" w:author="Nikola Mitic" w:date="2025-05-13T21:04:00Z" w16du:dateUtc="2025-05-13T19:04:00Z">
        <w:r w:rsidRPr="005C552C">
          <w:t xml:space="preserve">Слика 1 – </w:t>
        </w:r>
        <w:r>
          <w:rPr>
            <w:lang w:val="en-US"/>
          </w:rPr>
          <w:t xml:space="preserve">PHP </w:t>
        </w:r>
        <w:r>
          <w:t>функционалности</w:t>
        </w:r>
      </w:moveTo>
      <w:sdt>
        <w:sdtPr>
          <w:id w:val="733969948"/>
          <w:citation/>
        </w:sdtPr>
        <w:sdtContent>
          <w:moveTo w:id="566" w:author="Nikola Mitic" w:date="2025-05-13T21:04:00Z" w16du:dateUtc="2025-05-13T19:04:00Z">
            <w:r>
              <w:fldChar w:fldCharType="begin"/>
            </w:r>
            <w:r>
              <w:instrText xml:space="preserve"> CITATION PHP24 \l 10266 </w:instrText>
            </w:r>
            <w:r>
              <w:fldChar w:fldCharType="separate"/>
            </w:r>
          </w:moveTo>
          <w:r w:rsidR="003E6B8A">
            <w:rPr>
              <w:noProof/>
            </w:rPr>
            <w:t xml:space="preserve"> </w:t>
          </w:r>
          <w:r w:rsidR="003E6B8A" w:rsidRPr="003E6B8A">
            <w:rPr>
              <w:noProof/>
            </w:rPr>
            <w:t>[1]</w:t>
          </w:r>
          <w:moveTo w:id="567" w:author="Nikola Mitic" w:date="2025-05-13T21:04:00Z" w16du:dateUtc="2025-05-13T19:04:00Z">
            <w:r>
              <w:fldChar w:fldCharType="end"/>
            </w:r>
          </w:moveTo>
        </w:sdtContent>
      </w:sdt>
    </w:p>
    <w:moveToRangeEnd w:id="562"/>
    <w:p w14:paraId="46B6CF5A" w14:textId="77777777" w:rsidR="009D4CDE" w:rsidRDefault="009D4CDE" w:rsidP="009D7F28">
      <w:pPr>
        <w:ind w:firstLine="720"/>
      </w:pPr>
    </w:p>
    <w:p w14:paraId="7FA1D95D" w14:textId="6F6A8B19" w:rsidR="002F1D67" w:rsidRDefault="002F1D67" w:rsidP="009D7F28">
      <w:pPr>
        <w:ind w:firstLine="720"/>
        <w:rPr>
          <w:lang w:val="en-US"/>
        </w:rPr>
      </w:pPr>
      <w:r>
        <w:t>Овај програмски језик је скриптни програмски језик</w:t>
      </w:r>
      <w:r w:rsidR="002B4C05">
        <w:t>. То значи да се његов код не компајлира унапред, већ се редом извршава команда за командом. Команде се раздвајају знаком „;“.</w:t>
      </w:r>
      <w:r w:rsidR="00706D8A">
        <w:t xml:space="preserve"> </w:t>
      </w:r>
      <w:r w:rsidR="002B4C05">
        <w:t xml:space="preserve">Дефинисање имена </w:t>
      </w:r>
      <w:r w:rsidR="00706D8A">
        <w:t>променљивих</w:t>
      </w:r>
      <w:r w:rsidR="002B4C05">
        <w:t xml:space="preserve"> је</w:t>
      </w:r>
      <w:r w:rsidR="00706D8A">
        <w:t xml:space="preserve"> </w:t>
      </w:r>
      <w:r w:rsidR="00706D8A" w:rsidRPr="00706D8A">
        <w:rPr>
          <w:i/>
          <w:iCs/>
          <w:lang w:val="en-US"/>
        </w:rPr>
        <w:t>case-sensitive</w:t>
      </w:r>
      <w:r w:rsidR="00706D8A">
        <w:t xml:space="preserve">, односно навођењем </w:t>
      </w:r>
      <w:r w:rsidR="00706D8A" w:rsidRPr="00706D8A">
        <w:rPr>
          <w:i/>
          <w:iCs/>
          <w:lang w:val="en-US"/>
        </w:rPr>
        <w:t>$</w:t>
      </w:r>
      <w:proofErr w:type="spellStart"/>
      <w:r w:rsidR="00706D8A" w:rsidRPr="00706D8A">
        <w:rPr>
          <w:i/>
          <w:iCs/>
          <w:lang w:val="en-US"/>
        </w:rPr>
        <w:t>firstparam</w:t>
      </w:r>
      <w:proofErr w:type="spellEnd"/>
      <w:r w:rsidR="00706D8A">
        <w:rPr>
          <w:i/>
          <w:iCs/>
        </w:rPr>
        <w:t xml:space="preserve"> </w:t>
      </w:r>
      <w:r w:rsidR="00706D8A">
        <w:t>и</w:t>
      </w:r>
      <w:r w:rsidR="00706D8A" w:rsidRPr="00706D8A">
        <w:rPr>
          <w:i/>
          <w:iCs/>
          <w:lang w:val="en-US"/>
        </w:rPr>
        <w:t xml:space="preserve"> $</w:t>
      </w:r>
      <w:proofErr w:type="spellStart"/>
      <w:r w:rsidR="00706D8A" w:rsidRPr="00706D8A">
        <w:rPr>
          <w:i/>
          <w:iCs/>
          <w:lang w:val="en-US"/>
        </w:rPr>
        <w:t>firstParam</w:t>
      </w:r>
      <w:proofErr w:type="spellEnd"/>
      <w:r w:rsidR="00706D8A">
        <w:t xml:space="preserve"> указује се на две различите променљиве. Док су имена класа, интерфејса, функција и др. </w:t>
      </w:r>
      <w:r w:rsidR="00706D8A" w:rsidRPr="00706D8A">
        <w:rPr>
          <w:i/>
          <w:iCs/>
          <w:lang w:val="en-US"/>
        </w:rPr>
        <w:t>case-insensitive</w:t>
      </w:r>
      <w:r w:rsidR="00706D8A">
        <w:t>, односно</w:t>
      </w:r>
      <w:r w:rsidR="00706D8A">
        <w:rPr>
          <w:lang w:val="en-US"/>
        </w:rPr>
        <w:t xml:space="preserve"> </w:t>
      </w:r>
      <w:proofErr w:type="gramStart"/>
      <w:r w:rsidR="00706D8A">
        <w:t xml:space="preserve">инстанцирањем  </w:t>
      </w:r>
      <w:r w:rsidR="00706D8A" w:rsidRPr="00706D8A">
        <w:rPr>
          <w:i/>
          <w:iCs/>
          <w:lang w:val="en-US"/>
        </w:rPr>
        <w:t>new</w:t>
      </w:r>
      <w:proofErr w:type="gramEnd"/>
      <w:r w:rsidR="00706D8A" w:rsidRPr="00706D8A">
        <w:rPr>
          <w:i/>
          <w:iCs/>
          <w:lang w:val="en-US"/>
        </w:rPr>
        <w:t xml:space="preserve"> </w:t>
      </w:r>
      <w:proofErr w:type="spellStart"/>
      <w:proofErr w:type="gramStart"/>
      <w:r w:rsidR="00706D8A" w:rsidRPr="00706D8A">
        <w:rPr>
          <w:i/>
          <w:iCs/>
          <w:lang w:val="en-US"/>
        </w:rPr>
        <w:t>MyClass</w:t>
      </w:r>
      <w:proofErr w:type="spellEnd"/>
      <w:r w:rsidR="00706D8A" w:rsidRPr="00706D8A">
        <w:rPr>
          <w:i/>
          <w:iCs/>
          <w:lang w:val="en-US"/>
        </w:rPr>
        <w:t>(</w:t>
      </w:r>
      <w:proofErr w:type="gramEnd"/>
      <w:r w:rsidR="00706D8A" w:rsidRPr="00706D8A">
        <w:rPr>
          <w:i/>
          <w:iCs/>
          <w:lang w:val="en-US"/>
        </w:rPr>
        <w:t>)</w:t>
      </w:r>
      <w:r w:rsidR="00706D8A">
        <w:rPr>
          <w:lang w:val="en-US"/>
        </w:rPr>
        <w:t xml:space="preserve"> </w:t>
      </w:r>
      <w:r w:rsidR="00706D8A">
        <w:t xml:space="preserve">и </w:t>
      </w:r>
      <w:r w:rsidR="00706D8A" w:rsidRPr="00706D8A">
        <w:rPr>
          <w:i/>
          <w:iCs/>
          <w:lang w:val="en-US"/>
        </w:rPr>
        <w:t xml:space="preserve">new </w:t>
      </w:r>
      <w:proofErr w:type="gramStart"/>
      <w:r w:rsidR="00706D8A" w:rsidRPr="00706D8A">
        <w:rPr>
          <w:i/>
          <w:iCs/>
          <w:lang w:val="en-US"/>
        </w:rPr>
        <w:t>MYCLASS(</w:t>
      </w:r>
      <w:proofErr w:type="gramEnd"/>
      <w:r w:rsidR="00706D8A" w:rsidRPr="00706D8A">
        <w:rPr>
          <w:i/>
          <w:iCs/>
          <w:lang w:val="en-US"/>
        </w:rPr>
        <w:t>)</w:t>
      </w:r>
      <w:r w:rsidR="00706D8A">
        <w:rPr>
          <w:i/>
          <w:iCs/>
        </w:rPr>
        <w:t xml:space="preserve"> </w:t>
      </w:r>
      <w:r w:rsidR="00706D8A" w:rsidRPr="00706D8A">
        <w:t>креира</w:t>
      </w:r>
      <w:r w:rsidR="00706D8A">
        <w:t>мо инстанцу исте класе</w:t>
      </w:r>
      <w:r w:rsidR="00706D8A" w:rsidRPr="00706D8A">
        <w:t>.</w:t>
      </w:r>
      <w:r w:rsidR="002B4C05">
        <w:t xml:space="preserve">  У зависности од потреба употребе, </w:t>
      </w:r>
      <w:r w:rsidR="002B4C05" w:rsidRPr="00D157D3">
        <w:rPr>
          <w:i/>
          <w:iCs/>
          <w:lang w:val="en-US"/>
        </w:rPr>
        <w:t>PHP</w:t>
      </w:r>
      <w:r w:rsidR="002B4C05">
        <w:t xml:space="preserve"> се може користити за командно извршавање наредби или се може интерпретирати и извршавати на серверу. За потребе израде веб апликација, користи се други приступ, односно серверско извршавање кода. С</w:t>
      </w:r>
      <w:r>
        <w:t xml:space="preserve">ва логика написаног кода налази се у </w:t>
      </w:r>
      <w:r w:rsidR="00D157D3">
        <w:t>текстуалним</w:t>
      </w:r>
      <w:r>
        <w:t xml:space="preserve"> </w:t>
      </w:r>
      <w:r w:rsidR="002B4C05">
        <w:t>датотекама</w:t>
      </w:r>
      <w:r>
        <w:t xml:space="preserve"> </w:t>
      </w:r>
      <w:r w:rsidR="002B4C05">
        <w:t xml:space="preserve">смештеним на </w:t>
      </w:r>
      <w:del w:id="568" w:author="Nikola Mitic" w:date="2025-07-08T01:25:00Z" w16du:dateUtc="2025-07-07T23:25:00Z">
        <w:r w:rsidR="002B4C05" w:rsidDel="00B37444">
          <w:delText xml:space="preserve">удаљеним </w:delText>
        </w:r>
      </w:del>
      <w:r w:rsidR="002B4C05">
        <w:t xml:space="preserve">серверима. Позивањем руте на којој се налази </w:t>
      </w:r>
      <w:r w:rsidR="002B4C05" w:rsidRPr="002B4C05">
        <w:rPr>
          <w:i/>
          <w:iCs/>
          <w:lang w:val="en-US"/>
        </w:rPr>
        <w:t>php</w:t>
      </w:r>
      <w:r w:rsidR="002B4C05">
        <w:rPr>
          <w:lang w:val="en-US"/>
        </w:rPr>
        <w:t xml:space="preserve"> </w:t>
      </w:r>
      <w:r w:rsidR="002B4C05">
        <w:t>скрипта, долази до п</w:t>
      </w:r>
      <w:r w:rsidRPr="002B4C05">
        <w:t>окр</w:t>
      </w:r>
      <w:r w:rsidR="00D157D3" w:rsidRPr="002B4C05">
        <w:t>етањ</w:t>
      </w:r>
      <w:r w:rsidR="002B4C05">
        <w:t>а извршења команди</w:t>
      </w:r>
      <w:r>
        <w:t xml:space="preserve">. </w:t>
      </w:r>
      <w:r w:rsidR="00752F7E">
        <w:t>Сервери</w:t>
      </w:r>
      <w:del w:id="569" w:author="Nikola Mitic" w:date="2025-07-08T01:25:00Z" w16du:dateUtc="2025-07-07T23:25:00Z">
        <w:r w:rsidR="00752F7E" w:rsidDel="00B37444">
          <w:delText>, односно компјутери на мрежи који обрађују наше захтеве,</w:delText>
        </w:r>
      </w:del>
      <w:r w:rsidR="00752F7E">
        <w:t xml:space="preserve"> могу бити било које софтверске платформе јер</w:t>
      </w:r>
      <w:ins w:id="570" w:author="Nikola Mitic" w:date="2025-07-08T01:25:00Z" w16du:dateUtc="2025-07-07T23:25:00Z">
        <w:r w:rsidR="00B37444">
          <w:t xml:space="preserve"> </w:t>
        </w:r>
      </w:ins>
      <w:del w:id="571" w:author="Nikola Mitic" w:date="2025-07-08T01:40:00Z" w16du:dateUtc="2025-07-07T23:40:00Z">
        <w:r w:rsidR="00752F7E" w:rsidDel="00D548DD">
          <w:delText xml:space="preserve"> </w:delText>
        </w:r>
      </w:del>
      <w:r w:rsidR="00752F7E" w:rsidRPr="00D157D3">
        <w:rPr>
          <w:i/>
          <w:iCs/>
          <w:lang w:val="en-US"/>
        </w:rPr>
        <w:t>PHP</w:t>
      </w:r>
      <w:r w:rsidR="00752F7E">
        <w:t xml:space="preserve"> </w:t>
      </w:r>
      <w:ins w:id="572" w:author="Nikola Mitic" w:date="2025-07-08T01:40:00Z" w16du:dateUtc="2025-07-07T23:40:00Z">
        <w:r w:rsidR="00D548DD">
          <w:t>програмски језик</w:t>
        </w:r>
        <w:r w:rsidR="00D548DD">
          <w:t xml:space="preserve"> </w:t>
        </w:r>
      </w:ins>
      <w:r w:rsidR="00752F7E">
        <w:t>подржава извршење на свим најпознатијим оперативним системима.</w:t>
      </w:r>
      <w:sdt>
        <w:sdtPr>
          <w:id w:val="1057282656"/>
          <w:citation/>
        </w:sdtPr>
        <w:sdtContent>
          <w:r w:rsidR="00825147">
            <w:fldChar w:fldCharType="begin"/>
          </w:r>
          <w:r w:rsidR="00825147">
            <w:instrText xml:space="preserve"> CITATION Wha245 \l 10266 </w:instrText>
          </w:r>
          <w:r w:rsidR="00825147">
            <w:fldChar w:fldCharType="separate"/>
          </w:r>
          <w:r w:rsidR="003E6B8A">
            <w:rPr>
              <w:noProof/>
            </w:rPr>
            <w:t xml:space="preserve"> </w:t>
          </w:r>
          <w:r w:rsidR="003E6B8A" w:rsidRPr="003E6B8A">
            <w:rPr>
              <w:noProof/>
            </w:rPr>
            <w:t>[2]</w:t>
          </w:r>
          <w:r w:rsidR="00825147">
            <w:fldChar w:fldCharType="end"/>
          </w:r>
        </w:sdtContent>
      </w:sdt>
    </w:p>
    <w:p w14:paraId="6124EE1A" w14:textId="17621344" w:rsidR="00A31875" w:rsidRDefault="0043735F" w:rsidP="00A31875">
      <w:pPr>
        <w:ind w:firstLine="720"/>
      </w:pPr>
      <w:ins w:id="573" w:author="Nikola Mitic" w:date="2025-07-08T01:26:00Z" w16du:dateUtc="2025-07-07T23:26:00Z">
        <w:r>
          <w:lastRenderedPageBreak/>
          <w:t>Услож</w:t>
        </w:r>
      </w:ins>
      <w:ins w:id="574" w:author="Nikola Mitic" w:date="2025-07-08T01:28:00Z" w16du:dateUtc="2025-07-07T23:28:00Z">
        <w:r>
          <w:t>и</w:t>
        </w:r>
      </w:ins>
      <w:ins w:id="575" w:author="Nikola Mitic" w:date="2025-07-08T01:26:00Z" w16du:dateUtc="2025-07-07T23:26:00Z">
        <w:r>
          <w:t>вањем захтева за израду ве</w:t>
        </w:r>
      </w:ins>
      <w:ins w:id="576" w:author="Nikola Mitic" w:date="2025-07-08T01:27:00Z" w16du:dateUtc="2025-07-07T23:27:00Z">
        <w:r>
          <w:t>б</w:t>
        </w:r>
      </w:ins>
      <w:ins w:id="577" w:author="Nikola Mitic" w:date="2025-07-08T01:26:00Z" w16du:dateUtc="2025-07-07T23:26:00Z">
        <w:r>
          <w:t xml:space="preserve"> сајтова</w:t>
        </w:r>
      </w:ins>
      <w:ins w:id="578" w:author="Nikola Mitic" w:date="2025-07-08T01:27:00Z" w16du:dateUtc="2025-07-07T23:27:00Z">
        <w:r>
          <w:t xml:space="preserve">, напредовало се са </w:t>
        </w:r>
      </w:ins>
      <w:del w:id="579" w:author="Nikola Mitic" w:date="2025-07-08T01:27:00Z" w16du:dateUtc="2025-07-07T23:27:00Z">
        <w:r w:rsidR="00A31875" w:rsidDel="0043735F">
          <w:delText xml:space="preserve">Временом, како долази до </w:delText>
        </w:r>
      </w:del>
      <w:r w:rsidR="00A31875">
        <w:t>развој</w:t>
      </w:r>
      <w:ins w:id="580" w:author="Nikola Mitic" w:date="2025-07-08T01:27:00Z" w16du:dateUtc="2025-07-07T23:27:00Z">
        <w:r>
          <w:t>ем</w:t>
        </w:r>
      </w:ins>
      <w:del w:id="581" w:author="Nikola Mitic" w:date="2025-07-08T01:27:00Z" w16du:dateUtc="2025-07-07T23:27:00Z">
        <w:r w:rsidR="00A31875" w:rsidDel="0043735F">
          <w:delText>а</w:delText>
        </w:r>
      </w:del>
      <w:r w:rsidR="00A31875">
        <w:t xml:space="preserve"> програмског језика</w:t>
      </w:r>
      <w:del w:id="582" w:author="Nikola Mitic" w:date="2025-07-08T01:27:00Z" w16du:dateUtc="2025-07-07T23:27:00Z">
        <w:r w:rsidR="00A31875" w:rsidDel="0043735F">
          <w:delText>, долази и до развоја захтева за израду веб сајтова</w:delText>
        </w:r>
      </w:del>
      <w:r w:rsidR="00A31875">
        <w:t xml:space="preserve">. Како писање оваквих кодова изискује константу употребу истих основних функционалности, долази се до развоја и употребе разних </w:t>
      </w:r>
      <w:ins w:id="583" w:author="Nikola Mitic" w:date="2025-07-08T01:29:00Z" w16du:dateUtc="2025-07-07T23:29:00Z">
        <w:r>
          <w:t xml:space="preserve">радних окружења односно </w:t>
        </w:r>
      </w:ins>
      <w:r w:rsidR="00A31875" w:rsidRPr="00D157D3">
        <w:rPr>
          <w:i/>
          <w:iCs/>
          <w:lang w:val="en-US"/>
        </w:rPr>
        <w:t>freamwork</w:t>
      </w:r>
      <w:r w:rsidR="00A31875">
        <w:rPr>
          <w:lang w:val="en-US"/>
        </w:rPr>
        <w:t xml:space="preserve">-a. </w:t>
      </w:r>
      <w:r w:rsidR="00A31875">
        <w:t xml:space="preserve">Они пружају могућност </w:t>
      </w:r>
      <w:ins w:id="584" w:author="Nikola Mitic" w:date="2025-07-08T01:29:00Z" w16du:dateUtc="2025-07-07T23:29:00Z">
        <w:r>
          <w:t xml:space="preserve">брзе </w:t>
        </w:r>
      </w:ins>
      <w:r w:rsidR="00A31875">
        <w:t xml:space="preserve">употребе већ написаних функционалности смештених у </w:t>
      </w:r>
      <w:del w:id="585" w:author="Nikola Mitic" w:date="2025-07-08T01:29:00Z" w16du:dateUtc="2025-07-07T23:29:00Z">
        <w:r w:rsidR="00A31875" w:rsidDel="0043735F">
          <w:delText xml:space="preserve">бројне </w:delText>
        </w:r>
      </w:del>
      <w:r w:rsidR="00A31875">
        <w:t>библиотек</w:t>
      </w:r>
      <w:ins w:id="586" w:author="Nikola Mitic" w:date="2025-07-08T01:29:00Z" w16du:dateUtc="2025-07-07T23:29:00Z">
        <w:r>
          <w:t>ама</w:t>
        </w:r>
      </w:ins>
      <w:del w:id="587" w:author="Nikola Mitic" w:date="2025-07-08T01:29:00Z" w16du:dateUtc="2025-07-07T23:29:00Z">
        <w:r w:rsidR="00A31875" w:rsidDel="0043735F">
          <w:delText>е</w:delText>
        </w:r>
      </w:del>
      <w:r w:rsidR="00A31875">
        <w:t>. На овај начин олакшава се развој апликација, брзина израде и лакоћа одржавања. Нека од најпознатијих развојних окружења су:</w:t>
      </w:r>
    </w:p>
    <w:p w14:paraId="39EA80A7" w14:textId="049E0632" w:rsidR="00A31875" w:rsidRPr="00A31875" w:rsidRDefault="00A31875" w:rsidP="00C02F14">
      <w:pPr>
        <w:pStyle w:val="ListParagraph"/>
        <w:numPr>
          <w:ilvl w:val="0"/>
          <w:numId w:val="41"/>
        </w:numPr>
      </w:pPr>
      <w:r w:rsidRPr="00D157D3">
        <w:rPr>
          <w:i/>
          <w:iCs/>
          <w:lang w:val="en-US"/>
        </w:rPr>
        <w:t>Laravel</w:t>
      </w:r>
      <w:r w:rsidR="00C02F14">
        <w:rPr>
          <w:lang w:val="en-US"/>
        </w:rPr>
        <w:t xml:space="preserve"> </w:t>
      </w:r>
      <w:r w:rsidR="00C02F14">
        <w:t xml:space="preserve">– најпознатије окружење за развој </w:t>
      </w:r>
      <w:r w:rsidR="00C02F14" w:rsidRPr="00D157D3">
        <w:rPr>
          <w:i/>
          <w:iCs/>
          <w:lang w:val="en-US"/>
        </w:rPr>
        <w:t>PHP</w:t>
      </w:r>
      <w:r w:rsidR="00C02F14">
        <w:rPr>
          <w:lang w:val="en-US"/>
        </w:rPr>
        <w:t xml:space="preserve"> </w:t>
      </w:r>
      <w:r w:rsidR="00C02F14">
        <w:t>апликација са највећом базом корисника</w:t>
      </w:r>
      <w:r w:rsidR="00EF3123">
        <w:t>. П</w:t>
      </w:r>
      <w:r w:rsidR="00C02F14">
        <w:t>ружа одличну документацију у виду текстуалних објашњења и примера али и</w:t>
      </w:r>
      <w:r w:rsidR="00EF3123">
        <w:t xml:space="preserve"> добро документованих</w:t>
      </w:r>
      <w:r w:rsidR="00C02F14">
        <w:t xml:space="preserve"> видео материјала</w:t>
      </w:r>
      <w:r w:rsidR="00EF3123">
        <w:t>. К</w:t>
      </w:r>
      <w:r w:rsidR="00C02F14">
        <w:t xml:space="preserve">ористи </w:t>
      </w:r>
      <w:r w:rsidR="00C02F14" w:rsidRPr="00D157D3">
        <w:rPr>
          <w:i/>
          <w:iCs/>
          <w:lang w:val="en-US"/>
        </w:rPr>
        <w:t>MVC</w:t>
      </w:r>
      <w:del w:id="588" w:author="Nikola Mitic" w:date="2025-05-13T20:35:00Z" w16du:dateUtc="2025-05-13T18:35:00Z">
        <w:r w:rsidR="00D157D3" w:rsidDel="003C1D27">
          <w:rPr>
            <w:rStyle w:val="FootnoteReference"/>
          </w:rPr>
          <w:footnoteReference w:id="3"/>
        </w:r>
      </w:del>
      <w:r w:rsidR="00AC6823">
        <w:t xml:space="preserve"> </w:t>
      </w:r>
      <w:r w:rsidR="00C02F14">
        <w:t>архитектуру</w:t>
      </w:r>
      <w:r w:rsidR="00C02F14" w:rsidRPr="00C02F14">
        <w:rPr>
          <w:lang w:val="en-US"/>
        </w:rPr>
        <w:t>;</w:t>
      </w:r>
    </w:p>
    <w:p w14:paraId="2CAD48CF" w14:textId="187E6A9C" w:rsidR="00A31875" w:rsidRPr="00C02F14" w:rsidRDefault="00A31875" w:rsidP="00A31875">
      <w:pPr>
        <w:pStyle w:val="ListParagraph"/>
        <w:numPr>
          <w:ilvl w:val="0"/>
          <w:numId w:val="41"/>
        </w:numPr>
      </w:pPr>
      <w:r w:rsidRPr="00D157D3">
        <w:rPr>
          <w:i/>
          <w:iCs/>
          <w:lang w:val="en-US"/>
        </w:rPr>
        <w:t>Sym</w:t>
      </w:r>
      <w:r w:rsidR="00C02F14" w:rsidRPr="00D157D3">
        <w:rPr>
          <w:i/>
          <w:iCs/>
          <w:lang w:val="en-US"/>
        </w:rPr>
        <w:t>fony</w:t>
      </w:r>
      <w:r w:rsidR="00C02F14">
        <w:t xml:space="preserve"> – најстарије окружење које опстаје и развија се са сваком </w:t>
      </w:r>
      <w:r w:rsidR="00C02F14" w:rsidRPr="00D157D3">
        <w:rPr>
          <w:i/>
          <w:iCs/>
          <w:lang w:val="en-US"/>
        </w:rPr>
        <w:t>PHP</w:t>
      </w:r>
      <w:r w:rsidR="00C02F14">
        <w:rPr>
          <w:lang w:val="en-US"/>
        </w:rPr>
        <w:t xml:space="preserve"> </w:t>
      </w:r>
      <w:r w:rsidR="00C02F14">
        <w:t>верзијом</w:t>
      </w:r>
      <w:r w:rsidR="00EF3123">
        <w:t>.</w:t>
      </w:r>
      <w:r w:rsidR="00C02F14">
        <w:t xml:space="preserve"> </w:t>
      </w:r>
      <w:r w:rsidR="00EF3123">
        <w:t>К</w:t>
      </w:r>
      <w:r w:rsidR="00C02F14">
        <w:t>ористи се за апликације израђене за потребе великих организација попут корпорација</w:t>
      </w:r>
      <w:r w:rsidR="00EF3123">
        <w:t xml:space="preserve">. Користи </w:t>
      </w:r>
      <w:r w:rsidR="00EF3123" w:rsidRPr="00D157D3">
        <w:rPr>
          <w:i/>
          <w:iCs/>
          <w:lang w:val="en-US"/>
        </w:rPr>
        <w:t>MVC</w:t>
      </w:r>
      <w:r w:rsidR="00EF3123">
        <w:t xml:space="preserve"> архитектуру. Логика имплементирања </w:t>
      </w:r>
      <w:r w:rsidR="00EF3123" w:rsidRPr="00D157D3">
        <w:rPr>
          <w:i/>
          <w:iCs/>
          <w:lang w:val="en-US"/>
        </w:rPr>
        <w:t>PHP</w:t>
      </w:r>
      <w:r w:rsidR="00EF3123">
        <w:t xml:space="preserve"> функционалности дефинисана је </w:t>
      </w:r>
      <w:r w:rsidR="00EF3123" w:rsidRPr="00D157D3">
        <w:rPr>
          <w:i/>
          <w:iCs/>
          <w:lang w:val="en-US"/>
        </w:rPr>
        <w:t>brick</w:t>
      </w:r>
      <w:r w:rsidR="00D157D3">
        <w:rPr>
          <w:i/>
          <w:iCs/>
        </w:rPr>
        <w:t>-</w:t>
      </w:r>
      <w:r w:rsidR="00EF3123" w:rsidRPr="00D157D3">
        <w:rPr>
          <w:i/>
          <w:iCs/>
          <w:lang w:val="en-US"/>
        </w:rPr>
        <w:t>by</w:t>
      </w:r>
      <w:r w:rsidR="00D157D3">
        <w:rPr>
          <w:i/>
          <w:iCs/>
        </w:rPr>
        <w:t>-</w:t>
      </w:r>
      <w:r w:rsidR="00EF3123" w:rsidRPr="00D157D3">
        <w:rPr>
          <w:i/>
          <w:iCs/>
          <w:lang w:val="en-US"/>
        </w:rPr>
        <w:t>brick</w:t>
      </w:r>
      <w:r w:rsidR="00EF3123">
        <w:t xml:space="preserve"> системом, овај систем представља поделу ко</w:t>
      </w:r>
      <w:r w:rsidR="00D157D3">
        <w:t>д</w:t>
      </w:r>
      <w:r w:rsidR="00EF3123">
        <w:t xml:space="preserve">а у </w:t>
      </w:r>
      <w:proofErr w:type="spellStart"/>
      <w:r w:rsidR="00EF3123" w:rsidRPr="00D157D3">
        <w:rPr>
          <w:i/>
          <w:iCs/>
          <w:lang w:val="en-US"/>
        </w:rPr>
        <w:t>bundel</w:t>
      </w:r>
      <w:proofErr w:type="spellEnd"/>
      <w:r w:rsidR="00EF3123">
        <w:t>-е</w:t>
      </w:r>
      <w:r w:rsidR="00D157D3">
        <w:t>,</w:t>
      </w:r>
      <w:r w:rsidR="00EF3123">
        <w:t xml:space="preserve"> односно пакете. Самим тим, у зависности од потребе система, користе се само неопходни пакети, а то даље узрокује израду</w:t>
      </w:r>
      <w:r w:rsidR="00885C32">
        <w:t xml:space="preserve"> великих</w:t>
      </w:r>
      <w:r w:rsidR="00EF3123">
        <w:t xml:space="preserve"> апликације које заузимају мање меморије од других </w:t>
      </w:r>
      <w:r w:rsidR="00885C32">
        <w:t xml:space="preserve">сличних </w:t>
      </w:r>
      <w:r w:rsidR="00EF3123">
        <w:t>апликација развијених у осталим окружењима</w:t>
      </w:r>
      <w:r w:rsidR="00C02F14">
        <w:rPr>
          <w:lang w:val="en-US"/>
        </w:rPr>
        <w:t>;</w:t>
      </w:r>
      <w:sdt>
        <w:sdtPr>
          <w:rPr>
            <w:lang w:val="en-US"/>
          </w:rPr>
          <w:id w:val="1300953964"/>
          <w:citation/>
        </w:sdtPr>
        <w:sdtContent>
          <w:r w:rsidR="00EF3123">
            <w:rPr>
              <w:lang w:val="en-US"/>
            </w:rPr>
            <w:fldChar w:fldCharType="begin"/>
          </w:r>
          <w:r w:rsidR="00EF3123">
            <w:instrText xml:space="preserve"> CITATION Wha246 \l 10266 </w:instrText>
          </w:r>
          <w:r w:rsidR="00EF3123">
            <w:rPr>
              <w:lang w:val="en-US"/>
            </w:rPr>
            <w:fldChar w:fldCharType="separate"/>
          </w:r>
          <w:r w:rsidR="003E6B8A">
            <w:rPr>
              <w:noProof/>
            </w:rPr>
            <w:t xml:space="preserve"> </w:t>
          </w:r>
          <w:r w:rsidR="003E6B8A" w:rsidRPr="003E6B8A">
            <w:rPr>
              <w:noProof/>
            </w:rPr>
            <w:t>[3]</w:t>
          </w:r>
          <w:r w:rsidR="00EF3123">
            <w:rPr>
              <w:lang w:val="en-US"/>
            </w:rPr>
            <w:fldChar w:fldCharType="end"/>
          </w:r>
        </w:sdtContent>
      </w:sdt>
    </w:p>
    <w:p w14:paraId="184B633C" w14:textId="2BF2A8C0" w:rsidR="00C02F14" w:rsidRPr="00A31875" w:rsidRDefault="00C02F14" w:rsidP="00E45320">
      <w:pPr>
        <w:pStyle w:val="ListParagraph"/>
        <w:numPr>
          <w:ilvl w:val="0"/>
          <w:numId w:val="41"/>
        </w:numPr>
      </w:pPr>
      <w:r w:rsidRPr="00D157D3">
        <w:rPr>
          <w:i/>
          <w:iCs/>
          <w:lang w:val="en-US"/>
        </w:rPr>
        <w:t>CodeIgniter</w:t>
      </w:r>
      <w:r w:rsidR="00885C32">
        <w:t xml:space="preserve"> – најмање развојно окружење</w:t>
      </w:r>
      <w:ins w:id="591" w:author="Nikola Mitic" w:date="2025-07-08T01:30:00Z" w16du:dateUtc="2025-07-07T23:30:00Z">
        <w:r w:rsidR="0043735F">
          <w:t xml:space="preserve"> програмског језика</w:t>
        </w:r>
      </w:ins>
      <w:r w:rsidR="00885C32">
        <w:t xml:space="preserve"> </w:t>
      </w:r>
      <w:r w:rsidR="00885C32" w:rsidRPr="00D157D3">
        <w:rPr>
          <w:i/>
          <w:iCs/>
          <w:lang w:val="en-US"/>
        </w:rPr>
        <w:t>PHP</w:t>
      </w:r>
      <w:del w:id="592" w:author="Nikola Mitic" w:date="2025-07-08T01:30:00Z" w16du:dateUtc="2025-07-07T23:30:00Z">
        <w:r w:rsidR="00885C32" w:rsidDel="0043735F">
          <w:delText xml:space="preserve"> програмског језика</w:delText>
        </w:r>
      </w:del>
      <w:r w:rsidR="00885C32">
        <w:t xml:space="preserve">. Генерално се користи за мање и средње апликације, али у случају комплекснијих апликација и потребе за додатним комплекснијим библиотекама, оне се могу динамично додати и проширити радно окружење. Користи </w:t>
      </w:r>
      <w:r w:rsidR="00885C32" w:rsidRPr="00D157D3">
        <w:rPr>
          <w:i/>
          <w:iCs/>
          <w:lang w:val="en-US"/>
        </w:rPr>
        <w:t>MVC</w:t>
      </w:r>
      <w:r w:rsidR="00885C32">
        <w:rPr>
          <w:lang w:val="en-US"/>
        </w:rPr>
        <w:t xml:space="preserve"> </w:t>
      </w:r>
      <w:r w:rsidR="00885C32">
        <w:t>архитектуру.</w:t>
      </w:r>
      <w:r w:rsidR="00E45320">
        <w:t xml:space="preserve"> Веома лако се повезује са базом података</w:t>
      </w:r>
      <w:r w:rsidR="00F97679" w:rsidRPr="00F97679">
        <w:t xml:space="preserve"> </w:t>
      </w:r>
      <w:sdt>
        <w:sdtPr>
          <w:id w:val="-467045229"/>
          <w:citation/>
        </w:sdtPr>
        <w:sdtContent>
          <w:r w:rsidR="00F97679">
            <w:fldChar w:fldCharType="begin"/>
          </w:r>
          <w:r w:rsidR="00F97679">
            <w:instrText xml:space="preserve"> CITATION Wel24 \l 10266 </w:instrText>
          </w:r>
          <w:r w:rsidR="00F97679">
            <w:fldChar w:fldCharType="separate"/>
          </w:r>
          <w:r w:rsidR="003E6B8A" w:rsidRPr="003E6B8A">
            <w:rPr>
              <w:noProof/>
            </w:rPr>
            <w:t>[4]</w:t>
          </w:r>
          <w:r w:rsidR="00F97679">
            <w:fldChar w:fldCharType="end"/>
          </w:r>
        </w:sdtContent>
      </w:sdt>
      <w:r w:rsidR="00885C32">
        <w:t>;</w:t>
      </w:r>
    </w:p>
    <w:p w14:paraId="6B272D87" w14:textId="0A5CD214" w:rsidR="00752F7E" w:rsidRPr="00752F7E" w:rsidRDefault="0043735F" w:rsidP="009D7F28">
      <w:pPr>
        <w:ind w:firstLine="720"/>
      </w:pPr>
      <w:ins w:id="593" w:author="Nikola Mitic" w:date="2025-07-08T01:31:00Z" w16du:dateUtc="2025-07-07T23:31:00Z">
        <w:r>
          <w:t xml:space="preserve">Програмски језик </w:t>
        </w:r>
      </w:ins>
      <w:r w:rsidR="001D5411" w:rsidRPr="001D5411">
        <w:rPr>
          <w:i/>
          <w:iCs/>
          <w:lang w:val="en-US"/>
        </w:rPr>
        <w:t>PHP</w:t>
      </w:r>
      <w:r w:rsidR="001D5411">
        <w:t xml:space="preserve"> </w:t>
      </w:r>
      <w:del w:id="594" w:author="Nikola Mitic" w:date="2025-07-08T01:31:00Z" w16du:dateUtc="2025-07-07T23:31:00Z">
        <w:r w:rsidR="001D5411" w:rsidDel="0043735F">
          <w:delText xml:space="preserve">програмски језик </w:delText>
        </w:r>
      </w:del>
      <w:r w:rsidR="001D5411">
        <w:t>се н</w:t>
      </w:r>
      <w:r w:rsidR="00752F7E">
        <w:t xml:space="preserve">ајчешће користи за израду веб апликација из разлога лаке интеграције са </w:t>
      </w:r>
      <w:r w:rsidR="00752F7E" w:rsidRPr="00AC6823">
        <w:rPr>
          <w:i/>
          <w:iCs/>
          <w:lang w:val="en-US"/>
        </w:rPr>
        <w:t>HTML</w:t>
      </w:r>
      <w:r w:rsidR="00752F7E">
        <w:rPr>
          <w:lang w:val="en-US"/>
        </w:rPr>
        <w:t xml:space="preserve"> </w:t>
      </w:r>
      <w:r w:rsidR="00752F7E">
        <w:t xml:space="preserve">кодом. </w:t>
      </w:r>
      <w:ins w:id="595" w:author="Nikola Mitic" w:date="2025-07-08T01:31:00Z" w16du:dateUtc="2025-07-07T23:31:00Z">
        <w:r>
          <w:t xml:space="preserve">Програмски језик </w:t>
        </w:r>
      </w:ins>
      <w:r w:rsidR="00752F7E" w:rsidRPr="00AC6823">
        <w:rPr>
          <w:i/>
          <w:iCs/>
          <w:lang w:val="sr-Latn-RS"/>
        </w:rPr>
        <w:t>PHP</w:t>
      </w:r>
      <w:r w:rsidR="00752F7E">
        <w:t xml:space="preserve"> се својом скриптном ознаком </w:t>
      </w:r>
      <w:r w:rsidR="00752F7E" w:rsidRPr="00AC6823">
        <w:rPr>
          <w:b/>
          <w:bCs/>
          <w:i/>
          <w:iCs/>
          <w:lang w:val="en-US"/>
        </w:rPr>
        <w:t>&lt;?php</w:t>
      </w:r>
      <w:r w:rsidR="00752F7E" w:rsidRPr="00AC6823">
        <w:rPr>
          <w:b/>
          <w:bCs/>
          <w:i/>
          <w:iCs/>
        </w:rPr>
        <w:t xml:space="preserve"> </w:t>
      </w:r>
      <w:r w:rsidR="00752F7E" w:rsidRPr="00AC6823">
        <w:t>…</w:t>
      </w:r>
      <w:r w:rsidR="00752F7E" w:rsidRPr="00AC6823">
        <w:rPr>
          <w:b/>
          <w:bCs/>
          <w:i/>
          <w:iCs/>
        </w:rPr>
        <w:t xml:space="preserve"> ?&gt;</w:t>
      </w:r>
      <w:r w:rsidR="00752F7E">
        <w:t xml:space="preserve"> лако додаје у било коју </w:t>
      </w:r>
      <w:r w:rsidR="00752F7E" w:rsidRPr="00AC6823">
        <w:rPr>
          <w:i/>
          <w:iCs/>
          <w:lang w:val="en-US"/>
        </w:rPr>
        <w:t>HTML</w:t>
      </w:r>
      <w:r w:rsidR="00752F7E">
        <w:t xml:space="preserve"> конструкцију, додајући додатне могућности обраде и приказа података.</w:t>
      </w:r>
      <w:r w:rsidR="006B18C3">
        <w:t xml:space="preserve"> </w:t>
      </w:r>
      <w:del w:id="596" w:author="Nikola Mitic" w:date="2025-07-08T01:32:00Z" w16du:dateUtc="2025-07-07T23:32:00Z">
        <w:r w:rsidR="006B18C3" w:rsidDel="0043735F">
          <w:delText>Његова о</w:delText>
        </w:r>
      </w:del>
      <w:ins w:id="597" w:author="Nikola Mitic" w:date="2025-07-08T01:32:00Z" w16du:dateUtc="2025-07-07T23:32:00Z">
        <w:r>
          <w:t>О</w:t>
        </w:r>
      </w:ins>
      <w:r w:rsidR="006B18C3">
        <w:t>длична подршка за лако повезивање са базама података</w:t>
      </w:r>
      <w:r w:rsidR="00752F7E">
        <w:t xml:space="preserve"> </w:t>
      </w:r>
      <w:r w:rsidR="006B18C3">
        <w:t xml:space="preserve">омогућује </w:t>
      </w:r>
      <w:del w:id="598" w:author="Nikola Mitic" w:date="2025-07-08T01:32:00Z" w16du:dateUtc="2025-07-07T23:32:00Z">
        <w:r w:rsidR="006B18C3" w:rsidDel="0043735F">
          <w:delText xml:space="preserve">невероватно </w:delText>
        </w:r>
      </w:del>
      <w:r w:rsidR="006B18C3">
        <w:t xml:space="preserve">лако креирање страница попуњених динамично генерисаним подацима из табела база података. </w:t>
      </w:r>
      <w:r w:rsidR="00825147">
        <w:t xml:space="preserve">Употребом </w:t>
      </w:r>
      <w:r w:rsidR="00825147" w:rsidRPr="00AC6823">
        <w:rPr>
          <w:i/>
          <w:iCs/>
          <w:lang w:val="en-US"/>
        </w:rPr>
        <w:t>framework</w:t>
      </w:r>
      <w:r w:rsidR="00825147">
        <w:rPr>
          <w:lang w:val="en-US"/>
        </w:rPr>
        <w:t>-</w:t>
      </w:r>
      <w:r w:rsidR="00825147">
        <w:t>а р</w:t>
      </w:r>
      <w:r w:rsidR="00752F7E">
        <w:t xml:space="preserve">езултати обраде </w:t>
      </w:r>
      <w:r w:rsidR="00752F7E" w:rsidRPr="00AC6823">
        <w:rPr>
          <w:i/>
          <w:iCs/>
          <w:lang w:val="en-US"/>
        </w:rPr>
        <w:t>PHP</w:t>
      </w:r>
      <w:r w:rsidR="00752F7E">
        <w:t xml:space="preserve"> кода осим </w:t>
      </w:r>
      <w:r w:rsidR="00825147">
        <w:t xml:space="preserve">генерисања </w:t>
      </w:r>
      <w:r w:rsidR="00752F7E" w:rsidRPr="00AC6823">
        <w:rPr>
          <w:i/>
          <w:iCs/>
          <w:lang w:val="en-US"/>
        </w:rPr>
        <w:t>HTML</w:t>
      </w:r>
      <w:r w:rsidR="00752F7E">
        <w:rPr>
          <w:lang w:val="en-US"/>
        </w:rPr>
        <w:t xml:space="preserve"> </w:t>
      </w:r>
      <w:r w:rsidR="00752F7E">
        <w:t>страница, могу бити и</w:t>
      </w:r>
      <w:r w:rsidR="00825147">
        <w:t xml:space="preserve"> генерисање</w:t>
      </w:r>
      <w:r w:rsidR="00752F7E">
        <w:t xml:space="preserve"> текстуални</w:t>
      </w:r>
      <w:r w:rsidR="00825147">
        <w:t>х и</w:t>
      </w:r>
      <w:r w:rsidR="00752F7E">
        <w:t xml:space="preserve"> </w:t>
      </w:r>
      <w:r w:rsidR="00752F7E" w:rsidRPr="00AC6823">
        <w:rPr>
          <w:i/>
          <w:iCs/>
          <w:lang w:val="en-US"/>
        </w:rPr>
        <w:t>JSON</w:t>
      </w:r>
      <w:del w:id="599" w:author="Nikola Mitic" w:date="2025-05-13T20:36:00Z" w16du:dateUtc="2025-05-13T18:36:00Z">
        <w:r w:rsidR="00AC6823" w:rsidDel="003C1D27">
          <w:rPr>
            <w:rStyle w:val="FootnoteReference"/>
          </w:rPr>
          <w:footnoteReference w:id="4"/>
        </w:r>
      </w:del>
      <w:r w:rsidR="00AC6823">
        <w:t xml:space="preserve"> </w:t>
      </w:r>
      <w:r w:rsidR="00752F7E">
        <w:t>форматирани</w:t>
      </w:r>
      <w:r w:rsidR="00825147">
        <w:t>х</w:t>
      </w:r>
      <w:r w:rsidR="00752F7E">
        <w:t xml:space="preserve"> под</w:t>
      </w:r>
      <w:r w:rsidR="00825147">
        <w:t>атака</w:t>
      </w:r>
      <w:r w:rsidR="00752F7E">
        <w:t>, генериса</w:t>
      </w:r>
      <w:r w:rsidR="00825147">
        <w:t>ње</w:t>
      </w:r>
      <w:r w:rsidR="00752F7E">
        <w:t xml:space="preserve"> </w:t>
      </w:r>
      <w:r w:rsidR="00752F7E" w:rsidRPr="00AC6823">
        <w:rPr>
          <w:i/>
          <w:iCs/>
          <w:lang w:val="en-US"/>
        </w:rPr>
        <w:t>PDF</w:t>
      </w:r>
      <w:r w:rsidR="00752F7E">
        <w:rPr>
          <w:lang w:val="en-US"/>
        </w:rPr>
        <w:t xml:space="preserve"> </w:t>
      </w:r>
      <w:r w:rsidR="00752F7E">
        <w:t>докумен</w:t>
      </w:r>
      <w:r w:rsidR="00825147">
        <w:t>ата</w:t>
      </w:r>
      <w:r w:rsidR="00752F7E">
        <w:t xml:space="preserve">, извршавање акција попут слања </w:t>
      </w:r>
      <w:r w:rsidR="00752F7E" w:rsidRPr="00AC6823">
        <w:rPr>
          <w:i/>
          <w:iCs/>
          <w:lang w:val="en-US"/>
        </w:rPr>
        <w:t>e-mail</w:t>
      </w:r>
      <w:r w:rsidR="00752F7E">
        <w:rPr>
          <w:lang w:val="en-US"/>
        </w:rPr>
        <w:t>-</w:t>
      </w:r>
      <w:r w:rsidR="00752F7E">
        <w:t>ова, и друго.</w:t>
      </w:r>
      <w:sdt>
        <w:sdtPr>
          <w:id w:val="-1967038629"/>
          <w:citation/>
        </w:sdtPr>
        <w:sdtContent>
          <w:r w:rsidR="00825147">
            <w:fldChar w:fldCharType="begin"/>
          </w:r>
          <w:r w:rsidR="00825147">
            <w:rPr>
              <w:lang w:val="en-US"/>
            </w:rPr>
            <w:instrText xml:space="preserve"> CITATION PHP241 \l 1033 </w:instrText>
          </w:r>
          <w:r w:rsidR="00825147">
            <w:fldChar w:fldCharType="separate"/>
          </w:r>
          <w:r w:rsidR="003E6B8A">
            <w:rPr>
              <w:noProof/>
              <w:lang w:val="en-US"/>
            </w:rPr>
            <w:t xml:space="preserve"> </w:t>
          </w:r>
          <w:r w:rsidR="003E6B8A" w:rsidRPr="003E6B8A">
            <w:rPr>
              <w:noProof/>
              <w:lang w:val="en-US"/>
            </w:rPr>
            <w:t>[5]</w:t>
          </w:r>
          <w:r w:rsidR="00825147">
            <w:fldChar w:fldCharType="end"/>
          </w:r>
        </w:sdtContent>
      </w:sdt>
    </w:p>
    <w:p w14:paraId="40EF3FDC" w14:textId="0A0506E2" w:rsidR="002F1D67" w:rsidDel="009D4CDE" w:rsidRDefault="002F1D67" w:rsidP="002F1D67">
      <w:pPr>
        <w:jc w:val="center"/>
        <w:rPr>
          <w:moveFrom w:id="602" w:author="Nikola Mitic" w:date="2025-05-13T21:04:00Z" w16du:dateUtc="2025-05-13T19:04:00Z"/>
        </w:rPr>
      </w:pPr>
      <w:moveFromRangeStart w:id="603" w:author="Nikola Mitic" w:date="2025-05-13T21:04:00Z" w:name="move198062659"/>
      <w:moveFrom w:id="604" w:author="Nikola Mitic" w:date="2025-05-13T21:04:00Z" w16du:dateUtc="2025-05-13T19:04:00Z">
        <w:r w:rsidDel="009D4CDE">
          <w:rPr>
            <w:noProof/>
          </w:rPr>
          <w:drawing>
            <wp:inline distT="0" distB="0" distL="0" distR="0" wp14:anchorId="738B79FC" wp14:editId="342BCBDF">
              <wp:extent cx="3853805" cy="2463800"/>
              <wp:effectExtent l="0" t="0" r="0" b="0"/>
              <wp:docPr id="872594402"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From>
    </w:p>
    <w:p w14:paraId="6EAA7448" w14:textId="503E7811" w:rsidR="002F1D67" w:rsidRPr="00A91DCA" w:rsidDel="009D4CDE" w:rsidRDefault="00825147" w:rsidP="00E45320">
      <w:pPr>
        <w:pStyle w:val="Heading4"/>
        <w:jc w:val="center"/>
        <w:rPr>
          <w:moveFrom w:id="605" w:author="Nikola Mitic" w:date="2025-05-13T21:04:00Z" w16du:dateUtc="2025-05-13T19:04:00Z"/>
          <w:lang w:val="en-US"/>
          <w:rPrChange w:id="606" w:author="Nikola Mitic" w:date="2025-05-17T14:15:00Z" w16du:dateUtc="2025-05-17T12:15:00Z">
            <w:rPr>
              <w:moveFrom w:id="607" w:author="Nikola Mitic" w:date="2025-05-13T21:04:00Z" w16du:dateUtc="2025-05-13T19:04:00Z"/>
            </w:rPr>
          </w:rPrChange>
        </w:rPr>
      </w:pPr>
      <w:moveFrom w:id="608" w:author="Nikola Mitic" w:date="2025-05-13T21:04:00Z" w16du:dateUtc="2025-05-13T19:04:00Z">
        <w:r w:rsidRPr="005C552C" w:rsidDel="009D4CDE">
          <w:t xml:space="preserve">Слика 1 – </w:t>
        </w:r>
        <w:r w:rsidDel="009D4CDE">
          <w:rPr>
            <w:lang w:val="en-US"/>
          </w:rPr>
          <w:t xml:space="preserve">PHP </w:t>
        </w:r>
        <w:r w:rsidDel="009D4CDE">
          <w:t>функционалности</w:t>
        </w:r>
      </w:moveFrom>
      <w:sdt>
        <w:sdtPr>
          <w:rPr>
            <w:i w:val="0"/>
            <w:iCs w:val="0"/>
          </w:rPr>
          <w:id w:val="-736167592"/>
          <w:citation/>
        </w:sdtPr>
        <w:sdtContent>
          <w:moveFrom w:id="609" w:author="Nikola Mitic" w:date="2025-05-13T21:04:00Z" w16du:dateUtc="2025-05-13T19:04:00Z">
            <w:r w:rsidDel="009D4CDE">
              <w:rPr>
                <w:i w:val="0"/>
                <w:iCs w:val="0"/>
              </w:rPr>
              <w:fldChar w:fldCharType="begin"/>
            </w:r>
            <w:r w:rsidDel="009D4CDE">
              <w:instrText xml:space="preserve"> CITATION PHP24 \l 10266 </w:instrText>
            </w:r>
            <w:r w:rsidDel="009D4CDE">
              <w:rPr>
                <w:i w:val="0"/>
                <w:iCs w:val="0"/>
              </w:rPr>
              <w:fldChar w:fldCharType="separate"/>
            </w:r>
            <w:r w:rsidR="00346BBF" w:rsidDel="009D4CDE">
              <w:rPr>
                <w:noProof/>
              </w:rPr>
              <w:t xml:space="preserve"> </w:t>
            </w:r>
            <w:r w:rsidR="00346BBF" w:rsidRPr="00346BBF" w:rsidDel="009D4CDE">
              <w:rPr>
                <w:noProof/>
              </w:rPr>
              <w:t>[5]</w:t>
            </w:r>
            <w:r w:rsidDel="009D4CDE">
              <w:rPr>
                <w:i w:val="0"/>
                <w:iCs w:val="0"/>
              </w:rPr>
              <w:fldChar w:fldCharType="end"/>
            </w:r>
          </w:moveFrom>
        </w:sdtContent>
      </w:sdt>
    </w:p>
    <w:moveFromRangeEnd w:id="603"/>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610" w:name="_Toc202867284"/>
      <w:r>
        <w:t>Релационе базе података</w:t>
      </w:r>
      <w:bookmarkEnd w:id="610"/>
    </w:p>
    <w:p w14:paraId="315089F4" w14:textId="77777777" w:rsidR="00676D51" w:rsidRPr="000D6FE7" w:rsidRDefault="00676D51" w:rsidP="00676D51">
      <w:pPr>
        <w:rPr>
          <w:lang w:val="en-US"/>
        </w:rPr>
      </w:pPr>
    </w:p>
    <w:p w14:paraId="2D86F498" w14:textId="643103FE" w:rsidR="005F6EB8" w:rsidRDefault="008623A3" w:rsidP="005F6EB8">
      <w:pPr>
        <w:ind w:firstLine="720"/>
        <w:rPr>
          <w:ins w:id="611" w:author="Nikola Mitic" w:date="2025-05-17T15:19:00Z" w16du:dateUtc="2025-05-17T13:19:00Z"/>
        </w:rPr>
      </w:pPr>
      <w:r w:rsidRPr="005C552C">
        <w:t xml:space="preserve">Релационе базе података представљају начин организовања података у табеле. </w:t>
      </w:r>
      <w:commentRangeStart w:id="612"/>
      <w:r w:rsidRPr="005C552C">
        <w:t>Свака табела представља засеб</w:t>
      </w:r>
      <w:ins w:id="613" w:author="Nikola Mitic" w:date="2025-05-17T14:35:00Z" w16du:dateUtc="2025-05-17T12:35:00Z">
        <w:r w:rsidR="00A91DCA">
          <w:t>ан скуп сличних</w:t>
        </w:r>
      </w:ins>
      <w:del w:id="614" w:author="Nikola Mitic" w:date="2025-05-17T14:35:00Z" w16du:dateUtc="2025-05-17T12:35:00Z">
        <w:r w:rsidRPr="005C552C" w:rsidDel="00A91DCA">
          <w:delText>ну групу</w:delText>
        </w:r>
      </w:del>
      <w:r w:rsidRPr="005C552C">
        <w:t xml:space="preserve"> ентитета из реалног света</w:t>
      </w:r>
      <w:ins w:id="615" w:author="Nikola Mitic" w:date="2025-05-17T14:31:00Z" w16du:dateUtc="2025-05-17T12:31:00Z">
        <w:r w:rsidR="00A91DCA">
          <w:t>.</w:t>
        </w:r>
      </w:ins>
      <w:del w:id="616" w:author="Nikola Mitic" w:date="2025-05-17T14:31:00Z" w16du:dateUtc="2025-05-17T12:31:00Z">
        <w:r w:rsidRPr="005C552C" w:rsidDel="00A91DCA">
          <w:delText>,</w:delText>
        </w:r>
      </w:del>
      <w:ins w:id="617" w:author="Nikola Mitic" w:date="2025-05-13T20:33:00Z" w16du:dateUtc="2025-05-13T18:33:00Z">
        <w:r w:rsidR="005C77E9">
          <w:t xml:space="preserve"> </w:t>
        </w:r>
      </w:ins>
      <w:ins w:id="618" w:author="Nikola Mitic" w:date="2025-05-17T14:31:00Z" w16du:dateUtc="2025-05-17T12:31:00Z">
        <w:r w:rsidR="00A91DCA">
          <w:t>К</w:t>
        </w:r>
      </w:ins>
      <w:ins w:id="619" w:author="Nikola Mitic" w:date="2025-05-13T20:33:00Z" w16du:dateUtc="2025-05-13T18:33:00Z">
        <w:r w:rsidR="005C77E9">
          <w:t>олоне табел</w:t>
        </w:r>
      </w:ins>
      <w:ins w:id="620" w:author="Nikola Mitic" w:date="2025-05-17T15:22:00Z" w16du:dateUtc="2025-05-17T13:22:00Z">
        <w:r w:rsidR="005F6EB8">
          <w:t>а</w:t>
        </w:r>
      </w:ins>
      <w:ins w:id="621" w:author="Nikola Mitic" w:date="2025-05-13T20:33:00Z" w16du:dateUtc="2025-05-13T18:33:00Z">
        <w:r w:rsidR="005C77E9">
          <w:t xml:space="preserve"> дефинишу особине којима се описују ентитети</w:t>
        </w:r>
      </w:ins>
      <w:ins w:id="622" w:author="Nikola Mitic" w:date="2025-05-17T14:31:00Z" w16du:dateUtc="2025-05-17T12:31:00Z">
        <w:r w:rsidR="00A91DCA">
          <w:t xml:space="preserve"> реалног света</w:t>
        </w:r>
      </w:ins>
      <w:ins w:id="623" w:author="Nikola Mitic" w:date="2025-05-13T20:33:00Z" w16du:dateUtc="2025-05-13T18:33:00Z">
        <w:r w:rsidR="005C77E9">
          <w:t xml:space="preserve">, </w:t>
        </w:r>
      </w:ins>
      <w:ins w:id="624" w:author="Nikola Mitic" w:date="2025-05-17T14:31:00Z" w16du:dateUtc="2025-05-17T12:31:00Z">
        <w:r w:rsidR="00A91DCA">
          <w:t xml:space="preserve">а сваки </w:t>
        </w:r>
      </w:ins>
      <w:del w:id="625" w:author="Nikola Mitic" w:date="2025-05-17T14:31:00Z" w16du:dateUtc="2025-05-17T12:31:00Z">
        <w:r w:rsidRPr="005C552C" w:rsidDel="00A91DCA">
          <w:delText xml:space="preserve"> </w:delText>
        </w:r>
      </w:del>
      <w:r w:rsidRPr="005C552C">
        <w:t>ред</w:t>
      </w:r>
      <w:del w:id="626" w:author="Nikola Mitic" w:date="2025-05-17T14:32:00Z" w16du:dateUtc="2025-05-17T12:32:00Z">
        <w:r w:rsidRPr="005C552C" w:rsidDel="00A91DCA">
          <w:delText>о</w:delText>
        </w:r>
      </w:del>
      <w:del w:id="627" w:author="Nikola Mitic" w:date="2025-05-17T14:31:00Z" w16du:dateUtc="2025-05-17T12:31:00Z">
        <w:r w:rsidRPr="005C552C" w:rsidDel="00A91DCA">
          <w:delText>ви</w:delText>
        </w:r>
      </w:del>
      <w:r w:rsidRPr="005C552C">
        <w:t xml:space="preserve"> </w:t>
      </w:r>
      <w:del w:id="628" w:author="Nikola Mitic" w:date="2025-05-13T20:33:00Z" w16du:dateUtc="2025-05-13T18:33:00Z">
        <w:r w:rsidRPr="005C552C" w:rsidDel="005C77E9">
          <w:delText xml:space="preserve">у табели </w:delText>
        </w:r>
      </w:del>
      <w:r w:rsidRPr="005C552C">
        <w:t>представља</w:t>
      </w:r>
      <w:del w:id="629" w:author="Nikola Mitic" w:date="2025-05-17T14:32:00Z" w16du:dateUtc="2025-05-17T12:32:00Z">
        <w:r w:rsidRPr="005C552C" w:rsidDel="00A91DCA">
          <w:delText>ју</w:delText>
        </w:r>
      </w:del>
      <w:r w:rsidRPr="005C552C">
        <w:t xml:space="preserve"> опис </w:t>
      </w:r>
      <w:ins w:id="630" w:author="Nikola Mitic" w:date="2025-05-17T14:33:00Z" w16du:dateUtc="2025-05-17T12:33:00Z">
        <w:r w:rsidR="00A91DCA">
          <w:t xml:space="preserve">по </w:t>
        </w:r>
      </w:ins>
      <w:r w:rsidRPr="005C552C">
        <w:t>једног ентитета</w:t>
      </w:r>
      <w:del w:id="631" w:author="Nikola Mitic" w:date="2025-05-13T20:33:00Z" w16du:dateUtc="2025-05-13T18:33:00Z">
        <w:r w:rsidRPr="005C552C" w:rsidDel="005C77E9">
          <w:delText>, док се колонама дефинишу особине којима се описују ти ентитети</w:delText>
        </w:r>
      </w:del>
      <w:r w:rsidRPr="005C552C">
        <w:t>.</w:t>
      </w:r>
      <w:ins w:id="632" w:author="Nikola Mitic" w:date="2025-05-17T14:35:00Z" w16du:dateUtc="2025-05-17T12:35:00Z">
        <w:r w:rsidR="00A91DCA">
          <w:t xml:space="preserve"> Ред упи</w:t>
        </w:r>
      </w:ins>
      <w:ins w:id="633" w:author="Nikola Mitic" w:date="2025-05-17T14:36:00Z" w16du:dateUtc="2025-05-17T12:36:00Z">
        <w:r w:rsidR="00A91DCA">
          <w:t>са</w:t>
        </w:r>
      </w:ins>
      <w:ins w:id="634" w:author="Nikola Mitic" w:date="2025-05-17T14:49:00Z" w16du:dateUtc="2025-05-17T12:49:00Z">
        <w:r w:rsidR="002824F0">
          <w:t xml:space="preserve"> </w:t>
        </w:r>
      </w:ins>
      <w:ins w:id="635" w:author="Nikola Mitic" w:date="2025-05-17T14:36:00Z" w16du:dateUtc="2025-05-17T12:36:00Z">
        <w:r w:rsidR="00A91DCA">
          <w:t xml:space="preserve">ентитета у табелу, односно редослед уношења редова није битан. </w:t>
        </w:r>
      </w:ins>
      <w:ins w:id="636" w:author="Nikola Mitic" w:date="2025-05-17T14:55:00Z" w16du:dateUtc="2025-05-17T12:55:00Z">
        <w:r w:rsidR="002E6838">
          <w:t>Сваки ентитет може се јединствено идентификовати, неки од ентитета чак и на више начина. Издвајањем атрибута или мини</w:t>
        </w:r>
      </w:ins>
      <w:ins w:id="637" w:author="Nikola Mitic" w:date="2025-05-17T15:00:00Z" w16du:dateUtc="2025-05-17T13:00:00Z">
        <w:r w:rsidR="002E6838">
          <w:t>м</w:t>
        </w:r>
      </w:ins>
      <w:ins w:id="638" w:author="Nikola Mitic" w:date="2025-05-17T14:55:00Z" w16du:dateUtc="2025-05-17T12:55:00Z">
        <w:r w:rsidR="002E6838">
          <w:t>а</w:t>
        </w:r>
      </w:ins>
      <w:ins w:id="639" w:author="Nikola Mitic" w:date="2025-05-17T15:00:00Z" w16du:dateUtc="2025-05-17T13:00:00Z">
        <w:r w:rsidR="000E15B0">
          <w:t>л</w:t>
        </w:r>
      </w:ins>
      <w:ins w:id="640" w:author="Nikola Mitic" w:date="2025-05-17T14:55:00Z" w16du:dateUtc="2025-05-17T12:55:00Z">
        <w:r w:rsidR="002E6838">
          <w:t>ног скупа атрибута ко</w:t>
        </w:r>
      </w:ins>
      <w:ins w:id="641" w:author="Nikola Mitic" w:date="2025-05-17T14:56:00Z" w16du:dateUtc="2025-05-17T12:56:00Z">
        <w:r w:rsidR="002E6838">
          <w:t>ји имају јединствену вредност з</w:t>
        </w:r>
      </w:ins>
      <w:ins w:id="642" w:author="Nikola Mitic" w:date="2025-05-17T15:00:00Z" w16du:dateUtc="2025-05-17T13:00:00Z">
        <w:r w:rsidR="000E15B0">
          <w:t>а</w:t>
        </w:r>
      </w:ins>
      <w:ins w:id="643" w:author="Nikola Mitic" w:date="2025-05-17T14:56:00Z" w16du:dateUtc="2025-05-17T12:56:00Z">
        <w:r w:rsidR="002E6838">
          <w:t xml:space="preserve"> све појаве одређеног типа ентитета дефинише се кључ. </w:t>
        </w:r>
      </w:ins>
      <w:ins w:id="644" w:author="Nikola Mitic" w:date="2025-05-17T15:23:00Z" w16du:dateUtc="2025-05-17T13:23:00Z">
        <w:r w:rsidR="005F6EB8">
          <w:t xml:space="preserve">Сваки ред може имати више кључева, </w:t>
        </w:r>
      </w:ins>
      <w:ins w:id="645" w:author="Nikola Mitic" w:date="2025-05-17T15:24:00Z" w16du:dateUtc="2025-05-17T13:24:00Z">
        <w:r w:rsidR="005F6EB8">
          <w:t>називамо их кључеви кандидати. Ј</w:t>
        </w:r>
      </w:ins>
      <w:ins w:id="646" w:author="Nikola Mitic" w:date="2025-05-17T15:00:00Z" w16du:dateUtc="2025-05-17T13:00:00Z">
        <w:r w:rsidR="000E15B0">
          <w:t xml:space="preserve">едан од </w:t>
        </w:r>
      </w:ins>
      <w:ins w:id="647" w:author="Nikola Mitic" w:date="2025-05-17T15:23:00Z" w16du:dateUtc="2025-05-17T13:23:00Z">
        <w:r w:rsidR="005F6EB8">
          <w:t>њих</w:t>
        </w:r>
      </w:ins>
      <w:ins w:id="648" w:author="Nikola Mitic" w:date="2025-05-17T15:01:00Z" w16du:dateUtc="2025-05-17T13:01:00Z">
        <w:r w:rsidR="000E15B0">
          <w:t>, чија вредност никад</w:t>
        </w:r>
      </w:ins>
      <w:ins w:id="649" w:author="Nikola Mitic" w:date="2025-05-17T15:24:00Z" w16du:dateUtc="2025-05-17T13:24:00Z">
        <w:r w:rsidR="005F6EB8">
          <w:t>а</w:t>
        </w:r>
      </w:ins>
      <w:ins w:id="650" w:author="Nikola Mitic" w:date="2025-05-17T15:01:00Z" w16du:dateUtc="2025-05-17T13:01:00Z">
        <w:r w:rsidR="000E15B0">
          <w:t xml:space="preserve"> није недефинисана</w:t>
        </w:r>
      </w:ins>
      <w:ins w:id="651" w:author="Nikola Mitic" w:date="2025-05-17T15:41:00Z" w16du:dateUtc="2025-05-17T13:41:00Z">
        <w:r w:rsidR="00892B11">
          <w:t>, односно никада није</w:t>
        </w:r>
      </w:ins>
      <w:ins w:id="652" w:author="Nikola Mitic" w:date="2025-05-17T15:01:00Z" w16du:dateUtc="2025-05-17T13:01:00Z">
        <w:r w:rsidR="000E15B0">
          <w:t xml:space="preserve"> </w:t>
        </w:r>
        <w:r w:rsidR="000E15B0" w:rsidRPr="00430521">
          <w:rPr>
            <w:i/>
            <w:iCs/>
            <w:lang w:val="en-US"/>
            <w:rPrChange w:id="653" w:author="Nikola Mitic" w:date="2025-05-17T15:18:00Z" w16du:dateUtc="2025-05-17T13:18:00Z">
              <w:rPr>
                <w:lang w:val="en-US"/>
              </w:rPr>
            </w:rPrChange>
          </w:rPr>
          <w:t>null</w:t>
        </w:r>
      </w:ins>
      <w:ins w:id="654" w:author="Nikola Mitic" w:date="2025-05-17T15:41:00Z" w16du:dateUtc="2025-05-17T13:41:00Z">
        <w:r w:rsidR="00892B11">
          <w:t>,</w:t>
        </w:r>
      </w:ins>
      <w:ins w:id="655" w:author="Nikola Mitic" w:date="2025-05-17T15:01:00Z" w16du:dateUtc="2025-05-17T13:01:00Z">
        <w:r w:rsidR="000E15B0">
          <w:t xml:space="preserve"> </w:t>
        </w:r>
      </w:ins>
      <w:ins w:id="656" w:author="Nikola Mitic" w:date="2025-05-17T15:09:00Z" w16du:dateUtc="2025-05-17T13:09:00Z">
        <w:r w:rsidR="00430521">
          <w:t xml:space="preserve">и који најбоље идентификује тај ентитет </w:t>
        </w:r>
        <w:r w:rsidR="00430521">
          <w:lastRenderedPageBreak/>
          <w:t>представља примарни кључ.</w:t>
        </w:r>
      </w:ins>
      <w:customXmlInsRangeStart w:id="657" w:author="Nikola Mitic" w:date="2025-05-17T15:40:00Z"/>
      <w:sdt>
        <w:sdtPr>
          <w:id w:val="1593041379"/>
          <w:citation/>
        </w:sdtPr>
        <w:sdtContent>
          <w:customXmlInsRangeEnd w:id="657"/>
          <w:ins w:id="658" w:author="Nikola Mitic" w:date="2025-05-17T15:40:00Z" w16du:dateUtc="2025-05-17T13:40:00Z">
            <w:r w:rsidR="00892B11">
              <w:fldChar w:fldCharType="begin"/>
            </w:r>
            <w:r w:rsidR="00892B11">
              <w:instrText xml:space="preserve"> CITATION Про16 \l 10266 </w:instrText>
            </w:r>
          </w:ins>
          <w:r w:rsidR="00892B11">
            <w:fldChar w:fldCharType="separate"/>
          </w:r>
          <w:r w:rsidR="003E6B8A">
            <w:rPr>
              <w:noProof/>
            </w:rPr>
            <w:t xml:space="preserve"> </w:t>
          </w:r>
          <w:r w:rsidR="003E6B8A" w:rsidRPr="003E6B8A">
            <w:rPr>
              <w:noProof/>
            </w:rPr>
            <w:t>[6]</w:t>
          </w:r>
          <w:ins w:id="659" w:author="Nikola Mitic" w:date="2025-05-17T15:40:00Z" w16du:dateUtc="2025-05-17T13:40:00Z">
            <w:r w:rsidR="00892B11">
              <w:fldChar w:fldCharType="end"/>
            </w:r>
          </w:ins>
          <w:customXmlInsRangeStart w:id="660" w:author="Nikola Mitic" w:date="2025-05-17T15:40:00Z"/>
        </w:sdtContent>
      </w:sdt>
      <w:customXmlInsRangeEnd w:id="660"/>
      <w:ins w:id="661" w:author="Nikola Mitic" w:date="2025-05-17T15:09:00Z" w16du:dateUtc="2025-05-17T13:09:00Z">
        <w:r w:rsidR="00430521">
          <w:t xml:space="preserve"> По аутоматизму, примарни кључ већине</w:t>
        </w:r>
      </w:ins>
      <w:ins w:id="662" w:author="Nikola Mitic" w:date="2025-05-17T15:10:00Z" w16du:dateUtc="2025-05-17T13:10:00Z">
        <w:r w:rsidR="00430521">
          <w:t xml:space="preserve"> релационих база података је редни број уписа у табелу, али може бити било која јединствена вредност. Данас се све чешће користи </w:t>
        </w:r>
        <w:r w:rsidR="00430521" w:rsidRPr="005F6EB8">
          <w:rPr>
            <w:i/>
            <w:iCs/>
            <w:lang w:val="en-US"/>
            <w:rPrChange w:id="663" w:author="Nikola Mitic" w:date="2025-05-17T15:18:00Z" w16du:dateUtc="2025-05-17T13:18:00Z">
              <w:rPr>
                <w:lang w:val="en-US"/>
              </w:rPr>
            </w:rPrChange>
          </w:rPr>
          <w:t>UUID</w:t>
        </w:r>
        <w:r w:rsidR="00430521">
          <w:rPr>
            <w:lang w:val="en-US"/>
          </w:rPr>
          <w:t xml:space="preserve"> </w:t>
        </w:r>
        <w:r w:rsidR="00430521">
          <w:t>као примарни кључ</w:t>
        </w:r>
      </w:ins>
      <w:ins w:id="664" w:author="Nikola Mitic" w:date="2025-05-17T15:14:00Z" w16du:dateUtc="2025-05-17T13:14:00Z">
        <w:r w:rsidR="00430521">
          <w:t xml:space="preserve">. </w:t>
        </w:r>
        <w:r w:rsidR="00430521" w:rsidRPr="005F6EB8">
          <w:rPr>
            <w:i/>
            <w:iCs/>
            <w:lang w:val="en-US"/>
            <w:rPrChange w:id="665" w:author="Nikola Mitic" w:date="2025-05-17T15:19:00Z" w16du:dateUtc="2025-05-17T13:19:00Z">
              <w:rPr>
                <w:lang w:val="en-US"/>
              </w:rPr>
            </w:rPrChange>
          </w:rPr>
          <w:t>UUID</w:t>
        </w:r>
        <w:r w:rsidR="00430521">
          <w:t xml:space="preserve"> је 32</w:t>
        </w:r>
      </w:ins>
      <w:ins w:id="666" w:author="Nikola Mitic" w:date="2025-05-17T15:24:00Z" w16du:dateUtc="2025-05-17T13:24:00Z">
        <w:r w:rsidR="005F6EB8">
          <w:t>-</w:t>
        </w:r>
      </w:ins>
      <w:ins w:id="667" w:author="Nikola Mitic" w:date="2025-05-17T15:14:00Z" w16du:dateUtc="2025-05-17T13:14:00Z">
        <w:r w:rsidR="00430521">
          <w:t>карактерна</w:t>
        </w:r>
      </w:ins>
      <w:ins w:id="668" w:author="Nikola Mitic" w:date="2025-05-17T15:15:00Z" w16du:dateUtc="2025-05-17T13:15:00Z">
        <w:r w:rsidR="00430521">
          <w:t xml:space="preserve"> вредност генерисана комбинациј</w:t>
        </w:r>
      </w:ins>
      <w:ins w:id="669" w:author="Nikola Mitic" w:date="2025-05-17T15:24:00Z" w16du:dateUtc="2025-05-17T13:24:00Z">
        <w:r w:rsidR="005F6EB8">
          <w:t>ом</w:t>
        </w:r>
      </w:ins>
      <w:ins w:id="670" w:author="Nikola Mitic" w:date="2025-05-17T15:15:00Z" w16du:dateUtc="2025-05-17T13:15:00Z">
        <w:r w:rsidR="00430521">
          <w:t xml:space="preserve"> цифара </w:t>
        </w:r>
      </w:ins>
      <w:ins w:id="671" w:author="Nikola Mitic" w:date="2025-05-17T15:25:00Z" w16du:dateUtc="2025-05-17T13:25:00Z">
        <w:r w:rsidR="005F6EB8">
          <w:t xml:space="preserve">од </w:t>
        </w:r>
      </w:ins>
      <w:ins w:id="672" w:author="Nikola Mitic" w:date="2025-05-17T15:15:00Z" w16du:dateUtc="2025-05-17T13:15:00Z">
        <w:r w:rsidR="00430521">
          <w:t xml:space="preserve">0 до 9 и латиничних слова </w:t>
        </w:r>
      </w:ins>
      <w:ins w:id="673" w:author="Nikola Mitic" w:date="2025-05-17T15:25:00Z" w16du:dateUtc="2025-05-17T13:25:00Z">
        <w:r w:rsidR="005F6EB8">
          <w:t xml:space="preserve">од </w:t>
        </w:r>
      </w:ins>
      <w:ins w:id="674" w:author="Nikola Mitic" w:date="2025-05-17T15:15:00Z" w16du:dateUtc="2025-05-17T13:15:00Z">
        <w:r w:rsidR="00430521">
          <w:rPr>
            <w:lang w:val="en-US"/>
          </w:rPr>
          <w:t>A</w:t>
        </w:r>
        <w:r w:rsidR="00430521">
          <w:t xml:space="preserve"> до</w:t>
        </w:r>
        <w:r w:rsidR="00430521">
          <w:rPr>
            <w:lang w:val="en-US"/>
          </w:rPr>
          <w:t xml:space="preserve"> F</w:t>
        </w:r>
        <w:r w:rsidR="00430521">
          <w:t xml:space="preserve"> у формату</w:t>
        </w:r>
      </w:ins>
      <w:ins w:id="675" w:author="Nikola Mitic" w:date="2025-05-17T15:16:00Z" w16du:dateUtc="2025-05-17T13:16:00Z">
        <w:r w:rsidR="00430521">
          <w:t xml:space="preserve"> 8-4-4-4-12</w:t>
        </w:r>
      </w:ins>
      <w:ins w:id="676" w:author="Nikola Mitic" w:date="2025-05-17T15:15:00Z" w16du:dateUtc="2025-05-17T13:15:00Z">
        <w:r w:rsidR="00430521">
          <w:t>.</w:t>
        </w:r>
      </w:ins>
      <w:ins w:id="677" w:author="Nikola Mitic" w:date="2025-05-17T15:16:00Z" w16du:dateUtc="2025-05-17T13:16:00Z">
        <w:r w:rsidR="00430521">
          <w:t xml:space="preserve"> Како је то 128-битна вредност</w:t>
        </w:r>
      </w:ins>
      <w:ins w:id="678" w:author="Nikola Mitic" w:date="2025-05-17T15:17:00Z" w16du:dateUtc="2025-05-17T13:17:00Z">
        <w:r w:rsidR="00430521">
          <w:t>, сваки систем је може генерисати, а вероватноћа генерисања истог кључа статистички је близу нуле</w:t>
        </w:r>
      </w:ins>
      <w:ins w:id="679" w:author="Nikola Mitic" w:date="2025-05-17T15:19:00Z" w16du:dateUtc="2025-05-17T13:19:00Z">
        <w:r w:rsidR="005F6EB8">
          <w:t>.</w:t>
        </w:r>
      </w:ins>
      <w:customXmlInsRangeStart w:id="680" w:author="Nikola Mitic" w:date="2025-05-17T15:36:00Z"/>
      <w:sdt>
        <w:sdtPr>
          <w:id w:val="1577792612"/>
          <w:citation/>
        </w:sdtPr>
        <w:sdtContent>
          <w:customXmlInsRangeEnd w:id="680"/>
          <w:ins w:id="681" w:author="Nikola Mitic" w:date="2025-05-17T15:36:00Z" w16du:dateUtc="2025-05-17T13:36:00Z">
            <w:r w:rsidR="00892B11">
              <w:fldChar w:fldCharType="begin"/>
            </w:r>
          </w:ins>
          <w:ins w:id="682" w:author="Nikola Mitic" w:date="2025-05-17T15:37:00Z" w16du:dateUtc="2025-05-17T13:37:00Z">
            <w:r w:rsidR="00892B11">
              <w:rPr>
                <w:lang w:val="en-US"/>
              </w:rPr>
              <w:instrText xml:space="preserve">CITATION Ale25 \l 1033 </w:instrText>
            </w:r>
          </w:ins>
          <w:r w:rsidR="00892B11">
            <w:fldChar w:fldCharType="separate"/>
          </w:r>
          <w:r w:rsidR="003E6B8A">
            <w:rPr>
              <w:noProof/>
              <w:lang w:val="en-US"/>
            </w:rPr>
            <w:t xml:space="preserve"> </w:t>
          </w:r>
          <w:r w:rsidR="003E6B8A" w:rsidRPr="003E6B8A">
            <w:rPr>
              <w:noProof/>
              <w:lang w:val="en-US"/>
            </w:rPr>
            <w:t>[7]</w:t>
          </w:r>
          <w:ins w:id="683" w:author="Nikola Mitic" w:date="2025-05-17T15:36:00Z" w16du:dateUtc="2025-05-17T13:36:00Z">
            <w:r w:rsidR="00892B11">
              <w:fldChar w:fldCharType="end"/>
            </w:r>
          </w:ins>
          <w:customXmlInsRangeStart w:id="684" w:author="Nikola Mitic" w:date="2025-05-17T15:36:00Z"/>
        </w:sdtContent>
      </w:sdt>
      <w:customXmlInsRangeEnd w:id="684"/>
    </w:p>
    <w:p w14:paraId="791F66E4" w14:textId="1E2206F3" w:rsidR="008623A3" w:rsidRPr="005C552C" w:rsidRDefault="008623A3" w:rsidP="005F6EB8">
      <w:pPr>
        <w:ind w:firstLine="720"/>
      </w:pPr>
      <w:del w:id="685" w:author="Nikola Mitic" w:date="2025-05-17T15:09:00Z" w16du:dateUtc="2025-05-17T13:09:00Z">
        <w:r w:rsidRPr="005C552C" w:rsidDel="00430521">
          <w:delText xml:space="preserve"> </w:delText>
        </w:r>
        <w:commentRangeEnd w:id="612"/>
        <w:r w:rsidR="00E62E9D" w:rsidDel="00430521">
          <w:rPr>
            <w:rStyle w:val="CommentReference"/>
          </w:rPr>
          <w:commentReference w:id="612"/>
        </w:r>
      </w:del>
      <w:r w:rsidRPr="005C552C">
        <w:t xml:space="preserve">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w:t>
      </w:r>
      <w:ins w:id="686" w:author="Nikola Mitic" w:date="2025-05-17T15:20:00Z" w16du:dateUtc="2025-05-17T13:20:00Z">
        <w:r w:rsidR="005F6EB8">
          <w:t>Табеле се у релационом систему повезују</w:t>
        </w:r>
      </w:ins>
      <w:commentRangeStart w:id="687"/>
      <w:commentRangeStart w:id="688"/>
      <w:del w:id="689" w:author="Nikola Mitic" w:date="2025-05-13T20:36:00Z" w16du:dateUtc="2025-05-13T18:36:00Z">
        <w:r w:rsidRPr="005C552C" w:rsidDel="003C1D27">
          <w:delText>Уникатно</w:delText>
        </w:r>
        <w:commentRangeEnd w:id="687"/>
        <w:r w:rsidR="00E62E9D" w:rsidDel="003C1D27">
          <w:rPr>
            <w:rStyle w:val="CommentReference"/>
          </w:rPr>
          <w:commentReference w:id="687"/>
        </w:r>
        <w:r w:rsidRPr="005C552C" w:rsidDel="003C1D27">
          <w:delText xml:space="preserve"> </w:delText>
        </w:r>
      </w:del>
      <w:del w:id="690" w:author="Nikola Mitic" w:date="2025-05-17T15:19:00Z" w16du:dateUtc="2025-05-17T13:19:00Z">
        <w:r w:rsidRPr="005C552C" w:rsidDel="005F6EB8">
          <w:delText xml:space="preserve">идентификовање сваког реда података постиже се </w:delText>
        </w:r>
      </w:del>
      <w:del w:id="691" w:author="Nikola Mitic" w:date="2025-05-17T14:30:00Z" w16du:dateUtc="2025-05-17T12:30:00Z">
        <w:r w:rsidRPr="005C552C" w:rsidDel="00A91DCA">
          <w:delText xml:space="preserve">јединственим идентификационим бројем у тој табели који се назива </w:delText>
        </w:r>
      </w:del>
      <w:del w:id="692" w:author="Nikola Mitic" w:date="2025-05-17T15:19:00Z" w16du:dateUtc="2025-05-17T13:19:00Z">
        <w:r w:rsidRPr="005C552C" w:rsidDel="005F6EB8">
          <w:delText>примарн</w:delText>
        </w:r>
      </w:del>
      <w:del w:id="693" w:author="Nikola Mitic" w:date="2025-05-17T14:30:00Z" w16du:dateUtc="2025-05-17T12:30:00Z">
        <w:r w:rsidRPr="005C552C" w:rsidDel="00A91DCA">
          <w:delText>и</w:delText>
        </w:r>
      </w:del>
      <w:del w:id="694" w:author="Nikola Mitic" w:date="2025-05-17T15:19:00Z" w16du:dateUtc="2025-05-17T13:19:00Z">
        <w:r w:rsidRPr="005C552C" w:rsidDel="005F6EB8">
          <w:delText xml:space="preserve"> </w:delText>
        </w:r>
      </w:del>
      <w:ins w:id="695" w:author="Nikola Mitic" w:date="2025-05-17T15:20:00Z" w16du:dateUtc="2025-05-17T13:20:00Z">
        <w:r w:rsidR="005F6EB8">
          <w:t xml:space="preserve"> </w:t>
        </w:r>
      </w:ins>
      <w:del w:id="696" w:author="Nikola Mitic" w:date="2025-05-17T15:19:00Z" w16du:dateUtc="2025-05-17T13:19:00Z">
        <w:r w:rsidRPr="005C552C" w:rsidDel="005F6EB8">
          <w:delText>кључ.</w:delText>
        </w:r>
      </w:del>
      <w:del w:id="697" w:author="Nikola Mitic" w:date="2025-05-17T15:20:00Z" w16du:dateUtc="2025-05-17T13:20:00Z">
        <w:r w:rsidRPr="005C552C" w:rsidDel="005F6EB8">
          <w:delText xml:space="preserve"> Узимањем овог јединственог идентификационог броја</w:delText>
        </w:r>
      </w:del>
      <w:ins w:id="698" w:author="Nikola Mitic" w:date="2025-05-17T15:20:00Z" w16du:dateUtc="2025-05-17T13:20:00Z">
        <w:r w:rsidR="005F6EB8">
          <w:t>коришћењем</w:t>
        </w:r>
      </w:ins>
      <w:r w:rsidRPr="005C552C">
        <w:t xml:space="preserve"> </w:t>
      </w:r>
      <w:ins w:id="699" w:author="Nikola Mitic" w:date="2025-05-17T15:20:00Z" w16du:dateUtc="2025-05-17T13:20:00Z">
        <w:r w:rsidR="005F6EB8">
          <w:t xml:space="preserve">примарног кључа. </w:t>
        </w:r>
      </w:ins>
      <w:del w:id="700" w:author="Nikola Mitic" w:date="2025-05-17T15:20:00Z" w16du:dateUtc="2025-05-17T13:20:00Z">
        <w:r w:rsidRPr="005C552C" w:rsidDel="005F6EB8">
          <w:delText>и с</w:delText>
        </w:r>
      </w:del>
      <w:ins w:id="701" w:author="Nikola Mitic" w:date="2025-05-17T15:20:00Z" w16du:dateUtc="2025-05-17T13:20:00Z">
        <w:r w:rsidR="005F6EB8">
          <w:t>С</w:t>
        </w:r>
      </w:ins>
      <w:r w:rsidRPr="005C552C">
        <w:t xml:space="preserve">мештањем </w:t>
      </w:r>
      <w:ins w:id="702" w:author="Nikola Mitic" w:date="2025-05-17T15:20:00Z" w16du:dateUtc="2025-05-17T13:20:00Z">
        <w:r w:rsidR="005F6EB8">
          <w:t xml:space="preserve">примарног кључа </w:t>
        </w:r>
      </w:ins>
      <w:ins w:id="703" w:author="Nikola Mitic" w:date="2025-05-17T15:21:00Z" w16du:dateUtc="2025-05-17T13:21:00Z">
        <w:r w:rsidR="005F6EB8">
          <w:t xml:space="preserve">директно </w:t>
        </w:r>
      </w:ins>
      <w:r w:rsidRPr="005C552C">
        <w:t>у другу табелу</w:t>
      </w:r>
      <w:ins w:id="704" w:author="Nikola Mitic" w:date="2025-05-17T15:21:00Z" w16du:dateUtc="2025-05-17T13:21:00Z">
        <w:r w:rsidR="005F6EB8">
          <w:t xml:space="preserve"> или у посредничку табелу</w:t>
        </w:r>
      </w:ins>
      <w:r w:rsidRPr="005C552C">
        <w:t xml:space="preserve">, у ред са којим </w:t>
      </w:r>
      <w:r w:rsidR="001817DE">
        <w:t>се логички може повезати</w:t>
      </w:r>
      <w:r w:rsidRPr="005C552C">
        <w:t>,</w:t>
      </w:r>
      <w:r w:rsidR="001817DE">
        <w:t xml:space="preserve"> ствара се веза у релационој бази података. Овај кључ, смештен у другу табелу,</w:t>
      </w:r>
      <w:r w:rsidRPr="005C552C">
        <w:t xml:space="preserve"> </w:t>
      </w:r>
      <w:del w:id="705" w:author="Nikola Mitic" w:date="2025-07-08T01:33:00Z" w16du:dateUtc="2025-07-07T23:33:00Z">
        <w:r w:rsidRPr="005C552C" w:rsidDel="0043735F">
          <w:delText xml:space="preserve">сада </w:delText>
        </w:r>
      </w:del>
      <w:r w:rsidR="001817DE">
        <w:t>води</w:t>
      </w:r>
      <w:ins w:id="706" w:author="Nikola Mitic" w:date="2025-07-08T01:33:00Z" w16du:dateUtc="2025-07-07T23:33:00Z">
        <w:r w:rsidR="0043735F">
          <w:t xml:space="preserve"> се</w:t>
        </w:r>
      </w:ins>
      <w:del w:id="707" w:author="Nikola Mitic" w:date="2025-07-08T01:33:00Z" w16du:dateUtc="2025-07-07T23:33:00Z">
        <w:r w:rsidR="001817DE" w:rsidDel="0043735F">
          <w:delText>мо</w:delText>
        </w:r>
      </w:del>
      <w:r w:rsidR="001817DE">
        <w:t xml:space="preserve"> </w:t>
      </w:r>
      <w:r w:rsidRPr="005C552C">
        <w:t>под именом страни кључ</w:t>
      </w:r>
      <w:ins w:id="708" w:author="Nikola Mitic" w:date="2025-05-17T15:21:00Z" w16du:dateUtc="2025-05-17T13:21:00Z">
        <w:r w:rsidR="005F6EB8">
          <w:t xml:space="preserve"> јер он јединствено дефинише везу са енти</w:t>
        </w:r>
      </w:ins>
      <w:ins w:id="709" w:author="Nikola Mitic" w:date="2025-05-17T15:22:00Z" w16du:dateUtc="2025-05-17T13:22:00Z">
        <w:r w:rsidR="005F6EB8">
          <w:t>т</w:t>
        </w:r>
      </w:ins>
      <w:ins w:id="710" w:author="Nikola Mitic" w:date="2025-05-17T15:21:00Z" w16du:dateUtc="2025-05-17T13:21:00Z">
        <w:r w:rsidR="005F6EB8">
          <w:t>етом друге табеле</w:t>
        </w:r>
      </w:ins>
      <w:r w:rsidR="001817DE">
        <w:t>.</w:t>
      </w:r>
      <w:r w:rsidRPr="005C552C">
        <w:t xml:space="preserve"> </w:t>
      </w:r>
      <w:r w:rsidR="001817DE">
        <w:t xml:space="preserve">На овај начин стварају се </w:t>
      </w:r>
      <w:r w:rsidRPr="005C552C">
        <w:t>различи</w:t>
      </w:r>
      <w:r w:rsidR="001817DE">
        <w:t xml:space="preserve">ти типови </w:t>
      </w:r>
      <w:r w:rsidRPr="005C552C">
        <w:t>веза у релационој бази података. Овакав систем омогућује детаљно и структуирано чување комплексних података из реалног света.</w:t>
      </w:r>
      <w:commentRangeEnd w:id="688"/>
      <w:r w:rsidR="00E62E9D">
        <w:rPr>
          <w:rStyle w:val="CommentReference"/>
        </w:rPr>
        <w:commentReference w:id="688"/>
      </w:r>
    </w:p>
    <w:p w14:paraId="44BB3ECD" w14:textId="77777777" w:rsidR="008623A3" w:rsidRPr="005C552C" w:rsidRDefault="008623A3" w:rsidP="008623A3">
      <w:pPr>
        <w:jc w:val="center"/>
      </w:pPr>
      <w:r w:rsidRPr="005C552C">
        <w:rPr>
          <w:noProof/>
        </w:rPr>
        <w:drawing>
          <wp:inline distT="0" distB="0" distL="0" distR="0" wp14:anchorId="1930A88A" wp14:editId="78AEAF8C">
            <wp:extent cx="4387850" cy="4525207"/>
            <wp:effectExtent l="0" t="0" r="0" b="889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2235" cy="4591608"/>
                    </a:xfrm>
                    <a:prstGeom prst="rect">
                      <a:avLst/>
                    </a:prstGeom>
                    <a:noFill/>
                    <a:ln>
                      <a:noFill/>
                    </a:ln>
                  </pic:spPr>
                </pic:pic>
              </a:graphicData>
            </a:graphic>
          </wp:inline>
        </w:drawing>
      </w:r>
    </w:p>
    <w:p w14:paraId="5E650F9E" w14:textId="71A0C890" w:rsidR="008623A3" w:rsidRPr="005C552C" w:rsidRDefault="008623A3" w:rsidP="008623A3">
      <w:pPr>
        <w:pStyle w:val="Heading4"/>
        <w:jc w:val="center"/>
      </w:pPr>
      <w:r w:rsidRPr="005C552C">
        <w:t xml:space="preserve">Слика </w:t>
      </w:r>
      <w:r w:rsidR="00FC5E52">
        <w:t>2</w:t>
      </w:r>
      <w:r w:rsidRPr="005C552C">
        <w:t xml:space="preserve">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3E6B8A">
            <w:rPr>
              <w:noProof/>
            </w:rPr>
            <w:t xml:space="preserve"> </w:t>
          </w:r>
          <w:r w:rsidR="003E6B8A" w:rsidRPr="003E6B8A">
            <w:rPr>
              <w:noProof/>
            </w:rPr>
            <w:t>[8]</w:t>
          </w:r>
          <w:r w:rsidRPr="005C552C">
            <w:fldChar w:fldCharType="end"/>
          </w:r>
        </w:sdtContent>
      </w:sdt>
    </w:p>
    <w:p w14:paraId="661515BC" w14:textId="77777777" w:rsidR="008623A3" w:rsidRPr="005C552C" w:rsidRDefault="008623A3" w:rsidP="008623A3">
      <w:pPr>
        <w:ind w:firstLine="720"/>
      </w:pPr>
    </w:p>
    <w:p w14:paraId="51EFB85E" w14:textId="23F0F3DE" w:rsidR="008623A3" w:rsidRPr="005C552C" w:rsidRDefault="001817DE" w:rsidP="008623A3">
      <w:pPr>
        <w:ind w:firstLine="720"/>
      </w:pPr>
      <w:r>
        <w:lastRenderedPageBreak/>
        <w:t>П</w:t>
      </w:r>
      <w:r w:rsidR="008623A3" w:rsidRPr="005C552C">
        <w:t xml:space="preserve">ример </w:t>
      </w:r>
      <w:r>
        <w:t>са слике</w:t>
      </w:r>
      <w:del w:id="711" w:author="Nikola Mitic" w:date="2025-05-13T21:17:00Z" w16du:dateUtc="2025-05-13T19:17:00Z">
        <w:r w:rsidDel="00050810">
          <w:delText xml:space="preserve"> бр.</w:delText>
        </w:r>
      </w:del>
      <w:r>
        <w:t xml:space="preserve"> 2 </w:t>
      </w:r>
      <w:r w:rsidR="008623A3" w:rsidRPr="005C552C">
        <w:t>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008623A3" w:rsidRPr="005C552C">
        <w:rPr>
          <w:i/>
          <w:iCs/>
        </w:rPr>
        <w:t>RDBMS</w:t>
      </w:r>
      <w:del w:id="712" w:author="Nikola Mitic" w:date="2025-05-13T20:37:00Z" w16du:dateUtc="2025-05-13T18:37:00Z">
        <w:r w:rsidR="008623A3" w:rsidRPr="005C552C" w:rsidDel="003C1D27">
          <w:rPr>
            <w:rStyle w:val="FootnoteReference"/>
          </w:rPr>
          <w:footnoteReference w:id="5"/>
        </w:r>
      </w:del>
      <w:r w:rsidR="008623A3" w:rsidRPr="005C552C">
        <w:t xml:space="preserve">) као што су </w:t>
      </w:r>
      <w:r w:rsidR="008623A3" w:rsidRPr="005C552C">
        <w:rPr>
          <w:i/>
          <w:iCs/>
        </w:rPr>
        <w:t>MySQL</w:t>
      </w:r>
      <w:r w:rsidR="008623A3" w:rsidRPr="005C552C">
        <w:t>,</w:t>
      </w:r>
      <w:r w:rsidR="008623A3" w:rsidRPr="005C552C">
        <w:rPr>
          <w:i/>
          <w:iCs/>
        </w:rPr>
        <w:t xml:space="preserve"> PostgreSQL</w:t>
      </w:r>
      <w:r w:rsidR="008623A3" w:rsidRPr="005C552C">
        <w:t>,</w:t>
      </w:r>
      <w:r w:rsidR="008623A3" w:rsidRPr="005C552C">
        <w:rPr>
          <w:i/>
          <w:iCs/>
        </w:rPr>
        <w:t xml:space="preserve"> MariaDB</w:t>
      </w:r>
      <w:r w:rsidR="008623A3" w:rsidRPr="005C552C">
        <w:t>,</w:t>
      </w:r>
      <w:r w:rsidR="008623A3" w:rsidRPr="005C552C">
        <w:rPr>
          <w:i/>
          <w:iCs/>
        </w:rPr>
        <w:t xml:space="preserve"> Microsoft SQL Server</w:t>
      </w:r>
      <w:r w:rsidR="008623A3" w:rsidRPr="005C552C">
        <w:t xml:space="preserve"> и</w:t>
      </w:r>
      <w:r w:rsidR="008623A3" w:rsidRPr="005C552C">
        <w:rPr>
          <w:i/>
          <w:iCs/>
        </w:rPr>
        <w:t xml:space="preserve"> Oracle Database.</w:t>
      </w:r>
    </w:p>
    <w:p w14:paraId="7480DDA4" w14:textId="131FB10B" w:rsidR="008623A3" w:rsidRDefault="008623A3" w:rsidP="008623A3">
      <w:pPr>
        <w:ind w:firstLine="720"/>
        <w:rPr>
          <w:lang w:val="en-US"/>
        </w:rPr>
      </w:pPr>
      <w:r w:rsidRPr="005C552C">
        <w:t xml:space="preserve">Модел релационе базе податак настао је 1970их година са циљем замене хијерархијске структуре организације података. </w:t>
      </w:r>
      <w:r w:rsidR="006A341F">
        <w:t>Хијерархијска структура података представљала је приказ података у нивоима по припадности. На овај начин вршио се вишеструки унос</w:t>
      </w:r>
      <w:del w:id="715" w:author="Nikola Mitic" w:date="2025-07-08T01:35:00Z" w16du:dateUtc="2025-07-07T23:35:00Z">
        <w:r w:rsidR="006A341F" w:rsidDel="0043735F">
          <w:delText>е</w:delText>
        </w:r>
      </w:del>
      <w:r w:rsidR="006A341F">
        <w:t xml:space="preserve"> истих података. Овакав систем имао је велику</w:t>
      </w:r>
      <w:r w:rsidRPr="005C552C">
        <w:t xml:space="preserve"> редундантност података, грешк</w:t>
      </w:r>
      <w:r w:rsidR="006A341F">
        <w:t>е</w:t>
      </w:r>
      <w:r w:rsidRPr="005C552C">
        <w:t xml:space="preserve"> приликом вишеструких уноса</w:t>
      </w:r>
      <w:r w:rsidR="006A341F">
        <w:t xml:space="preserve">, грешке приликом измене тих података јер су захтевале исту измену на више места </w:t>
      </w:r>
      <w:r w:rsidRPr="005C552C">
        <w:t xml:space="preserve">и </w:t>
      </w:r>
      <w:r w:rsidR="006A341F">
        <w:t xml:space="preserve">велику </w:t>
      </w:r>
      <w:r w:rsidRPr="005C552C">
        <w:t xml:space="preserve">комплексност прибављања </w:t>
      </w:r>
      <w:r w:rsidR="006A341F">
        <w:t>података. Како би се избегле мане оваквог система</w:t>
      </w:r>
      <w:r w:rsidRPr="005C552C">
        <w:t xml:space="preserve"> креиран је нови систем. </w:t>
      </w:r>
      <w:ins w:id="716" w:author="Nikola Mitic" w:date="2025-07-08T01:35:00Z" w16du:dateUtc="2025-07-07T23:35:00Z">
        <w:r w:rsidR="0043735F">
          <w:t xml:space="preserve">Релациони </w:t>
        </w:r>
      </w:ins>
      <w:del w:id="717" w:author="Nikola Mitic" w:date="2025-07-08T01:35:00Z" w16du:dateUtc="2025-07-07T23:35:00Z">
        <w:r w:rsidRPr="005C552C" w:rsidDel="0043735F">
          <w:delText xml:space="preserve">Овакав </w:delText>
        </w:r>
      </w:del>
      <w:r w:rsidRPr="005C552C">
        <w:t xml:space="preserve">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w:t>
      </w:r>
      <w:del w:id="718" w:author="Nikola Mitic" w:date="2025-07-08T01:36:00Z" w16du:dateUtc="2025-07-07T23:36:00Z">
        <w:r w:rsidRPr="005C552C" w:rsidDel="0043735F">
          <w:delText>Овим принципом рада и</w:delText>
        </w:r>
      </w:del>
      <w:ins w:id="719" w:author="Nikola Mitic" w:date="2025-07-08T01:36:00Z" w16du:dateUtc="2025-07-07T23:36:00Z">
        <w:r w:rsidR="0043735F">
          <w:t>И</w:t>
        </w:r>
      </w:ins>
      <w:r w:rsidRPr="005C552C">
        <w:t>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3E6B8A">
            <w:rPr>
              <w:noProof/>
            </w:rPr>
            <w:t xml:space="preserve"> </w:t>
          </w:r>
          <w:r w:rsidR="003E6B8A" w:rsidRPr="003E6B8A">
            <w:rPr>
              <w:noProof/>
            </w:rPr>
            <w:t>[8]</w:t>
          </w:r>
          <w:r w:rsidRPr="005C552C">
            <w:fldChar w:fldCharType="end"/>
          </w:r>
        </w:sdtContent>
      </w:sdt>
      <w:r w:rsidRPr="005C552C">
        <w:t xml:space="preserve"> </w:t>
      </w:r>
      <w:r w:rsidR="006A341F">
        <w:t>Коначно, овакав систем показао се доста ефикаснији у самом одржавању али и прибављању података и извршењу измена истих.</w:t>
      </w:r>
    </w:p>
    <w:p w14:paraId="4ED9A8BE" w14:textId="3A7040C5" w:rsidR="009D7F28" w:rsidRDefault="006A341F" w:rsidP="00FC5E52">
      <w:pPr>
        <w:ind w:firstLine="720"/>
        <w:rPr>
          <w:ins w:id="720" w:author="Nikola Mitic" w:date="2025-05-16T20:58:00Z" w16du:dateUtc="2025-05-16T18:58:00Z"/>
        </w:rPr>
      </w:pPr>
      <w:r>
        <w:t>Тако</w:t>
      </w:r>
      <w:r w:rsidR="00E45320">
        <w:t xml:space="preserve"> креиране базе података и њихови подаци даље се мапира</w:t>
      </w:r>
      <w:r w:rsidR="00FC5E52">
        <w:t>ју</w:t>
      </w:r>
      <w:r w:rsidR="00E45320">
        <w:t xml:space="preserve"> како би се употребили у апликацијама направљеним објектно орјентисаним језицима.</w:t>
      </w:r>
      <w:r>
        <w:t xml:space="preserve"> </w:t>
      </w:r>
      <w:r w:rsidR="00E45320">
        <w:t>Објектно релационо мапирање преводи табеле у објекте,</w:t>
      </w:r>
      <w:r w:rsidR="00FC5E52">
        <w:t xml:space="preserve"> а</w:t>
      </w:r>
      <w:r w:rsidR="00E45320">
        <w:t xml:space="preserve"> атрибуте табела у атрибуте објекта</w:t>
      </w:r>
      <w:r w:rsidR="00FC5E52">
        <w:t xml:space="preserve">. На овај начин генерише се објектни преглед података, штеди се време и олакшава рад креирањем предефинисаних упита ка бази и повећава сигурност спречавањем </w:t>
      </w:r>
      <w:r w:rsidR="00FC5E52" w:rsidRPr="00AC6823">
        <w:rPr>
          <w:i/>
          <w:iCs/>
          <w:lang w:val="en-US"/>
        </w:rPr>
        <w:t>SQL injection</w:t>
      </w:r>
      <w:r w:rsidR="00FC5E52">
        <w:rPr>
          <w:lang w:val="en-US"/>
        </w:rPr>
        <w:t xml:space="preserve"> </w:t>
      </w:r>
      <w:r w:rsidR="00FC5E52">
        <w:t>напада</w:t>
      </w:r>
      <w:ins w:id="721" w:author="Nikola Mitic" w:date="2025-05-13T20:37:00Z" w16du:dateUtc="2025-05-13T18:37:00Z">
        <w:r w:rsidR="003C1D27">
          <w:t xml:space="preserve"> на базу подат</w:t>
        </w:r>
      </w:ins>
      <w:ins w:id="722" w:author="Nikola Mitic" w:date="2025-05-13T20:38:00Z" w16du:dateUtc="2025-05-13T18:38:00Z">
        <w:r w:rsidR="003C1D27">
          <w:t xml:space="preserve">ака </w:t>
        </w:r>
      </w:ins>
      <w:ins w:id="723" w:author="Nikola Mitic" w:date="2025-05-13T20:37:00Z" w16du:dateUtc="2025-05-13T18:37:00Z">
        <w:r w:rsidR="003C1D27">
          <w:t>односно напад</w:t>
        </w:r>
      </w:ins>
      <w:ins w:id="724" w:author="Nikola Mitic" w:date="2025-05-13T20:39:00Z" w16du:dateUtc="2025-05-13T18:39:00Z">
        <w:r w:rsidR="003C1D27">
          <w:t>а</w:t>
        </w:r>
      </w:ins>
      <w:ins w:id="725" w:author="Nikola Mitic" w:date="2025-05-13T20:37:00Z" w16du:dateUtc="2025-05-13T18:37:00Z">
        <w:r w:rsidR="003C1D27">
          <w:t xml:space="preserve"> на базу података </w:t>
        </w:r>
      </w:ins>
      <w:ins w:id="726" w:author="Nikola Mitic" w:date="2025-05-13T20:39:00Z" w16du:dateUtc="2025-05-13T18:39:00Z">
        <w:r w:rsidR="003C1D27">
          <w:t>који</w:t>
        </w:r>
      </w:ins>
      <w:ins w:id="727" w:author="Nikola Mitic" w:date="2025-05-13T20:37:00Z" w16du:dateUtc="2025-05-13T18:37:00Z">
        <w:r w:rsidR="003C1D27">
          <w:t xml:space="preserve"> се изврша</w:t>
        </w:r>
      </w:ins>
      <w:ins w:id="728" w:author="Nikola Mitic" w:date="2025-05-13T20:39:00Z" w16du:dateUtc="2025-05-13T18:39:00Z">
        <w:r w:rsidR="003C1D27">
          <w:t>ва</w:t>
        </w:r>
      </w:ins>
      <w:ins w:id="729" w:author="Nikola Mitic" w:date="2025-05-13T20:37:00Z" w16du:dateUtc="2025-05-13T18:37:00Z">
        <w:r w:rsidR="003C1D27">
          <w:t xml:space="preserve"> </w:t>
        </w:r>
      </w:ins>
      <w:ins w:id="730" w:author="Nikola Mitic" w:date="2025-05-13T20:40:00Z" w16du:dateUtc="2025-05-13T18:40:00Z">
        <w:r w:rsidR="003C1D27">
          <w:t>слањем</w:t>
        </w:r>
      </w:ins>
      <w:ins w:id="731" w:author="Nikola Mitic" w:date="2025-05-13T20:39:00Z" w16du:dateUtc="2025-05-13T18:39:00Z">
        <w:r w:rsidR="003C1D27">
          <w:t xml:space="preserve"> </w:t>
        </w:r>
      </w:ins>
      <w:ins w:id="732" w:author="Nikola Mitic" w:date="2025-05-13T20:37:00Z" w16du:dateUtc="2025-05-13T18:37:00Z">
        <w:r w:rsidR="003C1D27">
          <w:t xml:space="preserve">упита ка бази </w:t>
        </w:r>
      </w:ins>
      <w:ins w:id="733" w:author="Nikola Mitic" w:date="2025-05-13T20:38:00Z" w16du:dateUtc="2025-05-13T18:38:00Z">
        <w:r w:rsidR="003C1D27">
          <w:t>са</w:t>
        </w:r>
      </w:ins>
      <w:ins w:id="734" w:author="Nikola Mitic" w:date="2025-05-13T20:37:00Z" w16du:dateUtc="2025-05-13T18:37:00Z">
        <w:r w:rsidR="003C1D27">
          <w:t xml:space="preserve"> циљ</w:t>
        </w:r>
      </w:ins>
      <w:ins w:id="735" w:author="Nikola Mitic" w:date="2025-05-13T20:38:00Z" w16du:dateUtc="2025-05-13T18:38:00Z">
        <w:r w:rsidR="003C1D27">
          <w:t>ем вршења</w:t>
        </w:r>
      </w:ins>
      <w:ins w:id="736" w:author="Nikola Mitic" w:date="2025-05-13T20:37:00Z" w16du:dateUtc="2025-05-13T18:37:00Z">
        <w:r w:rsidR="003C1D27">
          <w:t xml:space="preserve"> недозвољен</w:t>
        </w:r>
      </w:ins>
      <w:ins w:id="737" w:author="Nikola Mitic" w:date="2025-05-13T20:39:00Z" w16du:dateUtc="2025-05-13T18:39:00Z">
        <w:r w:rsidR="003C1D27">
          <w:t>е</w:t>
        </w:r>
      </w:ins>
      <w:ins w:id="738" w:author="Nikola Mitic" w:date="2025-05-13T20:37:00Z" w16du:dateUtc="2025-05-13T18:37:00Z">
        <w:r w:rsidR="003C1D27">
          <w:t xml:space="preserve"> измен</w:t>
        </w:r>
      </w:ins>
      <w:ins w:id="739" w:author="Nikola Mitic" w:date="2025-05-13T20:39:00Z" w16du:dateUtc="2025-05-13T18:39:00Z">
        <w:r w:rsidR="003C1D27">
          <w:t>е</w:t>
        </w:r>
      </w:ins>
      <w:ins w:id="740" w:author="Nikola Mitic" w:date="2025-05-13T20:37:00Z" w16du:dateUtc="2025-05-13T18:37:00Z">
        <w:r w:rsidR="003C1D27">
          <w:t xml:space="preserve"> или прибављањ</w:t>
        </w:r>
      </w:ins>
      <w:ins w:id="741" w:author="Nikola Mitic" w:date="2025-05-13T20:39:00Z" w16du:dateUtc="2025-05-13T18:39:00Z">
        <w:r w:rsidR="003C1D27">
          <w:t>а</w:t>
        </w:r>
      </w:ins>
      <w:ins w:id="742" w:author="Nikola Mitic" w:date="2025-05-13T20:37:00Z" w16du:dateUtc="2025-05-13T18:37:00Z">
        <w:r w:rsidR="003C1D27">
          <w:t xml:space="preserve"> података</w:t>
        </w:r>
      </w:ins>
      <w:del w:id="743" w:author="Nikola Mitic" w:date="2025-05-13T20:37:00Z" w16du:dateUtc="2025-05-13T18:37:00Z">
        <w:r w:rsidR="00AC6823" w:rsidDel="003C1D27">
          <w:rPr>
            <w:rStyle w:val="FootnoteReference"/>
          </w:rPr>
          <w:footnoteReference w:id="6"/>
        </w:r>
      </w:del>
      <w:del w:id="746" w:author="Nikola Mitic" w:date="2025-05-13T20:38:00Z" w16du:dateUtc="2025-05-13T18:38:00Z">
        <w:r w:rsidR="00FC5E52" w:rsidDel="003C1D27">
          <w:delText xml:space="preserve"> на базу података</w:delText>
        </w:r>
      </w:del>
      <w:r w:rsidR="00FC5E52">
        <w:t>.</w:t>
      </w:r>
      <w:sdt>
        <w:sdtPr>
          <w:id w:val="-2067022580"/>
          <w:citation/>
        </w:sdtPr>
        <w:sdtContent>
          <w:r w:rsidR="00FC5E52">
            <w:fldChar w:fldCharType="begin"/>
          </w:r>
          <w:r w:rsidR="00FC5E52">
            <w:instrText xml:space="preserve"> CITATION Wha247 \l 10266 </w:instrText>
          </w:r>
          <w:r w:rsidR="00FC5E52">
            <w:fldChar w:fldCharType="separate"/>
          </w:r>
          <w:r w:rsidR="003E6B8A">
            <w:rPr>
              <w:noProof/>
            </w:rPr>
            <w:t xml:space="preserve"> </w:t>
          </w:r>
          <w:r w:rsidR="003E6B8A" w:rsidRPr="003E6B8A">
            <w:rPr>
              <w:noProof/>
            </w:rPr>
            <w:t>[9]</w:t>
          </w:r>
          <w:r w:rsidR="00FC5E52">
            <w:fldChar w:fldCharType="end"/>
          </w:r>
        </w:sdtContent>
      </w:sdt>
    </w:p>
    <w:p w14:paraId="69F96E6A" w14:textId="3B656C85" w:rsidR="00892B11" w:rsidRDefault="00892B11">
      <w:pPr>
        <w:spacing w:line="259" w:lineRule="auto"/>
        <w:jc w:val="left"/>
        <w:rPr>
          <w:ins w:id="747" w:author="Nikola Mitic" w:date="2025-05-17T15:42:00Z" w16du:dateUtc="2025-05-17T13:42:00Z"/>
        </w:rPr>
      </w:pPr>
      <w:ins w:id="748" w:author="Nikola Mitic" w:date="2025-05-17T15:42:00Z" w16du:dateUtc="2025-05-17T13:42:00Z">
        <w:r>
          <w:br w:type="page"/>
        </w:r>
      </w:ins>
    </w:p>
    <w:p w14:paraId="3D00F7CB" w14:textId="3FE4FBEA" w:rsidR="00376D06" w:rsidRPr="00FC5E52" w:rsidDel="00892B11" w:rsidRDefault="00376D06" w:rsidP="00FC5E52">
      <w:pPr>
        <w:ind w:firstLine="720"/>
        <w:rPr>
          <w:del w:id="749" w:author="Nikola Mitic" w:date="2025-05-17T15:42:00Z" w16du:dateUtc="2025-05-17T13:42:00Z"/>
        </w:rPr>
      </w:pPr>
      <w:bookmarkStart w:id="750" w:name="_Toc198390749"/>
      <w:bookmarkStart w:id="751" w:name="_Toc202867039"/>
      <w:bookmarkStart w:id="752" w:name="_Toc202867079"/>
      <w:bookmarkStart w:id="753" w:name="_Toc202867119"/>
      <w:bookmarkStart w:id="754" w:name="_Toc202867285"/>
      <w:bookmarkEnd w:id="750"/>
      <w:bookmarkEnd w:id="751"/>
      <w:bookmarkEnd w:id="752"/>
      <w:bookmarkEnd w:id="753"/>
      <w:bookmarkEnd w:id="754"/>
    </w:p>
    <w:p w14:paraId="477F48A0" w14:textId="32DC5A5E" w:rsidR="008623A3" w:rsidRPr="005C552C" w:rsidRDefault="00565139" w:rsidP="00676D51">
      <w:pPr>
        <w:pStyle w:val="Heading1"/>
        <w:numPr>
          <w:ilvl w:val="0"/>
          <w:numId w:val="2"/>
        </w:numPr>
        <w:ind w:left="0" w:firstLine="0"/>
      </w:pPr>
      <w:del w:id="755" w:author="Nikola Mitic" w:date="2025-07-08T11:36:00Z" w16du:dateUtc="2025-07-08T09:36:00Z">
        <w:r w:rsidDel="00F65638">
          <w:rPr>
            <w:lang w:val="en-US"/>
          </w:rPr>
          <w:delText>L</w:delText>
        </w:r>
      </w:del>
      <w:del w:id="756" w:author="Nikola Mitic" w:date="2025-07-08T11:37:00Z" w16du:dateUtc="2025-07-08T09:37:00Z">
        <w:r w:rsidDel="00F65638">
          <w:rPr>
            <w:lang w:val="en-US"/>
          </w:rPr>
          <w:delText>A</w:delText>
        </w:r>
      </w:del>
      <w:bookmarkStart w:id="757" w:name="_Toc202867286"/>
      <w:ins w:id="758" w:author="Nikola Mitic" w:date="2025-07-08T11:36:00Z" w16du:dateUtc="2025-07-08T09:36:00Z">
        <w:r w:rsidR="00F65638">
          <w:t xml:space="preserve">РАДНО ОКРУЖЕЊЕ </w:t>
        </w:r>
      </w:ins>
      <w:ins w:id="759" w:author="Nikola Mitic" w:date="2025-07-08T11:37:00Z" w16du:dateUtc="2025-07-08T09:37:00Z">
        <w:r w:rsidR="00F65638" w:rsidRPr="00F65638">
          <w:rPr>
            <w:i/>
            <w:iCs/>
            <w:lang w:val="en-US"/>
            <w:rPrChange w:id="760" w:author="Nikola Mitic" w:date="2025-07-08T11:38:00Z" w16du:dateUtc="2025-07-08T09:38:00Z">
              <w:rPr>
                <w:lang w:val="en-US"/>
              </w:rPr>
            </w:rPrChange>
          </w:rPr>
          <w:t>LA</w:t>
        </w:r>
      </w:ins>
      <w:r w:rsidRPr="00F65638">
        <w:rPr>
          <w:i/>
          <w:iCs/>
          <w:lang w:val="en-US"/>
          <w:rPrChange w:id="761" w:author="Nikola Mitic" w:date="2025-07-08T11:38:00Z" w16du:dateUtc="2025-07-08T09:38:00Z">
            <w:rPr>
              <w:lang w:val="en-US"/>
            </w:rPr>
          </w:rPrChange>
        </w:rPr>
        <w:t>RAVEL</w:t>
      </w:r>
      <w:bookmarkEnd w:id="757"/>
    </w:p>
    <w:p w14:paraId="79120B10" w14:textId="77777777" w:rsidR="008623A3" w:rsidRPr="005C552C" w:rsidRDefault="008623A3" w:rsidP="008623A3"/>
    <w:p w14:paraId="4C1F1E23" w14:textId="28D44AE0" w:rsidR="008623A3" w:rsidRDefault="008623A3" w:rsidP="00555086">
      <w:pPr>
        <w:pStyle w:val="Heading2"/>
        <w:numPr>
          <w:ilvl w:val="1"/>
          <w:numId w:val="2"/>
        </w:numPr>
        <w:ind w:left="0" w:firstLine="0"/>
      </w:pPr>
      <w:bookmarkStart w:id="762" w:name="_Toc202867287"/>
      <w:r w:rsidRPr="005C552C">
        <w:t>Опште</w:t>
      </w:r>
      <w:bookmarkEnd w:id="762"/>
    </w:p>
    <w:p w14:paraId="51FC93A8" w14:textId="77777777" w:rsidR="00555086" w:rsidRPr="00555086" w:rsidRDefault="00555086" w:rsidP="00555086"/>
    <w:p w14:paraId="60D407C5" w14:textId="2B91CA7C" w:rsidR="008623A3" w:rsidRPr="003D7D6D" w:rsidRDefault="00D548DD" w:rsidP="008623A3">
      <w:pPr>
        <w:ind w:firstLine="720"/>
      </w:pPr>
      <w:ins w:id="763" w:author="Nikola Mitic" w:date="2025-07-08T01:37:00Z" w16du:dateUtc="2025-07-07T23:37:00Z">
        <w:r>
          <w:t xml:space="preserve">Радо окружење </w:t>
        </w:r>
      </w:ins>
      <w:r w:rsidR="008623A3" w:rsidRPr="005C552C">
        <w:rPr>
          <w:i/>
          <w:iCs/>
        </w:rPr>
        <w:t>Laravel</w:t>
      </w:r>
      <w:r w:rsidR="008623A3" w:rsidRPr="005C552C">
        <w:t xml:space="preserve"> је </w:t>
      </w:r>
      <w:r w:rsidR="008623A3" w:rsidRPr="005C552C">
        <w:rPr>
          <w:i/>
          <w:iCs/>
        </w:rPr>
        <w:t xml:space="preserve">framework </w:t>
      </w:r>
      <w:r w:rsidR="008623A3" w:rsidRPr="005C552C">
        <w:t xml:space="preserve">који користи </w:t>
      </w:r>
      <w:r w:rsidR="008623A3" w:rsidRPr="005C552C">
        <w:rPr>
          <w:i/>
          <w:iCs/>
        </w:rPr>
        <w:t>PHP</w:t>
      </w:r>
      <w:r w:rsidR="008623A3"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w:t>
      </w:r>
      <w:del w:id="764" w:author="Nikola Mitic" w:date="2025-07-08T01:41:00Z" w16du:dateUtc="2025-07-07T23:41:00Z">
        <w:r w:rsidR="008623A3" w:rsidRPr="005C552C" w:rsidDel="00D548DD">
          <w:delText xml:space="preserve">програмерима да започну </w:delText>
        </w:r>
      </w:del>
      <w:r w:rsidR="008623A3" w:rsidRPr="005C552C">
        <w:t xml:space="preserve">креирање </w:t>
      </w:r>
      <w:del w:id="765" w:author="Nikola Mitic" w:date="2025-07-08T01:41:00Z" w16du:dateUtc="2025-07-07T23:41:00Z">
        <w:r w:rsidR="008623A3" w:rsidRPr="005C552C" w:rsidDel="00D548DD">
          <w:delText xml:space="preserve">својих </w:delText>
        </w:r>
      </w:del>
      <w:r w:rsidR="008623A3" w:rsidRPr="005C552C">
        <w:t xml:space="preserve">апликација са мноштвом већ имплементираних </w:t>
      </w:r>
      <w:r w:rsidR="004833A0">
        <w:t>делова</w:t>
      </w:r>
      <w:r w:rsidR="008623A3" w:rsidRPr="005C552C">
        <w:t xml:space="preserve"> </w:t>
      </w:r>
      <w:r w:rsidR="004833A0">
        <w:t xml:space="preserve">како би се лакше </w:t>
      </w:r>
      <w:r w:rsidR="000E16AF">
        <w:t>фокусир</w:t>
      </w:r>
      <w:r w:rsidR="004833A0">
        <w:t>ал</w:t>
      </w:r>
      <w:ins w:id="766" w:author="Nikola Mitic" w:date="2025-07-08T01:41:00Z" w16du:dateUtc="2025-07-07T23:41:00Z">
        <w:r>
          <w:t>о</w:t>
        </w:r>
      </w:ins>
      <w:del w:id="767" w:author="Nikola Mitic" w:date="2025-07-08T01:41:00Z" w16du:dateUtc="2025-07-07T23:41:00Z">
        <w:r w:rsidR="004833A0" w:rsidDel="00D548DD">
          <w:delText>и</w:delText>
        </w:r>
      </w:del>
      <w:r w:rsidR="000E16AF">
        <w:t xml:space="preserve"> на имплементацију </w:t>
      </w:r>
      <w:r w:rsidR="004833A0">
        <w:t xml:space="preserve">решења </w:t>
      </w:r>
      <w:r w:rsidR="000E16AF">
        <w:t xml:space="preserve">проблема који су специфично потребни за </w:t>
      </w:r>
      <w:del w:id="768" w:author="Nikola Mitic" w:date="2025-07-08T01:42:00Z" w16du:dateUtc="2025-07-07T23:42:00Z">
        <w:r w:rsidR="000E16AF" w:rsidDel="00D548DD">
          <w:delText xml:space="preserve">њихову </w:delText>
        </w:r>
      </w:del>
      <w:r w:rsidR="000E16AF">
        <w:t>апликацију. Неке од ствари које ов</w:t>
      </w:r>
      <w:r w:rsidR="002E0E22">
        <w:t>о</w:t>
      </w:r>
      <w:r w:rsidR="000E16AF">
        <w:t xml:space="preserve"> развојно окружење пружа су </w:t>
      </w:r>
      <w:r w:rsidR="008623A3" w:rsidRPr="005C552C">
        <w:t xml:space="preserve">аутентификација, </w:t>
      </w:r>
      <w:r w:rsidR="008623A3" w:rsidRPr="00270276">
        <w:rPr>
          <w:i/>
          <w:iCs/>
        </w:rPr>
        <w:t>middleware</w:t>
      </w:r>
      <w:del w:id="769" w:author="Nikola Mitic" w:date="2025-05-13T20:41:00Z" w16du:dateUtc="2025-05-13T18:41:00Z">
        <w:r w:rsidR="00210996" w:rsidDel="003C1D27">
          <w:rPr>
            <w:rStyle w:val="FootnoteReference"/>
          </w:rPr>
          <w:footnoteReference w:id="7"/>
        </w:r>
      </w:del>
      <w:ins w:id="772" w:author="Nikola Mitic" w:date="2025-05-13T20:40:00Z" w16du:dateUtc="2025-05-13T18:40:00Z">
        <w:r w:rsidR="003C1D27">
          <w:rPr>
            <w:i/>
            <w:iCs/>
          </w:rPr>
          <w:t xml:space="preserve"> </w:t>
        </w:r>
      </w:ins>
      <w:ins w:id="773" w:author="Nikola Mitic" w:date="2025-05-13T20:41:00Z" w16du:dateUtc="2025-05-13T18:41:00Z">
        <w:r w:rsidR="003C1D27" w:rsidRPr="003C1D27">
          <w:rPr>
            <w:rPrChange w:id="774" w:author="Nikola Mitic" w:date="2025-05-13T20:41:00Z" w16du:dateUtc="2025-05-13T18:41:00Z">
              <w:rPr>
                <w:i/>
                <w:iCs/>
              </w:rPr>
            </w:rPrChange>
          </w:rPr>
          <w:t>који на основу дефинисаних правила проверава право приступа подацим</w:t>
        </w:r>
        <w:r w:rsidR="003C1D27">
          <w:t>а</w:t>
        </w:r>
      </w:ins>
      <w:r w:rsidR="008623A3" w:rsidRPr="005C552C">
        <w:t>, рутирање, рад са базом података, итд.</w:t>
      </w:r>
      <w:sdt>
        <w:sdtPr>
          <w:id w:val="-1681650010"/>
          <w:citation/>
        </w:sdtPr>
        <w:sdtContent>
          <w:r w:rsidR="008623A3" w:rsidRPr="005C552C">
            <w:fldChar w:fldCharType="begin"/>
          </w:r>
          <w:r w:rsidR="008623A3" w:rsidRPr="005C552C">
            <w:instrText xml:space="preserve">CITATION Wha24 \l 10266 </w:instrText>
          </w:r>
          <w:r w:rsidR="008623A3" w:rsidRPr="005C552C">
            <w:fldChar w:fldCharType="separate"/>
          </w:r>
          <w:r w:rsidR="003E6B8A">
            <w:rPr>
              <w:noProof/>
            </w:rPr>
            <w:t xml:space="preserve"> </w:t>
          </w:r>
          <w:r w:rsidR="003E6B8A" w:rsidRPr="003E6B8A">
            <w:rPr>
              <w:noProof/>
            </w:rPr>
            <w:t>[10]</w:t>
          </w:r>
          <w:r w:rsidR="008623A3" w:rsidRPr="005C552C">
            <w:fldChar w:fldCharType="end"/>
          </w:r>
        </w:sdtContent>
      </w:sdt>
      <w:r w:rsidR="004833A0">
        <w:t xml:space="preserve"> Генерално, о</w:t>
      </w:r>
      <w:ins w:id="775" w:author="Nikola Mitic" w:date="2025-07-08T01:42:00Z" w16du:dateUtc="2025-07-07T23:42:00Z">
        <w:r>
          <w:t>во</w:t>
        </w:r>
      </w:ins>
      <w:del w:id="776" w:author="Nikola Mitic" w:date="2025-07-08T01:42:00Z" w16du:dateUtc="2025-07-07T23:42:00Z">
        <w:r w:rsidR="004833A0" w:rsidDel="00D548DD">
          <w:delText>н</w:delText>
        </w:r>
      </w:del>
      <w:r w:rsidR="004833A0">
        <w:t xml:space="preserve"> није први </w:t>
      </w:r>
      <w:r w:rsidR="004833A0" w:rsidRPr="00470B36">
        <w:rPr>
          <w:i/>
          <w:iCs/>
          <w:lang w:val="en-US"/>
        </w:rPr>
        <w:t>PHP</w:t>
      </w:r>
      <w:r w:rsidR="004833A0">
        <w:rPr>
          <w:lang w:val="en-US"/>
        </w:rPr>
        <w:t xml:space="preserve"> </w:t>
      </w:r>
      <w:r w:rsidR="004833A0" w:rsidRPr="00470B36">
        <w:rPr>
          <w:i/>
          <w:iCs/>
          <w:lang w:val="en-US"/>
        </w:rPr>
        <w:t>framework</w:t>
      </w:r>
      <w:r w:rsidR="004833A0">
        <w:t xml:space="preserve">, већ је настао као потреба и жеља за даљим развојем и унапређењем. Како су многе функционалности недостајале у </w:t>
      </w:r>
      <w:proofErr w:type="spellStart"/>
      <w:r w:rsidR="004833A0" w:rsidRPr="00470B36">
        <w:rPr>
          <w:i/>
          <w:iCs/>
          <w:lang w:val="en-US"/>
        </w:rPr>
        <w:t>Codeigniter</w:t>
      </w:r>
      <w:proofErr w:type="spellEnd"/>
      <w:r w:rsidR="004833A0">
        <w:rPr>
          <w:lang w:val="en-US"/>
        </w:rPr>
        <w:t>-</w:t>
      </w:r>
      <w:r w:rsidR="004833A0">
        <w:t>у ,</w:t>
      </w:r>
      <w:r w:rsidR="004833A0" w:rsidRPr="00470B36">
        <w:rPr>
          <w:i/>
          <w:iCs/>
          <w:lang w:val="en-US"/>
        </w:rPr>
        <w:t>Taylor Otwell</w:t>
      </w:r>
      <w:r w:rsidR="004833A0">
        <w:rPr>
          <w:lang w:val="en-US"/>
        </w:rPr>
        <w:t xml:space="preserve"> </w:t>
      </w:r>
      <w:r w:rsidR="004833A0">
        <w:t xml:space="preserve">решио је да започне пут развоја новог радног окружења. Ново креирано радно окружење под именом </w:t>
      </w:r>
      <w:r w:rsidR="004833A0" w:rsidRPr="00470B36">
        <w:rPr>
          <w:i/>
          <w:iCs/>
          <w:lang w:val="en-US"/>
        </w:rPr>
        <w:t>Laravel</w:t>
      </w:r>
      <w:r w:rsidR="004833A0">
        <w:t xml:space="preserve"> је објављено 9. јуна 2011. године. Прва верзија одмах је дошла са уграђеном аутентификацијом, </w:t>
      </w:r>
      <w:r w:rsidR="004833A0" w:rsidRPr="00470B36">
        <w:rPr>
          <w:i/>
          <w:iCs/>
          <w:lang w:val="en-US"/>
        </w:rPr>
        <w:t>Eloquent ORM</w:t>
      </w:r>
      <w:r w:rsidR="004833A0">
        <w:t xml:space="preserve">-ом за рад са базама података, моделима и њиховим везама, подршком за вишејезичност система, механизмом за једноставно креирање рута и радом са кешом, сесијама и другим стварима. Овакав систем донео је многе погодности и предности рада са </w:t>
      </w:r>
      <w:r w:rsidR="004833A0" w:rsidRPr="00470B36">
        <w:rPr>
          <w:i/>
          <w:iCs/>
          <w:lang w:val="en-US"/>
        </w:rPr>
        <w:t>PHP</w:t>
      </w:r>
      <w:ins w:id="777" w:author="Nikola Mitic" w:date="2025-07-08T01:43:00Z" w16du:dateUtc="2025-07-07T23:43:00Z">
        <w:r>
          <w:t xml:space="preserve"> програмским језиком</w:t>
        </w:r>
      </w:ins>
      <w:del w:id="778" w:author="Nikola Mitic" w:date="2025-07-08T01:43:00Z" w16du:dateUtc="2025-07-07T23:43:00Z">
        <w:r w:rsidR="004833A0" w:rsidDel="00D548DD">
          <w:delText>-ом</w:delText>
        </w:r>
      </w:del>
      <w:r w:rsidR="004833A0">
        <w:t>, те је врло брзо настављено са његовим развојем. У првих шест месеци се већ дошло до нове верзије радног окружења, а данас имам чак дванаесту верзију.</w:t>
      </w:r>
      <w:r w:rsidR="003D7D6D">
        <w:t xml:space="preserve"> Развој</w:t>
      </w:r>
      <w:ins w:id="779" w:author="Nikola Mitic" w:date="2025-07-08T01:43:00Z" w16du:dateUtc="2025-07-07T23:43:00Z">
        <w:r>
          <w:t xml:space="preserve"> радног окружења</w:t>
        </w:r>
      </w:ins>
      <w:r w:rsidR="003D7D6D">
        <w:t xml:space="preserve"> </w:t>
      </w:r>
      <w:r w:rsidR="003D7D6D" w:rsidRPr="00470B36">
        <w:rPr>
          <w:i/>
          <w:iCs/>
          <w:lang w:val="en-US"/>
        </w:rPr>
        <w:t>Laravel</w:t>
      </w:r>
      <w:del w:id="780" w:author="Nikola Mitic" w:date="2025-07-08T01:43:00Z" w16du:dateUtc="2025-07-07T23:43:00Z">
        <w:r w:rsidR="003D7D6D" w:rsidDel="00D548DD">
          <w:delText>-а</w:delText>
        </w:r>
      </w:del>
      <w:r w:rsidR="003D7D6D">
        <w:t xml:space="preserve"> је доста окренут његовим корисницима и њиховим потребама. Временом се кроз верзије дошло до развија многих погодности. Неке од успутних тачака развоја су контролери, </w:t>
      </w:r>
      <w:r w:rsidR="003D7D6D" w:rsidRPr="00470B36">
        <w:rPr>
          <w:i/>
          <w:iCs/>
          <w:lang w:val="en-US"/>
        </w:rPr>
        <w:t>Blade</w:t>
      </w:r>
      <w:r w:rsidR="003D7D6D">
        <w:t xml:space="preserve"> странице, </w:t>
      </w:r>
      <w:r w:rsidR="003D7D6D" w:rsidRPr="00470B36">
        <w:rPr>
          <w:i/>
          <w:iCs/>
          <w:lang w:val="en-US"/>
        </w:rPr>
        <w:t>MVC</w:t>
      </w:r>
      <w:r w:rsidR="003D7D6D">
        <w:t xml:space="preserve"> архитектура, тестови, </w:t>
      </w:r>
      <w:r w:rsidR="003D7D6D" w:rsidRPr="00470B36">
        <w:rPr>
          <w:i/>
          <w:iCs/>
          <w:lang w:val="en-US"/>
        </w:rPr>
        <w:t>Artisan</w:t>
      </w:r>
      <w:r w:rsidR="003D7D6D">
        <w:t xml:space="preserve"> командни интерфејс, миграције база података, подела система у пакете који се контролишу </w:t>
      </w:r>
      <w:r w:rsidR="003D7D6D" w:rsidRPr="00470B36">
        <w:rPr>
          <w:i/>
          <w:iCs/>
          <w:lang w:val="en-US"/>
        </w:rPr>
        <w:t>Composer</w:t>
      </w:r>
      <w:r w:rsidR="003D7D6D">
        <w:t xml:space="preserve">-ом и многе друге. Радно окружење достигло је препознатљивост по својим предностима да користи добро познате обрасце за развој софтвера, по томе што је по креирању апликације одмах спремно за </w:t>
      </w:r>
      <w:r w:rsidR="00470B36">
        <w:t>даљи развој и употребу, по томе што је на почетку све подешено по већ установљеним конвенцијама али и даље пружа могућност лаке измене конфигурација, по својој одличној структури докумената и по многим другим карактеристикама.</w:t>
      </w:r>
      <w:sdt>
        <w:sdtPr>
          <w:id w:val="1755545680"/>
          <w:citation/>
        </w:sdtPr>
        <w:sdtContent>
          <w:r w:rsidR="00470B36">
            <w:fldChar w:fldCharType="begin"/>
          </w:r>
          <w:r w:rsidR="00470B36">
            <w:rPr>
              <w:lang w:val="en-US"/>
            </w:rPr>
            <w:instrText xml:space="preserve"> CITATION Mak14 \l 1033 </w:instrText>
          </w:r>
          <w:r w:rsidR="00470B36">
            <w:fldChar w:fldCharType="separate"/>
          </w:r>
          <w:r w:rsidR="003E6B8A">
            <w:rPr>
              <w:noProof/>
              <w:lang w:val="en-US"/>
            </w:rPr>
            <w:t xml:space="preserve"> </w:t>
          </w:r>
          <w:r w:rsidR="003E6B8A" w:rsidRPr="003E6B8A">
            <w:rPr>
              <w:noProof/>
              <w:lang w:val="en-US"/>
            </w:rPr>
            <w:t>[11]</w:t>
          </w:r>
          <w:r w:rsidR="00470B36">
            <w:fldChar w:fldCharType="end"/>
          </w:r>
        </w:sdtContent>
      </w:sdt>
    </w:p>
    <w:p w14:paraId="58633E0B" w14:textId="00F4F68B" w:rsidR="00911C3E" w:rsidRPr="006972C5" w:rsidRDefault="00470B36" w:rsidP="00E42BCA">
      <w:pPr>
        <w:ind w:firstLine="720"/>
      </w:pPr>
      <w:r w:rsidRPr="00470B36">
        <w:rPr>
          <w:lang w:val="en-US"/>
        </w:rPr>
        <w:t>Artisan</w:t>
      </w:r>
      <w:r>
        <w:t xml:space="preserve">, као </w:t>
      </w:r>
      <w:r w:rsidR="003A3D0D">
        <w:t xml:space="preserve">једна од великих предности употребе </w:t>
      </w:r>
      <w:ins w:id="781" w:author="Nikola Mitic" w:date="2025-07-08T01:44:00Z" w16du:dateUtc="2025-07-07T23:44:00Z">
        <w:r w:rsidR="00D548DD">
          <w:t xml:space="preserve">радног окружења </w:t>
        </w:r>
      </w:ins>
      <w:r w:rsidR="003A3D0D" w:rsidRPr="00E42BCA">
        <w:rPr>
          <w:i/>
          <w:iCs/>
          <w:lang w:val="en-US"/>
        </w:rPr>
        <w:t>Laravel</w:t>
      </w:r>
      <w:del w:id="782" w:author="Nikola Mitic" w:date="2025-07-08T01:44:00Z" w16du:dateUtc="2025-07-07T23:44:00Z">
        <w:r w:rsidR="003A3D0D" w:rsidDel="00D548DD">
          <w:rPr>
            <w:lang w:val="sr-Latn-RS"/>
          </w:rPr>
          <w:delText>-</w:delText>
        </w:r>
        <w:r w:rsidR="003A3D0D" w:rsidDel="00D548DD">
          <w:delText>а</w:delText>
        </w:r>
      </w:del>
      <w:r>
        <w:t>,</w:t>
      </w:r>
      <w:r w:rsidR="003A3D0D">
        <w:t xml:space="preserve"> </w:t>
      </w:r>
      <w:r>
        <w:t>представља његов</w:t>
      </w:r>
      <w:ins w:id="783" w:author="Nikola Mitic" w:date="2025-07-08T01:44:00Z" w16du:dateUtc="2025-07-07T23:44:00Z">
        <w:r w:rsidR="00D548DD">
          <w:t xml:space="preserve"> командни интерфејс односно</w:t>
        </w:r>
      </w:ins>
      <w:r>
        <w:t xml:space="preserve"> </w:t>
      </w:r>
      <w:ins w:id="784" w:author="Nikola Mitic" w:date="2025-05-13T20:42:00Z" w16du:dateUtc="2025-05-13T18:42:00Z">
        <w:r w:rsidR="003C1D27">
          <w:rPr>
            <w:lang w:val="en-US"/>
          </w:rPr>
          <w:t>CLI</w:t>
        </w:r>
      </w:ins>
      <w:del w:id="785" w:author="Nikola Mitic" w:date="2025-07-08T01:44:00Z" w16du:dateUtc="2025-07-07T23:44:00Z">
        <w:r w:rsidR="003A3D0D" w:rsidDel="00D548DD">
          <w:delText>командни интерфејс</w:delText>
        </w:r>
      </w:del>
      <w:r w:rsidR="003A3D0D">
        <w:t>.</w:t>
      </w:r>
      <w:r w:rsidR="00856E36">
        <w:t xml:space="preserve"> Овај </w:t>
      </w:r>
      <w:del w:id="786" w:author="Nikola Mitic" w:date="2025-05-13T20:42:00Z" w16du:dateUtc="2025-05-13T18:42:00Z">
        <w:r w:rsidR="00856E36" w:rsidRPr="003C1D27" w:rsidDel="003C1D27">
          <w:rPr>
            <w:lang w:val="en-US"/>
            <w:rPrChange w:id="787" w:author="Nikola Mitic" w:date="2025-05-13T20:42:00Z" w16du:dateUtc="2025-05-13T18:42:00Z">
              <w:rPr>
                <w:i/>
                <w:iCs/>
                <w:lang w:val="en-US"/>
              </w:rPr>
            </w:rPrChange>
          </w:rPr>
          <w:delText>CLI</w:delText>
        </w:r>
      </w:del>
      <w:ins w:id="788" w:author="Nikola Mitic" w:date="2025-05-13T20:42:00Z" w16du:dateUtc="2025-05-13T18:42:00Z">
        <w:r w:rsidR="003C1D27">
          <w:t>командни интерфејс</w:t>
        </w:r>
      </w:ins>
      <w:del w:id="789" w:author="Nikola Mitic" w:date="2025-05-13T20:41:00Z" w16du:dateUtc="2025-05-13T18:41:00Z">
        <w:r w:rsidR="00E42BCA" w:rsidDel="003C1D27">
          <w:rPr>
            <w:rStyle w:val="FootnoteReference"/>
          </w:rPr>
          <w:footnoteReference w:id="8"/>
        </w:r>
      </w:del>
      <w:r w:rsidR="00856E36">
        <w:t xml:space="preserve"> доноси моћан сет команди које олакшавају процес развоја апликација, аутоматизују разне </w:t>
      </w:r>
      <w:r w:rsidR="00E42BCA">
        <w:t>акције</w:t>
      </w:r>
      <w:r w:rsidR="00856E36">
        <w:t xml:space="preserve"> и побољшавају продуктивност</w:t>
      </w:r>
      <w:del w:id="792" w:author="Nikola Mitic" w:date="2025-07-08T01:45:00Z" w16du:dateUtc="2025-07-07T23:45:00Z">
        <w:r w:rsidR="00E42BCA" w:rsidDel="00D548DD">
          <w:delText xml:space="preserve"> програмера</w:delText>
        </w:r>
      </w:del>
      <w:r w:rsidR="00856E36">
        <w:t xml:space="preserve">. Најпознатије и најкоришћеније команде </w:t>
      </w:r>
      <w:r w:rsidR="00911C3E">
        <w:t xml:space="preserve">су </w:t>
      </w:r>
      <w:r w:rsidR="00911C3E" w:rsidRPr="00E42BCA">
        <w:rPr>
          <w:b/>
          <w:bCs/>
          <w:i/>
          <w:iCs/>
          <w:lang w:val="en-US"/>
        </w:rPr>
        <w:t>make</w:t>
      </w:r>
      <w:r w:rsidR="00911C3E">
        <w:rPr>
          <w:lang w:val="en-US"/>
        </w:rPr>
        <w:t xml:space="preserve"> </w:t>
      </w:r>
      <w:r w:rsidR="00911C3E">
        <w:t xml:space="preserve">и </w:t>
      </w:r>
      <w:r w:rsidR="00911C3E" w:rsidRPr="00E42BCA">
        <w:rPr>
          <w:b/>
          <w:bCs/>
          <w:i/>
          <w:iCs/>
          <w:lang w:val="en-US"/>
        </w:rPr>
        <w:t>migrate</w:t>
      </w:r>
      <w:r w:rsidR="00911C3E">
        <w:t xml:space="preserve">. Команда </w:t>
      </w:r>
      <w:r w:rsidR="00911C3E" w:rsidRPr="00E42BCA">
        <w:rPr>
          <w:b/>
          <w:bCs/>
          <w:i/>
          <w:iCs/>
          <w:lang w:val="en-US"/>
        </w:rPr>
        <w:t>make</w:t>
      </w:r>
      <w:r w:rsidR="00911C3E">
        <w:t xml:space="preserve"> се углавном користи за креирање</w:t>
      </w:r>
      <w:r w:rsidR="00856E36">
        <w:t xml:space="preserve"> скелета модела, контролера, миграција и других компоненти</w:t>
      </w:r>
      <w:r w:rsidR="00E42BCA">
        <w:t>,</w:t>
      </w:r>
      <w:r w:rsidR="00856E36">
        <w:t xml:space="preserve"> чиме се убрзава процес развоја апликације и избегава процес писања истог основног кода сваке компоненте</w:t>
      </w:r>
      <w:r w:rsidR="00911C3E">
        <w:t xml:space="preserve">. Додатно, ова команда пружа могућност развоја самог </w:t>
      </w:r>
      <w:r w:rsidR="00911C3E" w:rsidRPr="00E42BCA">
        <w:rPr>
          <w:i/>
          <w:iCs/>
          <w:lang w:val="en-US"/>
        </w:rPr>
        <w:t>Artisan</w:t>
      </w:r>
      <w:r w:rsidR="00911C3E">
        <w:t xml:space="preserve">-а креирањем нових, ручно направљених, команди. Овакве команде представљају специјално развијену логику потребну за конкретне системе и оне се могу покретати на исти начин као и све остале команде. Команда </w:t>
      </w:r>
      <w:r w:rsidR="00911C3E" w:rsidRPr="00E42BCA">
        <w:rPr>
          <w:b/>
          <w:bCs/>
          <w:i/>
          <w:iCs/>
          <w:lang w:val="en-US"/>
        </w:rPr>
        <w:t>migrate</w:t>
      </w:r>
      <w:r w:rsidR="00911C3E">
        <w:t xml:space="preserve"> се користи за олакшани рад са базом података омогућујући извршење, поништавање и проверу миграционих докумената који служе за дефинисање изгледа базе података. Поред употребе</w:t>
      </w:r>
      <w:r w:rsidR="00E42BCA">
        <w:t xml:space="preserve"> ових</w:t>
      </w:r>
      <w:r w:rsidR="00911C3E">
        <w:t xml:space="preserve"> команди, </w:t>
      </w:r>
      <w:r w:rsidR="00911C3E" w:rsidRPr="00E42BCA">
        <w:rPr>
          <w:i/>
          <w:iCs/>
          <w:lang w:val="en-US"/>
        </w:rPr>
        <w:t>Artisan</w:t>
      </w:r>
      <w:r w:rsidR="00911C3E">
        <w:t xml:space="preserve"> доноси </w:t>
      </w:r>
      <w:r w:rsidR="00E42BCA">
        <w:t xml:space="preserve">додатне </w:t>
      </w:r>
      <w:r w:rsidR="00911C3E">
        <w:t>могућност</w:t>
      </w:r>
      <w:r w:rsidR="00E42BCA">
        <w:t>и управљања базом података,</w:t>
      </w:r>
      <w:r w:rsidR="00911C3E">
        <w:t xml:space="preserve"> покретања тестова, управљања кешом</w:t>
      </w:r>
      <w:r w:rsidR="00E42BCA">
        <w:t xml:space="preserve"> и</w:t>
      </w:r>
      <w:r w:rsidR="00911C3E">
        <w:t xml:space="preserve"> </w:t>
      </w:r>
      <w:r w:rsidR="00911C3E" w:rsidRPr="00E42BCA">
        <w:rPr>
          <w:i/>
          <w:iCs/>
          <w:lang w:val="en-US"/>
        </w:rPr>
        <w:t>HTML</w:t>
      </w:r>
      <w:r w:rsidR="00911C3E">
        <w:rPr>
          <w:lang w:val="en-US"/>
        </w:rPr>
        <w:t xml:space="preserve"> </w:t>
      </w:r>
      <w:r w:rsidR="00911C3E">
        <w:t>ресурсима</w:t>
      </w:r>
      <w:r w:rsidR="00E42BCA">
        <w:t>,</w:t>
      </w:r>
      <w:r w:rsidR="00911C3E">
        <w:t xml:space="preserve"> </w:t>
      </w:r>
      <w:r w:rsidR="00E42BCA">
        <w:t>као и многе друге погодности.</w:t>
      </w:r>
      <w:sdt>
        <w:sdtPr>
          <w:id w:val="-1874071143"/>
          <w:citation/>
        </w:sdtPr>
        <w:sdtContent>
          <w:r w:rsidR="00E42BCA">
            <w:fldChar w:fldCharType="begin"/>
          </w:r>
          <w:r w:rsidR="00E42BCA">
            <w:instrText xml:space="preserve"> CITATION htt24 \l 10266 </w:instrText>
          </w:r>
          <w:r w:rsidR="00E42BCA">
            <w:fldChar w:fldCharType="separate"/>
          </w:r>
          <w:r w:rsidR="003E6B8A">
            <w:rPr>
              <w:noProof/>
            </w:rPr>
            <w:t xml:space="preserve"> </w:t>
          </w:r>
          <w:r w:rsidR="003E6B8A" w:rsidRPr="003E6B8A">
            <w:rPr>
              <w:noProof/>
            </w:rPr>
            <w:t>[12]</w:t>
          </w:r>
          <w:r w:rsidR="00E42BCA">
            <w:fldChar w:fldCharType="end"/>
          </w:r>
        </w:sdtContent>
      </w:sdt>
      <w:r w:rsidR="006972C5">
        <w:t xml:space="preserve"> Додатно, овај командни интерфејс </w:t>
      </w:r>
      <w:r w:rsidR="006972C5">
        <w:lastRenderedPageBreak/>
        <w:t xml:space="preserve">заједно са већ инсталираним пакетом </w:t>
      </w:r>
      <w:r w:rsidR="006972C5" w:rsidRPr="006972C5">
        <w:rPr>
          <w:i/>
          <w:iCs/>
          <w:lang w:val="en-US"/>
        </w:rPr>
        <w:t>Laravel Tinker</w:t>
      </w:r>
      <w:r w:rsidR="006972C5">
        <w:rPr>
          <w:i/>
          <w:iCs/>
          <w:lang w:val="en-US"/>
        </w:rPr>
        <w:t xml:space="preserve"> </w:t>
      </w:r>
      <w:r w:rsidR="006972C5">
        <w:t xml:space="preserve">омогућава интеракцију са целим системом кроз командни интерфејс. Оваква комбинација може омогућити тестирање али и праву измену података у систему, односно њено покретање омогућује </w:t>
      </w:r>
      <w:del w:id="793" w:author="Nikola Mitic" w:date="2025-07-08T01:46:00Z" w16du:dateUtc="2025-07-07T23:46:00Z">
        <w:r w:rsidR="006972C5" w:rsidDel="000C696B">
          <w:delText xml:space="preserve">програмеру </w:delText>
        </w:r>
      </w:del>
      <w:r w:rsidR="006972C5">
        <w:t xml:space="preserve">лак преглед података и функционалности система без потребе постојања </w:t>
      </w:r>
      <w:r w:rsidR="006972C5" w:rsidRPr="006972C5">
        <w:rPr>
          <w:i/>
          <w:iCs/>
          <w:lang w:val="en-US"/>
        </w:rPr>
        <w:t>frontend</w:t>
      </w:r>
      <w:r w:rsidR="006972C5">
        <w:t>-а.</w:t>
      </w:r>
    </w:p>
    <w:p w14:paraId="2C8CF486" w14:textId="759E1066" w:rsidR="004B7B74" w:rsidRPr="00506EAE" w:rsidRDefault="004B7B74" w:rsidP="004B7B74">
      <w:pPr>
        <w:ind w:firstLine="720"/>
      </w:pPr>
      <w:r w:rsidRPr="005C552C">
        <w:t xml:space="preserve">Како ниједна веб или мобилна апликације не може бити израђена само употребом </w:t>
      </w:r>
      <w:r w:rsidRPr="005C552C">
        <w:rPr>
          <w:i/>
          <w:iCs/>
        </w:rPr>
        <w:t>PH</w:t>
      </w:r>
      <w:ins w:id="794" w:author="Nikola Mitic" w:date="2025-07-08T01:47:00Z" w16du:dateUtc="2025-07-07T23:47:00Z">
        <w:r w:rsidR="000C696B">
          <w:rPr>
            <w:i/>
            <w:iCs/>
            <w:lang w:val="en-US"/>
          </w:rPr>
          <w:t>P</w:t>
        </w:r>
        <w:r w:rsidR="000C696B">
          <w:rPr>
            <w:i/>
            <w:iCs/>
          </w:rPr>
          <w:t xml:space="preserve"> </w:t>
        </w:r>
        <w:r w:rsidR="000C696B" w:rsidRPr="000C696B">
          <w:rPr>
            <w:rPrChange w:id="795" w:author="Nikola Mitic" w:date="2025-07-08T01:47:00Z" w16du:dateUtc="2025-07-07T23:47:00Z">
              <w:rPr>
                <w:i/>
                <w:iCs/>
              </w:rPr>
            </w:rPrChange>
          </w:rPr>
          <w:t>програмског језика</w:t>
        </w:r>
      </w:ins>
      <w:del w:id="796" w:author="Nikola Mitic" w:date="2025-07-08T01:47:00Z" w16du:dateUtc="2025-07-07T23:47:00Z">
        <w:r w:rsidRPr="005C552C" w:rsidDel="000C696B">
          <w:rPr>
            <w:i/>
            <w:iCs/>
          </w:rPr>
          <w:delText>P</w:delText>
        </w:r>
        <w:r w:rsidRPr="005C552C" w:rsidDel="000C696B">
          <w:delText>-а</w:delText>
        </w:r>
      </w:del>
      <w:r w:rsidRPr="005C552C">
        <w:t xml:space="preserve">,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-у.</w:t>
      </w:r>
      <w:r w:rsidR="003C10A5">
        <w:rPr>
          <w:lang w:val="en-US"/>
        </w:rPr>
        <w:t xml:space="preserve"> </w:t>
      </w:r>
      <w:r w:rsidR="003C10A5">
        <w:t xml:space="preserve">Предност њихове употребе је то што је већина основних шаблона за израду </w:t>
      </w:r>
      <w:r w:rsidR="003C10A5" w:rsidRPr="003C10A5">
        <w:rPr>
          <w:i/>
          <w:iCs/>
          <w:lang w:val="en-US"/>
        </w:rPr>
        <w:t>frontend</w:t>
      </w:r>
      <w:r w:rsidR="003C10A5">
        <w:t xml:space="preserve"> дела већ имплементирана у </w:t>
      </w:r>
      <w:r w:rsidR="003C10A5" w:rsidRPr="003C10A5">
        <w:rPr>
          <w:i/>
          <w:iCs/>
          <w:lang w:val="en-US"/>
        </w:rPr>
        <w:t>freamwork</w:t>
      </w:r>
      <w:r w:rsidR="003C10A5">
        <w:t>-у</w:t>
      </w:r>
      <w:r w:rsidR="003C10A5">
        <w:rPr>
          <w:lang w:val="en-US"/>
        </w:rPr>
        <w:t xml:space="preserve"> </w:t>
      </w:r>
      <w:r w:rsidR="003C10A5">
        <w:t xml:space="preserve">са додатком </w:t>
      </w:r>
      <w:r w:rsidR="003C10A5" w:rsidRPr="003C10A5">
        <w:rPr>
          <w:i/>
          <w:iCs/>
          <w:lang w:val="en-US"/>
        </w:rPr>
        <w:t>CSS</w:t>
      </w:r>
      <w:r w:rsidR="003C10A5">
        <w:t xml:space="preserve">-а и </w:t>
      </w:r>
      <w:r w:rsidR="003C10A5" w:rsidRPr="003C10A5">
        <w:rPr>
          <w:i/>
          <w:iCs/>
          <w:lang w:val="en-US"/>
        </w:rPr>
        <w:t>JS</w:t>
      </w:r>
      <w:r w:rsidR="003C10A5">
        <w:t xml:space="preserve">-а. Додатно, у случају потребе за модификацијом ових компоненти, </w:t>
      </w:r>
      <w:del w:id="797" w:author="Nikola Mitic" w:date="2025-07-08T01:48:00Z" w16du:dateUtc="2025-07-07T23:48:00Z">
        <w:r w:rsidR="003C10A5" w:rsidDel="000C696B">
          <w:delText xml:space="preserve">програмер </w:delText>
        </w:r>
      </w:del>
      <w:ins w:id="798" w:author="Nikola Mitic" w:date="2025-07-08T01:48:00Z" w16du:dateUtc="2025-07-07T23:48:00Z">
        <w:r w:rsidR="000C696B">
          <w:t>они се могу</w:t>
        </w:r>
      </w:ins>
      <w:del w:id="799" w:author="Nikola Mitic" w:date="2025-07-08T01:48:00Z" w16du:dateUtc="2025-07-07T23:48:00Z">
        <w:r w:rsidR="003C10A5" w:rsidDel="000C696B">
          <w:delText>их може</w:delText>
        </w:r>
      </w:del>
      <w:r w:rsidR="003C10A5">
        <w:t xml:space="preserve"> </w:t>
      </w:r>
      <w:r w:rsidR="003C10A5" w:rsidRPr="003C10A5">
        <w:rPr>
          <w:i/>
          <w:iCs/>
          <w:lang w:val="en-US"/>
        </w:rPr>
        <w:t>publish</w:t>
      </w:r>
      <w:r w:rsidR="003C10A5">
        <w:t>-</w:t>
      </w:r>
      <w:proofErr w:type="spellStart"/>
      <w:r w:rsidR="003C10A5">
        <w:t>овати</w:t>
      </w:r>
      <w:proofErr w:type="spellEnd"/>
      <w:r w:rsidR="003C10A5">
        <w:t xml:space="preserve"> и прилагодити </w:t>
      </w:r>
      <w:del w:id="800" w:author="Nikola Mitic" w:date="2025-07-08T01:48:00Z" w16du:dateUtc="2025-07-07T23:48:00Z">
        <w:r w:rsidR="003C10A5" w:rsidDel="000C696B">
          <w:delText xml:space="preserve">својим </w:delText>
        </w:r>
      </w:del>
      <w:ins w:id="801" w:author="Nikola Mitic" w:date="2025-07-08T01:48:00Z" w16du:dateUtc="2025-07-07T23:48:00Z">
        <w:r w:rsidR="000C696B">
          <w:t>специјалним</w:t>
        </w:r>
        <w:r w:rsidR="000C696B">
          <w:t xml:space="preserve"> </w:t>
        </w:r>
      </w:ins>
      <w:r w:rsidR="003C10A5">
        <w:t>потребама.</w:t>
      </w:r>
      <w:r w:rsidR="000D74E2">
        <w:t xml:space="preserve"> Овакве компоненте се одлично уклапају у </w:t>
      </w:r>
      <w:r w:rsidR="000D74E2" w:rsidRPr="000D74E2">
        <w:rPr>
          <w:i/>
          <w:iCs/>
          <w:lang w:val="en-US"/>
        </w:rPr>
        <w:t>Laravel</w:t>
      </w:r>
      <w:r w:rsidR="000D74E2">
        <w:t xml:space="preserve">-ову </w:t>
      </w:r>
      <w:r w:rsidR="000D74E2" w:rsidRPr="000D74E2">
        <w:rPr>
          <w:i/>
          <w:iCs/>
          <w:lang w:val="en-US"/>
        </w:rPr>
        <w:t>MVC</w:t>
      </w:r>
      <w:r w:rsidR="000D74E2">
        <w:rPr>
          <w:lang w:val="en-US"/>
        </w:rPr>
        <w:t xml:space="preserve"> </w:t>
      </w:r>
      <w:r w:rsidR="000D74E2">
        <w:t xml:space="preserve">архитектуру, конкретно у </w:t>
      </w:r>
      <w:r w:rsidR="000D74E2" w:rsidRPr="000D74E2">
        <w:rPr>
          <w:i/>
          <w:iCs/>
          <w:lang w:val="en-US"/>
        </w:rPr>
        <w:t>V</w:t>
      </w:r>
      <w:r w:rsidR="000D74E2">
        <w:rPr>
          <w:i/>
          <w:iCs/>
        </w:rPr>
        <w:t xml:space="preserve"> (</w:t>
      </w:r>
      <w:r w:rsidR="000D74E2" w:rsidRPr="000D74E2">
        <w:rPr>
          <w:i/>
          <w:iCs/>
          <w:lang w:val="en-US"/>
        </w:rPr>
        <w:t>Views</w:t>
      </w:r>
      <w:r w:rsidR="000D74E2">
        <w:t>) део. Након рутирања и обраде података врши се припрема приказа података кориснику.</w:t>
      </w:r>
      <w:r w:rsidR="000D74E2">
        <w:rPr>
          <w:lang w:val="en-US"/>
        </w:rPr>
        <w:t xml:space="preserve"> </w:t>
      </w:r>
      <w:r w:rsidR="000D74E2" w:rsidRPr="00506EAE">
        <w:rPr>
          <w:i/>
          <w:iCs/>
          <w:lang w:val="en-US"/>
        </w:rPr>
        <w:t>Blade</w:t>
      </w:r>
      <w:r w:rsidR="000D74E2">
        <w:rPr>
          <w:lang w:val="en-US"/>
        </w:rPr>
        <w:t xml:space="preserve"> </w:t>
      </w:r>
      <w:r w:rsidR="000D74E2">
        <w:t>долази као шаблонски систем који омогућава лако читање и приказ података обрађених у</w:t>
      </w:r>
      <w:ins w:id="802" w:author="Nikola Mitic" w:date="2025-07-08T01:48:00Z" w16du:dateUtc="2025-07-07T23:48:00Z">
        <w:r w:rsidR="000C696B">
          <w:t xml:space="preserve"> радном окружењ</w:t>
        </w:r>
      </w:ins>
      <w:ins w:id="803" w:author="Nikola Mitic" w:date="2025-07-08T01:49:00Z" w16du:dateUtc="2025-07-07T23:49:00Z">
        <w:r w:rsidR="000C696B">
          <w:t>у</w:t>
        </w:r>
      </w:ins>
      <w:r w:rsidR="000D74E2">
        <w:t xml:space="preserve"> </w:t>
      </w:r>
      <w:r w:rsidR="000D74E2" w:rsidRPr="00506EAE">
        <w:rPr>
          <w:i/>
          <w:iCs/>
          <w:lang w:val="en-US"/>
        </w:rPr>
        <w:t>Laravel</w:t>
      </w:r>
      <w:del w:id="804" w:author="Nikola Mitic" w:date="2025-07-08T01:49:00Z" w16du:dateUtc="2025-07-07T23:49:00Z">
        <w:r w:rsidR="000D74E2" w:rsidDel="000C696B">
          <w:delText>-у</w:delText>
        </w:r>
      </w:del>
      <w:r w:rsidR="000D74E2">
        <w:t>, умањује потребу за понављањем истог кода коришћењем услова, петљи и секција.</w:t>
      </w:r>
      <w:r w:rsidR="003C10A5">
        <w:t xml:space="preserve"> </w:t>
      </w:r>
      <w:r w:rsidRPr="005C552C">
        <w:t xml:space="preserve">Међутим, из искуства, у раду са </w:t>
      </w:r>
      <w:r w:rsidRPr="005C552C">
        <w:rPr>
          <w:i/>
          <w:iCs/>
        </w:rPr>
        <w:t>S</w:t>
      </w:r>
      <w:ins w:id="805" w:author="Nikola Mitic" w:date="2025-05-13T20:43:00Z" w16du:dateUtc="2025-05-13T18:43:00Z">
        <w:r w:rsidR="003C1D27">
          <w:rPr>
            <w:i/>
            <w:iCs/>
            <w:lang w:val="en-US"/>
          </w:rPr>
          <w:t xml:space="preserve">ingle </w:t>
        </w:r>
      </w:ins>
      <w:r w:rsidRPr="005C552C">
        <w:rPr>
          <w:i/>
          <w:iCs/>
        </w:rPr>
        <w:t>P</w:t>
      </w:r>
      <w:ins w:id="806" w:author="Nikola Mitic" w:date="2025-05-13T20:43:00Z" w16du:dateUtc="2025-05-13T18:43:00Z">
        <w:r w:rsidR="003C1D27">
          <w:rPr>
            <w:i/>
            <w:iCs/>
            <w:lang w:val="en-US"/>
          </w:rPr>
          <w:t xml:space="preserve">age </w:t>
        </w:r>
      </w:ins>
      <w:r w:rsidRPr="005C552C">
        <w:rPr>
          <w:i/>
          <w:iCs/>
        </w:rPr>
        <w:t>A</w:t>
      </w:r>
      <w:proofErr w:type="spellStart"/>
      <w:ins w:id="807" w:author="Nikola Mitic" w:date="2025-05-13T20:43:00Z" w16du:dateUtc="2025-05-13T18:43:00Z">
        <w:r w:rsidR="003C1D27">
          <w:rPr>
            <w:i/>
            <w:iCs/>
            <w:lang w:val="en-US"/>
          </w:rPr>
          <w:t>pplications</w:t>
        </w:r>
      </w:ins>
      <w:proofErr w:type="spellEnd"/>
      <w:del w:id="808" w:author="Nikola Mitic" w:date="2025-05-13T20:43:00Z" w16du:dateUtc="2025-05-13T18:43:00Z">
        <w:r w:rsidRPr="005C552C" w:rsidDel="003C1D27">
          <w:rPr>
            <w:rStyle w:val="FootnoteReference"/>
          </w:rPr>
          <w:footnoteReference w:id="9"/>
        </w:r>
      </w:del>
      <w:ins w:id="811" w:author="Nikola Mitic" w:date="2025-05-13T20:44:00Z" w16du:dateUtc="2025-05-13T18:44:00Z">
        <w:r w:rsidR="003C1D27">
          <w:t>,</w:t>
        </w:r>
      </w:ins>
      <w:ins w:id="812" w:author="Nikola Mitic" w:date="2025-05-13T20:43:00Z" w16du:dateUtc="2025-05-13T18:43:00Z">
        <w:r w:rsidR="003C1D27">
          <w:t xml:space="preserve"> скраћено </w:t>
        </w:r>
      </w:ins>
      <w:ins w:id="813" w:author="Nikola Mitic" w:date="2025-05-13T20:44:00Z" w16du:dateUtc="2025-05-13T18:44:00Z">
        <w:r w:rsidR="003C1D27">
          <w:rPr>
            <w:i/>
            <w:iCs/>
            <w:lang w:val="en-US"/>
          </w:rPr>
          <w:t>SPA</w:t>
        </w:r>
        <w:r w:rsidR="003C1D27">
          <w:t>,</w:t>
        </w:r>
      </w:ins>
      <w:r w:rsidRPr="005C552C">
        <w:rPr>
          <w:i/>
          <w:iCs/>
        </w:rPr>
        <w:t xml:space="preserve"> </w:t>
      </w:r>
      <w:r w:rsidRPr="005C552C">
        <w:t>препоручује</w:t>
      </w:r>
      <w:r w:rsidR="001D5411">
        <w:t xml:space="preserve"> се</w:t>
      </w:r>
      <w:r w:rsidRPr="005C552C">
        <w:t xml:space="preserve"> његов</w:t>
      </w:r>
      <w:r w:rsidR="001D5411">
        <w:t>а</w:t>
      </w:r>
      <w:r w:rsidRPr="005C552C">
        <w:t xml:space="preserve"> употреб</w:t>
      </w:r>
      <w:r w:rsidR="001D5411">
        <w:t>а</w:t>
      </w:r>
      <w:r w:rsidRPr="005C552C">
        <w:t xml:space="preserve"> само као моћног </w:t>
      </w:r>
      <w:r w:rsidRPr="005C552C">
        <w:rPr>
          <w:i/>
          <w:iCs/>
        </w:rPr>
        <w:t>API</w:t>
      </w:r>
      <w:r w:rsidRPr="005C552C">
        <w:t xml:space="preserve"> сервиса.</w:t>
      </w:r>
      <w:r w:rsidR="00506EAE">
        <w:t xml:space="preserve"> Оваква употреба омогућује јасну поделу кода апликације на </w:t>
      </w:r>
      <w:r w:rsidR="00506EAE" w:rsidRPr="00506EAE">
        <w:rPr>
          <w:i/>
          <w:iCs/>
          <w:lang w:val="en-US"/>
        </w:rPr>
        <w:t>frontend</w:t>
      </w:r>
      <w:r w:rsidR="00506EAE">
        <w:rPr>
          <w:lang w:val="en-US"/>
        </w:rPr>
        <w:t xml:space="preserve"> </w:t>
      </w:r>
      <w:r w:rsidR="00506EAE">
        <w:t xml:space="preserve">и </w:t>
      </w:r>
      <w:r w:rsidR="00506EAE" w:rsidRPr="00506EAE">
        <w:rPr>
          <w:i/>
          <w:iCs/>
          <w:lang w:val="en-US"/>
        </w:rPr>
        <w:t>backend</w:t>
      </w:r>
      <w:r w:rsidR="00506EAE">
        <w:t xml:space="preserve">. </w:t>
      </w:r>
      <w:r w:rsidR="00506EAE" w:rsidRPr="00506EAE">
        <w:rPr>
          <w:i/>
          <w:iCs/>
          <w:lang w:val="en-US"/>
        </w:rPr>
        <w:t>Laravel</w:t>
      </w:r>
      <w:r w:rsidR="00506EAE">
        <w:t xml:space="preserve">-у се на овај начин оставља обрада података и имплементација логике апликације. Док се, на пример, </w:t>
      </w:r>
      <w:r w:rsidR="00506EAE" w:rsidRPr="00506EAE">
        <w:rPr>
          <w:i/>
          <w:iCs/>
          <w:lang w:val="en-US"/>
        </w:rPr>
        <w:t>Angular</w:t>
      </w:r>
      <w:r w:rsidR="00506EAE">
        <w:t>-у оставља дефинисање корисничког интерфејса и модерног дизајна уз што мање чекања на одговор и што мање освежавања апликације.</w:t>
      </w:r>
    </w:p>
    <w:p w14:paraId="4383E8ED" w14:textId="77777777" w:rsidR="00555086" w:rsidRDefault="00555086" w:rsidP="00555086"/>
    <w:p w14:paraId="75C2FC61" w14:textId="509B6A01" w:rsidR="00555086" w:rsidRDefault="00555086" w:rsidP="00555086">
      <w:pPr>
        <w:pStyle w:val="Heading2"/>
        <w:numPr>
          <w:ilvl w:val="1"/>
          <w:numId w:val="2"/>
        </w:numPr>
        <w:ind w:left="0" w:firstLine="0"/>
      </w:pPr>
      <w:bookmarkStart w:id="814" w:name="_Toc202867288"/>
      <w:r>
        <w:t>Рутирање</w:t>
      </w:r>
      <w:bookmarkEnd w:id="814"/>
    </w:p>
    <w:p w14:paraId="451E68B7" w14:textId="77777777" w:rsidR="00555086" w:rsidRPr="00555086" w:rsidRDefault="00555086" w:rsidP="00555086"/>
    <w:p w14:paraId="186C963F" w14:textId="2E79C668" w:rsidR="0017350E" w:rsidRDefault="000E16AF" w:rsidP="000E16AF">
      <w:pPr>
        <w:ind w:firstLine="720"/>
      </w:pPr>
      <w:r>
        <w:t xml:space="preserve">Рутирање је веома битан део </w:t>
      </w:r>
      <w:del w:id="815" w:author="Nikola Mitic" w:date="2025-07-08T01:53:00Z" w16du:dateUtc="2025-07-07T23:53:00Z">
        <w:r w:rsidDel="000C696B">
          <w:delText xml:space="preserve">овог </w:delText>
        </w:r>
      </w:del>
      <w:r>
        <w:t>развојног окружења</w:t>
      </w:r>
      <w:ins w:id="816" w:author="Nikola Mitic" w:date="2025-07-08T01:54:00Z" w16du:dateUtc="2025-07-07T23:54:00Z">
        <w:r w:rsidR="000C696B">
          <w:t xml:space="preserve"> </w:t>
        </w:r>
        <w:r w:rsidR="000C696B">
          <w:rPr>
            <w:i/>
            <w:iCs/>
            <w:lang w:val="en-US"/>
          </w:rPr>
          <w:t>Laravel</w:t>
        </w:r>
      </w:ins>
      <w:r>
        <w:t xml:space="preserve">. Представља могућност комуникације корисника са системом путем </w:t>
      </w:r>
      <w:r w:rsidRPr="000E16AF">
        <w:rPr>
          <w:i/>
          <w:iCs/>
          <w:lang w:val="en-US"/>
        </w:rPr>
        <w:t>HTTP</w:t>
      </w:r>
      <w:r>
        <w:t xml:space="preserve"> захтева.</w:t>
      </w:r>
      <w:r w:rsidR="0017350E">
        <w:t xml:space="preserve"> У зависности од тога да ли је резултат који се рутом враћа приказ веб странице или обрађени податак, руте </w:t>
      </w:r>
      <w:ins w:id="817" w:author="Nikola Mitic" w:date="2025-07-08T01:54:00Z" w16du:dateUtc="2025-07-07T23:54:00Z">
        <w:r w:rsidR="000C696B">
          <w:t xml:space="preserve">се деле </w:t>
        </w:r>
      </w:ins>
      <w:del w:id="818" w:author="Nikola Mitic" w:date="2025-07-08T01:54:00Z" w16du:dateUtc="2025-07-07T23:54:00Z">
        <w:r w:rsidR="0017350E" w:rsidDel="000C696B">
          <w:delText xml:space="preserve">делимо </w:delText>
        </w:r>
      </w:del>
      <w:r w:rsidR="0017350E">
        <w:t xml:space="preserve">у два документа унутар </w:t>
      </w:r>
      <w:r w:rsidR="0017350E" w:rsidRPr="0017350E">
        <w:rPr>
          <w:i/>
          <w:iCs/>
          <w:lang w:val="en-US"/>
        </w:rPr>
        <w:t>routes</w:t>
      </w:r>
      <w:r w:rsidR="0017350E">
        <w:t xml:space="preserve"> директоријума и то на </w:t>
      </w:r>
      <w:r w:rsidR="0017350E" w:rsidRPr="0017350E">
        <w:rPr>
          <w:i/>
          <w:iCs/>
          <w:lang w:val="en-US"/>
        </w:rPr>
        <w:t>web.php</w:t>
      </w:r>
      <w:r w:rsidR="0017350E" w:rsidRPr="0017350E">
        <w:rPr>
          <w:lang w:val="en-US"/>
        </w:rPr>
        <w:t xml:space="preserve"> </w:t>
      </w:r>
      <w:r w:rsidR="0017350E">
        <w:t xml:space="preserve">и </w:t>
      </w:r>
      <w:r w:rsidR="0017350E" w:rsidRPr="0017350E">
        <w:rPr>
          <w:i/>
          <w:iCs/>
          <w:lang w:val="en-US"/>
        </w:rPr>
        <w:t>api.php</w:t>
      </w:r>
      <w:r w:rsidR="0017350E">
        <w:t xml:space="preserve">. </w:t>
      </w:r>
      <w:r w:rsidR="00CC64E9">
        <w:t>Креирање рута је п</w:t>
      </w:r>
      <w:r>
        <w:t xml:space="preserve">очетни задатак приликом имплементирања нових функционалности сваког </w:t>
      </w:r>
      <w:r w:rsidRPr="0017350E">
        <w:rPr>
          <w:i/>
          <w:iCs/>
          <w:lang w:val="en-US"/>
        </w:rPr>
        <w:t>Laravel</w:t>
      </w:r>
      <w:r>
        <w:rPr>
          <w:lang w:val="en-US"/>
        </w:rPr>
        <w:t xml:space="preserve"> </w:t>
      </w:r>
      <w:r>
        <w:t xml:space="preserve">система </w:t>
      </w:r>
      <w:r w:rsidR="00CC64E9">
        <w:t>и то се постиже употребом</w:t>
      </w:r>
      <w:r>
        <w:t xml:space="preserve"> </w:t>
      </w:r>
      <w:r w:rsidRPr="0017350E">
        <w:rPr>
          <w:i/>
          <w:iCs/>
          <w:lang w:val="en-US"/>
        </w:rPr>
        <w:t>Route</w:t>
      </w:r>
      <w:r>
        <w:t xml:space="preserve"> фасад</w:t>
      </w:r>
      <w:r w:rsidR="00CC64E9">
        <w:t>е</w:t>
      </w:r>
      <w:r>
        <w:t xml:space="preserve"> </w:t>
      </w:r>
      <w:r w:rsidR="0017350E">
        <w:t xml:space="preserve">која </w:t>
      </w:r>
      <w:r>
        <w:t xml:space="preserve">омогућава употребу </w:t>
      </w:r>
      <w:r w:rsidRPr="0017350E">
        <w:rPr>
          <w:i/>
          <w:iCs/>
          <w:lang w:val="en-US"/>
        </w:rPr>
        <w:t>Router</w:t>
      </w:r>
      <w:r>
        <w:rPr>
          <w:lang w:val="en-US"/>
        </w:rPr>
        <w:t xml:space="preserve"> </w:t>
      </w:r>
      <w:r>
        <w:t>класе са предефинисаним методама.</w:t>
      </w:r>
      <w:r w:rsidR="0017350E">
        <w:t xml:space="preserve"> </w:t>
      </w:r>
      <w:r w:rsidR="00D14215">
        <w:t>Најчешће употребљене</w:t>
      </w:r>
      <w:r w:rsidR="0017350E">
        <w:t xml:space="preserve"> методе су заправо </w:t>
      </w:r>
      <w:r w:rsidR="0017350E">
        <w:rPr>
          <w:lang w:val="en-US"/>
        </w:rPr>
        <w:t xml:space="preserve">HTTP </w:t>
      </w:r>
      <w:r w:rsidR="0017350E">
        <w:t>методе:</w:t>
      </w:r>
    </w:p>
    <w:p w14:paraId="4D69BAE1" w14:textId="01089728" w:rsidR="0017350E" w:rsidRPr="0017350E" w:rsidRDefault="0017350E" w:rsidP="0017350E">
      <w:pPr>
        <w:pStyle w:val="ListParagraph"/>
        <w:numPr>
          <w:ilvl w:val="0"/>
          <w:numId w:val="42"/>
        </w:numPr>
      </w:pPr>
      <w:r>
        <w:rPr>
          <w:lang w:val="en-US"/>
        </w:rPr>
        <w:t>GET</w:t>
      </w:r>
      <w:r>
        <w:t xml:space="preserve"> – користи се за прибављање података,</w:t>
      </w:r>
    </w:p>
    <w:p w14:paraId="77EE21D7" w14:textId="419B88A9" w:rsidR="0017350E" w:rsidRPr="0017350E" w:rsidRDefault="0017350E" w:rsidP="0017350E">
      <w:pPr>
        <w:pStyle w:val="ListParagraph"/>
        <w:numPr>
          <w:ilvl w:val="0"/>
          <w:numId w:val="42"/>
        </w:numPr>
      </w:pPr>
      <w:r>
        <w:rPr>
          <w:lang w:val="en-US"/>
        </w:rPr>
        <w:t>POST</w:t>
      </w:r>
      <w:r>
        <w:t xml:space="preserve"> – користи се за креирање и упис нових података у базу података,</w:t>
      </w:r>
    </w:p>
    <w:p w14:paraId="14269C94" w14:textId="06D69EE7" w:rsidR="0017350E" w:rsidRPr="0017350E" w:rsidRDefault="0017350E" w:rsidP="0017350E">
      <w:pPr>
        <w:pStyle w:val="ListParagraph"/>
        <w:numPr>
          <w:ilvl w:val="0"/>
          <w:numId w:val="42"/>
        </w:numPr>
      </w:pPr>
      <w:r>
        <w:rPr>
          <w:lang w:val="en-US"/>
        </w:rPr>
        <w:t>PUT</w:t>
      </w:r>
      <w:r>
        <w:t xml:space="preserve"> – користи се за измену постојећих података у бази података,</w:t>
      </w:r>
    </w:p>
    <w:p w14:paraId="2A3287D8" w14:textId="2F592C20" w:rsidR="0017350E" w:rsidRDefault="0017350E" w:rsidP="0017350E">
      <w:pPr>
        <w:pStyle w:val="ListParagraph"/>
        <w:numPr>
          <w:ilvl w:val="0"/>
          <w:numId w:val="42"/>
        </w:numPr>
      </w:pPr>
      <w:r>
        <w:rPr>
          <w:lang w:val="en-US"/>
        </w:rPr>
        <w:t>DELETE</w:t>
      </w:r>
      <w:r>
        <w:t xml:space="preserve"> – користи се за брисање података.</w:t>
      </w:r>
      <w:sdt>
        <w:sdtPr>
          <w:id w:val="1355609379"/>
          <w:citation/>
        </w:sdtPr>
        <w:sdtContent>
          <w:r w:rsidR="00CC64E9">
            <w:fldChar w:fldCharType="begin"/>
          </w:r>
          <w:r w:rsidR="00CC64E9">
            <w:instrText xml:space="preserve"> CITATION Lar241 \l 10266 </w:instrText>
          </w:r>
          <w:r w:rsidR="00CC64E9">
            <w:fldChar w:fldCharType="separate"/>
          </w:r>
          <w:r w:rsidR="003E6B8A">
            <w:rPr>
              <w:noProof/>
            </w:rPr>
            <w:t xml:space="preserve"> </w:t>
          </w:r>
          <w:r w:rsidR="003E6B8A" w:rsidRPr="003E6B8A">
            <w:rPr>
              <w:noProof/>
            </w:rPr>
            <w:t>[13]</w:t>
          </w:r>
          <w:r w:rsidR="00CC64E9">
            <w:fldChar w:fldCharType="end"/>
          </w:r>
        </w:sdtContent>
      </w:sdt>
    </w:p>
    <w:p w14:paraId="67CF0B52" w14:textId="4D386114" w:rsidR="0017350E" w:rsidRPr="00855BB8" w:rsidRDefault="00D14215" w:rsidP="0017350E">
      <w:pPr>
        <w:ind w:firstLine="720"/>
        <w:rPr>
          <w:rPrChange w:id="819" w:author="Nikola Mitic" w:date="2025-05-13T21:07:00Z" w16du:dateUtc="2025-05-13T19:07:00Z">
            <w:rPr>
              <w:lang w:val="en-US"/>
            </w:rPr>
          </w:rPrChange>
        </w:rPr>
      </w:pPr>
      <w:r>
        <w:t>Дефинисање рута води у креирање веома добро структуираног система. Свака рута води до одговарајуће функционалности имплементиране у систему. Процес рутирања у многоме зависи од самог дефинисања руте.</w:t>
      </w:r>
      <w:r w:rsidR="00BC258B">
        <w:t xml:space="preserve"> Креирање структуре руте са овим методама веома је битан процес.</w:t>
      </w:r>
      <w:r>
        <w:t xml:space="preserve"> </w:t>
      </w:r>
      <w:r w:rsidR="00AB2D5E">
        <w:t xml:space="preserve">Руте се могу филтрирати специјално дефинисаним функцијама. Ове функције долазе заједно са радним окружењем, а додатно је могуће креирати и нове по потреби. Филтерима се постиже основни концепт контроле приступа, односно дефинисања права приступа корисника подацима и обради истих. Такође, ради избегавања грешке у писању и ради смањивања редундантности кода, руте се могу груписати коришћењем истих </w:t>
      </w:r>
      <w:r w:rsidR="00AB2D5E">
        <w:lastRenderedPageBreak/>
        <w:t>префикса.</w:t>
      </w:r>
      <w:r w:rsidR="00AB2D5E" w:rsidRPr="00AB2D5E">
        <w:t xml:space="preserve"> </w:t>
      </w:r>
      <w:r w:rsidR="00AB2D5E">
        <w:t>Руте могу имати различите параметре, они могу бити обавезни или опциони и такође може их бити и више у само једној рути. На основу тога, зна се које податке ће имплементирана функција користити.</w:t>
      </w:r>
      <w:sdt>
        <w:sdtPr>
          <w:id w:val="-60870099"/>
          <w:citation/>
        </w:sdtPr>
        <w:sdtContent>
          <w:r w:rsidR="00AB2D5E">
            <w:fldChar w:fldCharType="begin"/>
          </w:r>
          <w:r w:rsidR="00AB2D5E">
            <w:rPr>
              <w:lang w:val="en-US"/>
            </w:rPr>
            <w:instrText xml:space="preserve"> CITATION Mak141 \l 1033 </w:instrText>
          </w:r>
          <w:r w:rsidR="00AB2D5E">
            <w:fldChar w:fldCharType="separate"/>
          </w:r>
          <w:r w:rsidR="003E6B8A">
            <w:rPr>
              <w:noProof/>
              <w:lang w:val="en-US"/>
            </w:rPr>
            <w:t xml:space="preserve"> </w:t>
          </w:r>
          <w:r w:rsidR="003E6B8A" w:rsidRPr="003E6B8A">
            <w:rPr>
              <w:noProof/>
              <w:lang w:val="en-US"/>
            </w:rPr>
            <w:t>[14]</w:t>
          </w:r>
          <w:r w:rsidR="00AB2D5E">
            <w:fldChar w:fldCharType="end"/>
          </w:r>
        </w:sdtContent>
      </w:sdt>
      <w:r w:rsidR="0017350E">
        <w:t xml:space="preserve"> У случају прибављања података неког модела, </w:t>
      </w:r>
      <w:del w:id="820" w:author="Nikola Mitic" w:date="2025-07-08T01:56:00Z" w16du:dateUtc="2025-07-07T23:56:00Z">
        <w:r w:rsidR="0017350E" w:rsidDel="000C696B">
          <w:delText xml:space="preserve">паметно </w:delText>
        </w:r>
      </w:del>
      <w:ins w:id="821" w:author="Nikola Mitic" w:date="2025-07-08T01:56:00Z" w16du:dateUtc="2025-07-07T23:56:00Z">
        <w:r w:rsidR="000C696B">
          <w:t>добро</w:t>
        </w:r>
        <w:r w:rsidR="000C696B">
          <w:t xml:space="preserve"> </w:t>
        </w:r>
      </w:ins>
      <w:r w:rsidR="0017350E">
        <w:t xml:space="preserve">је </w:t>
      </w:r>
      <w:r w:rsidR="00CC64E9">
        <w:t>пратити конвенцију креирања руте</w:t>
      </w:r>
      <w:r w:rsidR="00BC258B">
        <w:t>, односно начина прослеђивања параметара</w:t>
      </w:r>
      <w:r w:rsidR="00CC64E9">
        <w:t xml:space="preserve">. Коришћењем имена модела, </w:t>
      </w:r>
      <w:r w:rsidR="0017350E">
        <w:t>рут</w:t>
      </w:r>
      <w:r w:rsidR="00884F98">
        <w:t>а</w:t>
      </w:r>
      <w:r w:rsidR="0017350E">
        <w:t xml:space="preserve"> </w:t>
      </w:r>
      <w:r w:rsidR="00884F98">
        <w:t xml:space="preserve">се треба </w:t>
      </w:r>
      <w:r w:rsidR="0017350E">
        <w:t xml:space="preserve">креирати </w:t>
      </w:r>
      <w:r w:rsidR="00CC64E9">
        <w:t>тако да</w:t>
      </w:r>
      <w:r w:rsidR="0017350E">
        <w:t xml:space="preserve"> име модела </w:t>
      </w:r>
      <w:r w:rsidR="00CC64E9">
        <w:t xml:space="preserve">прати идентификациони број, док је </w:t>
      </w:r>
      <w:r w:rsidR="0017350E">
        <w:t xml:space="preserve">за резултат </w:t>
      </w:r>
      <w:r w:rsidR="00CC64E9">
        <w:t xml:space="preserve">обраде потребно </w:t>
      </w:r>
      <w:r w:rsidR="0017350E">
        <w:t>упутити на функцију унутар контролера који припада том моделу. Правилном конструкцијом руте, само прослеђивањем идентификационог броја ентитета тог модела,</w:t>
      </w:r>
      <w:ins w:id="822" w:author="Nikola Mitic" w:date="2025-07-08T01:56:00Z" w16du:dateUtc="2025-07-07T23:56:00Z">
        <w:r w:rsidR="004D2429">
          <w:t xml:space="preserve"> радно ок</w:t>
        </w:r>
      </w:ins>
      <w:ins w:id="823" w:author="Nikola Mitic" w:date="2025-07-08T01:57:00Z" w16du:dateUtc="2025-07-07T23:57:00Z">
        <w:r w:rsidR="004D2429">
          <w:t>ружење</w:t>
        </w:r>
      </w:ins>
      <w:r w:rsidR="0017350E">
        <w:t xml:space="preserve"> </w:t>
      </w:r>
      <w:r w:rsidR="0017350E" w:rsidRPr="00CC64E9">
        <w:rPr>
          <w:i/>
          <w:iCs/>
          <w:lang w:val="en-US"/>
        </w:rPr>
        <w:t>Laravel</w:t>
      </w:r>
      <w:r w:rsidR="0017350E">
        <w:t xml:space="preserve"> ће сам</w:t>
      </w:r>
      <w:ins w:id="824" w:author="Nikola Mitic" w:date="2025-07-08T01:57:00Z" w16du:dateUtc="2025-07-07T23:57:00Z">
        <w:r w:rsidR="004D2429">
          <w:t>о</w:t>
        </w:r>
      </w:ins>
      <w:r w:rsidR="0017350E">
        <w:t xml:space="preserve"> прибавити цео објекат и проследити га функцији</w:t>
      </w:r>
      <w:r w:rsidR="00CC64E9">
        <w:t xml:space="preserve"> на обраду. Овај процес познат је под именом </w:t>
      </w:r>
      <w:r w:rsidR="00CC64E9" w:rsidRPr="00CC64E9">
        <w:rPr>
          <w:i/>
          <w:iCs/>
          <w:lang w:val="en-US"/>
        </w:rPr>
        <w:t>Route Model Binding</w:t>
      </w:r>
      <w:r w:rsidR="00CC64E9">
        <w:t xml:space="preserve"> и веома је користан јер</w:t>
      </w:r>
      <w:r w:rsidR="0017350E">
        <w:t xml:space="preserve"> скраћуј</w:t>
      </w:r>
      <w:r w:rsidR="00CC64E9">
        <w:t>е и олакшава</w:t>
      </w:r>
      <w:r w:rsidR="0017350E">
        <w:t xml:space="preserve"> процес имплементације </w:t>
      </w:r>
      <w:r w:rsidR="00CC64E9">
        <w:t xml:space="preserve">жељене </w:t>
      </w:r>
      <w:r w:rsidR="0017350E">
        <w:t>функционалности.</w:t>
      </w:r>
      <w:sdt>
        <w:sdtPr>
          <w:id w:val="-1812553807"/>
          <w:citation/>
        </w:sdtPr>
        <w:sdtContent>
          <w:r w:rsidR="00CC64E9">
            <w:fldChar w:fldCharType="begin"/>
          </w:r>
          <w:r w:rsidR="00CC64E9">
            <w:instrText xml:space="preserve"> CITATION Rou24 \l 10266 </w:instrText>
          </w:r>
          <w:r w:rsidR="00CC64E9">
            <w:fldChar w:fldCharType="separate"/>
          </w:r>
          <w:r w:rsidR="003E6B8A">
            <w:rPr>
              <w:noProof/>
            </w:rPr>
            <w:t xml:space="preserve"> </w:t>
          </w:r>
          <w:r w:rsidR="003E6B8A" w:rsidRPr="003E6B8A">
            <w:rPr>
              <w:noProof/>
            </w:rPr>
            <w:t>[15]</w:t>
          </w:r>
          <w:r w:rsidR="00CC64E9">
            <w:fldChar w:fldCharType="end"/>
          </w:r>
        </w:sdtContent>
      </w:sdt>
      <w:ins w:id="825" w:author="Nikola Mitic" w:date="2025-05-13T21:07:00Z" w16du:dateUtc="2025-05-13T19:07:00Z">
        <w:r w:rsidR="00855BB8">
          <w:t xml:space="preserve"> На слици 3 приказан је пример употребе </w:t>
        </w:r>
        <w:r w:rsidR="00855BB8" w:rsidRPr="00855BB8">
          <w:rPr>
            <w:i/>
            <w:iCs/>
            <w:lang w:val="en-US"/>
            <w:rPrChange w:id="826" w:author="Nikola Mitic" w:date="2025-05-13T21:07:00Z" w16du:dateUtc="2025-05-13T19:07:00Z">
              <w:rPr>
                <w:lang w:val="en-US"/>
              </w:rPr>
            </w:rPrChange>
          </w:rPr>
          <w:t>Route Model Binding</w:t>
        </w:r>
        <w:r w:rsidR="00855BB8">
          <w:t>-а.</w:t>
        </w:r>
      </w:ins>
    </w:p>
    <w:p w14:paraId="51FC9B91" w14:textId="77777777" w:rsidR="00BC258B" w:rsidRDefault="00BC258B" w:rsidP="00BC258B">
      <w:pPr>
        <w:jc w:val="center"/>
        <w:rPr>
          <w:lang w:val="en-US"/>
        </w:rPr>
      </w:pPr>
      <w:r w:rsidRPr="005C552C">
        <w:rPr>
          <w:noProof/>
        </w:rPr>
        <mc:AlternateContent>
          <mc:Choice Requires="wps">
            <w:drawing>
              <wp:inline distT="0" distB="0" distL="0" distR="0" wp14:anchorId="1CEE4AC3" wp14:editId="014BFC28">
                <wp:extent cx="4552950" cy="1406769"/>
                <wp:effectExtent l="0" t="0" r="19050" b="22225"/>
                <wp:docPr id="500220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6769"/>
                        </a:xfrm>
                        <a:prstGeom prst="rect">
                          <a:avLst/>
                        </a:prstGeom>
                        <a:solidFill>
                          <a:schemeClr val="bg2"/>
                        </a:solidFill>
                        <a:ln w="9525">
                          <a:solidFill>
                            <a:schemeClr val="bg1"/>
                          </a:solidFill>
                          <a:miter lim="800000"/>
                          <a:headEnd/>
                          <a:tailEnd/>
                        </a:ln>
                      </wps:spPr>
                      <wps:txbx>
                        <w:txbxContent>
                          <w:p w14:paraId="4193021D" w14:textId="77777777" w:rsidR="001B0196" w:rsidRDefault="001B0196" w:rsidP="00BC258B">
                            <w:pPr>
                              <w:pStyle w:val="Code"/>
                              <w:rPr>
                                <w:ins w:id="827"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proofErr w:type="spellStart"/>
                            <w:r w:rsidRPr="00BC258B">
                              <w:rPr>
                                <w:lang w:val="sr-Cyrl-RS"/>
                              </w:rPr>
                              <w:t>Route</w:t>
                            </w:r>
                            <w:proofErr w:type="spellEnd"/>
                            <w:r w:rsidRPr="00BC258B">
                              <w:rPr>
                                <w:lang w:val="sr-Cyrl-RS"/>
                              </w:rPr>
                              <w:t>::</w:t>
                            </w:r>
                            <w:proofErr w:type="spellStart"/>
                            <w:r w:rsidRPr="00BC258B">
                              <w:rPr>
                                <w:lang w:val="sr-Cyrl-RS"/>
                              </w:rPr>
                              <w:t>get</w:t>
                            </w:r>
                            <w:proofErr w:type="spellEnd"/>
                            <w:r w:rsidRPr="00BC258B">
                              <w:rPr>
                                <w:lang w:val="sr-Cyrl-RS"/>
                              </w:rPr>
                              <w: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828"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wps:txbx>
                      <wps:bodyPr rot="0" vert="horz" wrap="square" lIns="91440" tIns="45720" rIns="91440" bIns="45720" anchor="t" anchorCtr="0">
                        <a:noAutofit/>
                      </wps:bodyPr>
                    </wps:wsp>
                  </a:graphicData>
                </a:graphic>
              </wp:inline>
            </w:drawing>
          </mc:Choice>
          <mc:Fallback>
            <w:pict>
              <v:shapetype w14:anchorId="1CEE4AC3" id="_x0000_t202" coordsize="21600,21600" o:spt="202" path="m,l,21600r21600,l21600,xe">
                <v:stroke joinstyle="miter"/>
                <v:path gradientshapeok="t" o:connecttype="rect"/>
              </v:shapetype>
              <v:shape id="Text Box 2" o:spid="_x0000_s1026" type="#_x0000_t202" style="width:358.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" fillcolor="#e7e6e6 [3214]" strokecolor="white [3212]">
                <v:textbox>
                  <w:txbxContent>
                    <w:p w14:paraId="4193021D" w14:textId="77777777" w:rsidR="001B0196" w:rsidRDefault="001B0196" w:rsidP="00BC258B">
                      <w:pPr>
                        <w:pStyle w:val="Code"/>
                        <w:rPr>
                          <w:ins w:id="829"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proofErr w:type="spellStart"/>
                      <w:r w:rsidRPr="00BC258B">
                        <w:rPr>
                          <w:lang w:val="sr-Cyrl-RS"/>
                        </w:rPr>
                        <w:t>Route</w:t>
                      </w:r>
                      <w:proofErr w:type="spellEnd"/>
                      <w:r w:rsidRPr="00BC258B">
                        <w:rPr>
                          <w:lang w:val="sr-Cyrl-RS"/>
                        </w:rPr>
                        <w:t>::</w:t>
                      </w:r>
                      <w:proofErr w:type="spellStart"/>
                      <w:r w:rsidRPr="00BC258B">
                        <w:rPr>
                          <w:lang w:val="sr-Cyrl-RS"/>
                        </w:rPr>
                        <w:t>get</w:t>
                      </w:r>
                      <w:proofErr w:type="spellEnd"/>
                      <w:r w:rsidRPr="00BC258B">
                        <w:rPr>
                          <w:lang w:val="sr-Cyrl-RS"/>
                        </w:rPr>
                        <w: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830"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v:textbox>
                <w10:anchorlock/>
              </v:shape>
            </w:pict>
          </mc:Fallback>
        </mc:AlternateContent>
      </w:r>
    </w:p>
    <w:p w14:paraId="62E8ED8E" w14:textId="75C60947" w:rsidR="00BC258B" w:rsidRPr="00BC258B" w:rsidDel="00376D06" w:rsidRDefault="00855BB8" w:rsidP="00BC258B">
      <w:pPr>
        <w:pStyle w:val="Heading4"/>
        <w:jc w:val="center"/>
        <w:rPr>
          <w:del w:id="831" w:author="Nikola Mitic" w:date="2025-05-16T20:58:00Z" w16du:dateUtc="2025-05-16T18:58:00Z"/>
          <w:lang w:val="en-US"/>
        </w:rPr>
      </w:pPr>
      <w:ins w:id="832" w:author="Nikola Mitic" w:date="2025-05-13T21:05:00Z" w16du:dateUtc="2025-05-13T19:05:00Z">
        <w:r>
          <w:t xml:space="preserve">Слика 3 – </w:t>
        </w:r>
      </w:ins>
      <w:r w:rsidR="00BC258B" w:rsidRPr="005C552C">
        <w:t xml:space="preserve">Пример </w:t>
      </w:r>
      <w:r w:rsidR="00BC258B">
        <w:t xml:space="preserve">употребе </w:t>
      </w:r>
      <w:r w:rsidR="00BC258B">
        <w:rPr>
          <w:lang w:val="en-US"/>
        </w:rPr>
        <w:t>Route Model Binding-a</w:t>
      </w:r>
    </w:p>
    <w:p w14:paraId="4CA82B2F" w14:textId="77777777" w:rsidR="00BC258B" w:rsidRPr="00376D06" w:rsidRDefault="00BC258B">
      <w:pPr>
        <w:pStyle w:val="Heading4"/>
        <w:jc w:val="center"/>
        <w:rPr>
          <w:rPrChange w:id="833" w:author="Nikola Mitic" w:date="2025-05-16T20:58:00Z" w16du:dateUtc="2025-05-16T18:58:00Z">
            <w:rPr>
              <w:lang w:val="en-US"/>
            </w:rPr>
          </w:rPrChange>
        </w:rPr>
        <w:pPrChange w:id="834" w:author="Nikola Mitic" w:date="2025-05-16T20:58:00Z" w16du:dateUtc="2025-05-16T18:58:00Z">
          <w:pPr>
            <w:ind w:firstLine="720"/>
          </w:pPr>
        </w:pPrChange>
      </w:pPr>
    </w:p>
    <w:p w14:paraId="28C09F59" w14:textId="77777777" w:rsidR="00E42BCA" w:rsidRDefault="00E42BCA" w:rsidP="0017350E">
      <w:pPr>
        <w:ind w:firstLine="720"/>
        <w:rPr>
          <w:lang w:val="en-US"/>
        </w:rPr>
      </w:pPr>
    </w:p>
    <w:p w14:paraId="7CED15D7" w14:textId="701EBC17" w:rsidR="0051036E" w:rsidRDefault="0051036E" w:rsidP="0051036E">
      <w:pPr>
        <w:pStyle w:val="Heading2"/>
        <w:numPr>
          <w:ilvl w:val="1"/>
          <w:numId w:val="2"/>
        </w:numPr>
        <w:ind w:left="0" w:firstLine="0"/>
      </w:pPr>
      <w:bookmarkStart w:id="835" w:name="_Toc202867289"/>
      <w:r>
        <w:t>Валидација</w:t>
      </w:r>
      <w:bookmarkEnd w:id="835"/>
    </w:p>
    <w:p w14:paraId="796889DC" w14:textId="77777777" w:rsidR="0051036E" w:rsidRDefault="0051036E" w:rsidP="0017350E">
      <w:pPr>
        <w:ind w:firstLine="720"/>
      </w:pPr>
    </w:p>
    <w:p w14:paraId="7E546A04" w14:textId="753E9528" w:rsidR="0051036E" w:rsidRDefault="004B7B74" w:rsidP="0017350E">
      <w:pPr>
        <w:ind w:firstLine="720"/>
      </w:pPr>
      <w:r>
        <w:t>Осим прослеђивања идентификационог броја</w:t>
      </w:r>
      <w:r w:rsidR="00EA09A1">
        <w:t xml:space="preserve"> или другог уникатног податка</w:t>
      </w:r>
      <w:r>
        <w:t xml:space="preserve"> ради проналажења инстанце ентитета у бази података, руте малтене увек са собом носе додатне податке. Ови подаци </w:t>
      </w:r>
      <w:r w:rsidR="00EA09A1">
        <w:t xml:space="preserve">представљају </w:t>
      </w:r>
      <w:r w:rsidR="00EA09A1" w:rsidRPr="0051036E">
        <w:rPr>
          <w:i/>
          <w:iCs/>
          <w:lang w:val="en-US"/>
        </w:rPr>
        <w:t>request data</w:t>
      </w:r>
      <w:r w:rsidR="00EA09A1">
        <w:rPr>
          <w:lang w:val="en-US"/>
        </w:rPr>
        <w:t xml:space="preserve"> </w:t>
      </w:r>
      <w:r w:rsidR="0051036E">
        <w:t>односно</w:t>
      </w:r>
      <w:r w:rsidR="00EA09A1">
        <w:t xml:space="preserve"> податке захтева. Овакве податке систем не би требао тек тако обрађивати јер се руте система на тај начин могу злоупотребити или неправилно искористити. Због тога се уводи систем валидације. </w:t>
      </w:r>
    </w:p>
    <w:p w14:paraId="067ECED9" w14:textId="5EC17847" w:rsidR="00126667" w:rsidRDefault="00EA09A1" w:rsidP="00126667">
      <w:pPr>
        <w:ind w:firstLine="720"/>
        <w:rPr>
          <w:lang w:val="en-US"/>
        </w:rPr>
      </w:pPr>
      <w:del w:id="836" w:author="Nikola Mitic" w:date="2025-07-08T01:59:00Z" w16du:dateUtc="2025-07-07T23:59:00Z">
        <w:r w:rsidRPr="0051036E" w:rsidDel="004D2429">
          <w:rPr>
            <w:i/>
            <w:iCs/>
            <w:lang w:val="en-US"/>
          </w:rPr>
          <w:delText>Laravel</w:delText>
        </w:r>
        <w:r w:rsidDel="004D2429">
          <w:delText xml:space="preserve">-ова </w:delText>
        </w:r>
      </w:del>
      <w:r w:rsidRPr="0051036E">
        <w:rPr>
          <w:i/>
          <w:iCs/>
          <w:lang w:val="en-US"/>
        </w:rPr>
        <w:t>Validator</w:t>
      </w:r>
      <w:r>
        <w:t xml:space="preserve"> класа </w:t>
      </w:r>
      <w:ins w:id="837" w:author="Nikola Mitic" w:date="2025-07-08T01:58:00Z" w16du:dateUtc="2025-07-07T23:58:00Z">
        <w:r w:rsidR="004D2429">
          <w:t xml:space="preserve">радног окружења </w:t>
        </w:r>
        <w:r w:rsidR="004D2429" w:rsidRPr="004D2429">
          <w:rPr>
            <w:i/>
            <w:iCs/>
            <w:lang w:val="en-US"/>
            <w:rPrChange w:id="838" w:author="Nikola Mitic" w:date="2025-07-08T01:59:00Z" w16du:dateUtc="2025-07-07T23:59:00Z">
              <w:rPr>
                <w:lang w:val="en-US"/>
              </w:rPr>
            </w:rPrChange>
          </w:rPr>
          <w:t>Laravel</w:t>
        </w:r>
        <w:r w:rsidR="004D2429">
          <w:rPr>
            <w:lang w:val="en-US"/>
          </w:rPr>
          <w:t xml:space="preserve"> </w:t>
        </w:r>
      </w:ins>
      <w:r>
        <w:t xml:space="preserve">састоји се од бројних валидационих функционалности којима се обрађују прослеђени подаци који могу потицати од неке попуњене форме или бити било који тип података који се шаље на </w:t>
      </w:r>
      <w:r w:rsidRPr="0051036E">
        <w:rPr>
          <w:i/>
          <w:iCs/>
          <w:lang w:val="en-US"/>
        </w:rPr>
        <w:t>backend</w:t>
      </w:r>
      <w:r>
        <w:rPr>
          <w:lang w:val="en-US"/>
        </w:rPr>
        <w:t>.</w:t>
      </w:r>
      <w:r>
        <w:t xml:space="preserve"> Валидатором се дефинишу правила којим се</w:t>
      </w:r>
      <w:r w:rsidR="0051036E">
        <w:t>,</w:t>
      </w:r>
      <w:r>
        <w:t xml:space="preserve"> на пример</w:t>
      </w:r>
      <w:r w:rsidR="0051036E">
        <w:t>,</w:t>
      </w:r>
      <w:r>
        <w:t xml:space="preserve"> провера да ли су сви неопходни подаци прослеђени, да ли су одговарајућег типа, да ли није </w:t>
      </w:r>
      <w:r w:rsidR="0051036E">
        <w:t xml:space="preserve">случајно </w:t>
      </w:r>
      <w:r>
        <w:t>прослеђен неки забрањени података или недозвољена комбинација података и слично. Ова правила представљају кључ вредност парове</w:t>
      </w:r>
      <w:r w:rsidR="00AD71DB">
        <w:t xml:space="preserve"> раздвојене „:“ карактером</w:t>
      </w:r>
      <w:r>
        <w:t xml:space="preserve">. Сваки кључ представља име податка, а вредност скуп правила које тај податак мора да поштује. </w:t>
      </w:r>
      <w:r w:rsidR="00AD71DB">
        <w:t xml:space="preserve">Скуп правила, </w:t>
      </w:r>
      <w:r>
        <w:t>вредност</w:t>
      </w:r>
      <w:r w:rsidR="00AD71DB">
        <w:t>,</w:t>
      </w:r>
      <w:r>
        <w:t xml:space="preserve"> може се </w:t>
      </w:r>
      <w:r w:rsidR="00AD71DB">
        <w:t xml:space="preserve">дефинисати навођењем </w:t>
      </w:r>
      <w:r w:rsidR="0051036E">
        <w:t>правила</w:t>
      </w:r>
      <w:r w:rsidR="00AD71DB">
        <w:t xml:space="preserve"> </w:t>
      </w:r>
      <w:r w:rsidR="0051036E">
        <w:t xml:space="preserve">које се </w:t>
      </w:r>
      <w:r w:rsidR="00AD71DB">
        <w:t>раздвај</w:t>
      </w:r>
      <w:r w:rsidR="0051036E">
        <w:t>ају</w:t>
      </w:r>
      <w:r w:rsidR="00AD71DB">
        <w:t xml:space="preserve"> „</w:t>
      </w:r>
      <w:r w:rsidR="00AD71DB">
        <w:rPr>
          <w:lang w:val="en-US"/>
        </w:rPr>
        <w:t>|</w:t>
      </w:r>
      <w:r w:rsidR="00AD71DB">
        <w:t xml:space="preserve">“ карактером или као низ </w:t>
      </w:r>
      <w:r w:rsidR="0051036E">
        <w:t>правила</w:t>
      </w:r>
      <w:r w:rsidR="00AD71DB">
        <w:t xml:space="preserve"> раздвојених запетом унутар угластих заграда.</w:t>
      </w:r>
      <w:ins w:id="839" w:author="Nikola Mitic" w:date="2025-05-13T21:08:00Z" w16du:dateUtc="2025-05-13T19:08:00Z">
        <w:r w:rsidR="00855BB8">
          <w:t xml:space="preserve"> На слици 4 приказан је пример једне валидационе функције.</w:t>
        </w:r>
      </w:ins>
      <w:r w:rsidR="00AD71DB">
        <w:t xml:space="preserve"> </w:t>
      </w:r>
    </w:p>
    <w:p w14:paraId="49D2131A" w14:textId="77777777" w:rsidR="00126667" w:rsidRDefault="00126667" w:rsidP="00126667">
      <w:pPr>
        <w:jc w:val="center"/>
        <w:rPr>
          <w:lang w:val="en-US"/>
        </w:rPr>
      </w:pPr>
      <w:r w:rsidRPr="005C552C">
        <w:rPr>
          <w:noProof/>
        </w:rPr>
        <w:lastRenderedPageBreak/>
        <mc:AlternateContent>
          <mc:Choice Requires="wps">
            <w:drawing>
              <wp:inline distT="0" distB="0" distL="0" distR="0" wp14:anchorId="34A6481F" wp14:editId="525BA51D">
                <wp:extent cx="4552950" cy="1364566"/>
                <wp:effectExtent l="0" t="0" r="19050" b="26670"/>
                <wp:docPr id="412955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364566"/>
                        </a:xfrm>
                        <a:prstGeom prst="rect">
                          <a:avLst/>
                        </a:prstGeom>
                        <a:solidFill>
                          <a:schemeClr val="bg2"/>
                        </a:solidFill>
                        <a:ln w="9525">
                          <a:solidFill>
                            <a:schemeClr val="bg1"/>
                          </a:solidFill>
                          <a:miter lim="800000"/>
                          <a:headEnd/>
                          <a:tailEnd/>
                        </a:ln>
                      </wps:spPr>
                      <wps:txbx>
                        <w:txbxContent>
                          <w:p w14:paraId="7929C961" w14:textId="77777777" w:rsidR="001B0196" w:rsidRDefault="001B0196" w:rsidP="00126667">
                            <w:pPr>
                              <w:pStyle w:val="Code"/>
                              <w:rPr>
                                <w:ins w:id="840"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w:t>
                            </w:r>
                            <w:proofErr w:type="spellStart"/>
                            <w:r w:rsidRPr="00126667">
                              <w:rPr>
                                <w:lang w:val="sr-Cyrl-RS"/>
                              </w:rPr>
                              <w:t>validate</w:t>
                            </w:r>
                            <w:proofErr w:type="spellEnd"/>
                            <w:r w:rsidRPr="00126667">
                              <w:rPr>
                                <w:lang w:val="sr-Cyrl-RS"/>
                              </w:rPr>
                              <w:t>([</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w:t>
                            </w:r>
                            <w:proofErr w:type="spellStart"/>
                            <w:r w:rsidRPr="00126667">
                              <w:rPr>
                                <w:lang w:val="sr-Cyrl-RS"/>
                              </w:rPr>
                              <w:t>required</w:t>
                            </w:r>
                            <w:proofErr w:type="spellEnd"/>
                            <w:r w:rsidRPr="00126667">
                              <w:rPr>
                                <w:lang w:val="sr-Cyrl-RS"/>
                              </w:rPr>
                              <w:t>',</w:t>
                            </w:r>
                          </w:p>
                          <w:p w14:paraId="45E7C5E7" w14:textId="77777777" w:rsidR="00126667" w:rsidRPr="00126667" w:rsidRDefault="00126667" w:rsidP="00126667">
                            <w:pPr>
                              <w:pStyle w:val="Code"/>
                              <w:rPr>
                                <w:lang w:val="sr-Cyrl-RS"/>
                              </w:rPr>
                            </w:pPr>
                            <w:r w:rsidRPr="00126667">
                              <w:rPr>
                                <w:lang w:val="sr-Cyrl-RS"/>
                              </w:rPr>
                              <w:t xml:space="preserve">    '</w:t>
                            </w:r>
                            <w:proofErr w:type="spellStart"/>
                            <w:r w:rsidRPr="00126667">
                              <w:rPr>
                                <w:lang w:val="sr-Cyrl-RS"/>
                              </w:rPr>
                              <w:t>author.description</w:t>
                            </w:r>
                            <w:proofErr w:type="spellEnd"/>
                            <w:r w:rsidRPr="00126667">
                              <w:rPr>
                                <w:lang w:val="sr-Cyrl-RS"/>
                              </w:rPr>
                              <w:t>' =&gt; '</w:t>
                            </w:r>
                            <w:proofErr w:type="spellStart"/>
                            <w:r w:rsidRPr="00126667">
                              <w:rPr>
                                <w:lang w:val="sr-Cyrl-RS"/>
                              </w:rPr>
                              <w:t>required</w:t>
                            </w:r>
                            <w:proofErr w:type="spellEnd"/>
                            <w:r w:rsidRPr="00126667">
                              <w:rPr>
                                <w:lang w:val="sr-Cyrl-RS"/>
                              </w:rPr>
                              <w:t>',</w:t>
                            </w:r>
                          </w:p>
                          <w:p w14:paraId="4DA3D25D" w14:textId="67A0066F" w:rsidR="00126667" w:rsidRDefault="00126667" w:rsidP="00126667">
                            <w:pPr>
                              <w:pStyle w:val="Code"/>
                              <w:rPr>
                                <w:ins w:id="841"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wps:txbx>
                      <wps:bodyPr rot="0" vert="horz" wrap="square" lIns="91440" tIns="45720" rIns="91440" bIns="45720" anchor="t" anchorCtr="0">
                        <a:noAutofit/>
                      </wps:bodyPr>
                    </wps:wsp>
                  </a:graphicData>
                </a:graphic>
              </wp:inline>
            </w:drawing>
          </mc:Choice>
          <mc:Fallback>
            <w:pict>
              <v:shape w14:anchorId="34A6481F" id="_x0000_s1027" type="#_x0000_t202" style="width:358.5pt;height:10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" fillcolor="#e7e6e6 [3214]" strokecolor="white [3212]">
                <v:textbox>
                  <w:txbxContent>
                    <w:p w14:paraId="7929C961" w14:textId="77777777" w:rsidR="001B0196" w:rsidRDefault="001B0196" w:rsidP="00126667">
                      <w:pPr>
                        <w:pStyle w:val="Code"/>
                        <w:rPr>
                          <w:ins w:id="842"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w:t>
                      </w:r>
                      <w:proofErr w:type="spellStart"/>
                      <w:r w:rsidRPr="00126667">
                        <w:rPr>
                          <w:lang w:val="sr-Cyrl-RS"/>
                        </w:rPr>
                        <w:t>validate</w:t>
                      </w:r>
                      <w:proofErr w:type="spellEnd"/>
                      <w:r w:rsidRPr="00126667">
                        <w:rPr>
                          <w:lang w:val="sr-Cyrl-RS"/>
                        </w:rPr>
                        <w:t>([</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w:t>
                      </w:r>
                      <w:proofErr w:type="spellStart"/>
                      <w:r w:rsidRPr="00126667">
                        <w:rPr>
                          <w:lang w:val="sr-Cyrl-RS"/>
                        </w:rPr>
                        <w:t>required</w:t>
                      </w:r>
                      <w:proofErr w:type="spellEnd"/>
                      <w:r w:rsidRPr="00126667">
                        <w:rPr>
                          <w:lang w:val="sr-Cyrl-RS"/>
                        </w:rPr>
                        <w:t>',</w:t>
                      </w:r>
                    </w:p>
                    <w:p w14:paraId="45E7C5E7" w14:textId="77777777" w:rsidR="00126667" w:rsidRPr="00126667" w:rsidRDefault="00126667" w:rsidP="00126667">
                      <w:pPr>
                        <w:pStyle w:val="Code"/>
                        <w:rPr>
                          <w:lang w:val="sr-Cyrl-RS"/>
                        </w:rPr>
                      </w:pPr>
                      <w:r w:rsidRPr="00126667">
                        <w:rPr>
                          <w:lang w:val="sr-Cyrl-RS"/>
                        </w:rPr>
                        <w:t xml:space="preserve">    '</w:t>
                      </w:r>
                      <w:proofErr w:type="spellStart"/>
                      <w:r w:rsidRPr="00126667">
                        <w:rPr>
                          <w:lang w:val="sr-Cyrl-RS"/>
                        </w:rPr>
                        <w:t>author.description</w:t>
                      </w:r>
                      <w:proofErr w:type="spellEnd"/>
                      <w:r w:rsidRPr="00126667">
                        <w:rPr>
                          <w:lang w:val="sr-Cyrl-RS"/>
                        </w:rPr>
                        <w:t>' =&gt; '</w:t>
                      </w:r>
                      <w:proofErr w:type="spellStart"/>
                      <w:r w:rsidRPr="00126667">
                        <w:rPr>
                          <w:lang w:val="sr-Cyrl-RS"/>
                        </w:rPr>
                        <w:t>required</w:t>
                      </w:r>
                      <w:proofErr w:type="spellEnd"/>
                      <w:r w:rsidRPr="00126667">
                        <w:rPr>
                          <w:lang w:val="sr-Cyrl-RS"/>
                        </w:rPr>
                        <w:t>',</w:t>
                      </w:r>
                    </w:p>
                    <w:p w14:paraId="4DA3D25D" w14:textId="67A0066F" w:rsidR="00126667" w:rsidRDefault="00126667" w:rsidP="00126667">
                      <w:pPr>
                        <w:pStyle w:val="Code"/>
                        <w:rPr>
                          <w:ins w:id="843"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v:textbox>
                <w10:anchorlock/>
              </v:shape>
            </w:pict>
          </mc:Fallback>
        </mc:AlternateContent>
      </w:r>
    </w:p>
    <w:p w14:paraId="6854F96A" w14:textId="52ED4B16" w:rsidR="0051036E" w:rsidRPr="001B0196" w:rsidRDefault="00855BB8" w:rsidP="001B0196">
      <w:pPr>
        <w:pStyle w:val="Heading4"/>
        <w:jc w:val="center"/>
        <w:rPr>
          <w:i w:val="0"/>
          <w:iCs w:val="0"/>
          <w:rPrChange w:id="844" w:author="Nikola Mitic" w:date="2025-05-17T15:45:00Z" w16du:dateUtc="2025-05-17T13:45:00Z">
            <w:rPr>
              <w:lang w:val="en-US"/>
            </w:rPr>
          </w:rPrChange>
        </w:rPr>
      </w:pPr>
      <w:ins w:id="845" w:author="Nikola Mitic" w:date="2025-05-13T21:07:00Z" w16du:dateUtc="2025-05-13T19:07:00Z">
        <w:r>
          <w:t>Слика 4 –</w:t>
        </w:r>
      </w:ins>
      <w:ins w:id="846" w:author="Nikola Mitic" w:date="2025-05-13T21:24:00Z" w16du:dateUtc="2025-05-13T19:24:00Z">
        <w:r w:rsidR="00A50927">
          <w:t xml:space="preserve"> </w:t>
        </w:r>
      </w:ins>
      <w:r w:rsidR="00126667" w:rsidRPr="005C552C">
        <w:t xml:space="preserve">Пример </w:t>
      </w:r>
      <w:r w:rsidR="00126667">
        <w:t>валидације са угњежденим подацима</w:t>
      </w:r>
    </w:p>
    <w:p w14:paraId="54DF61E4" w14:textId="77777777" w:rsidR="00126667" w:rsidRPr="001B0196" w:rsidRDefault="00126667">
      <w:pPr>
        <w:rPr>
          <w:rPrChange w:id="847" w:author="Nikola Mitic" w:date="2025-05-17T15:48:00Z" w16du:dateUtc="2025-05-17T13:48:00Z">
            <w:rPr>
              <w:lang w:val="en-US"/>
            </w:rPr>
          </w:rPrChange>
        </w:rPr>
        <w:pPrChange w:id="848" w:author="Nikola Mitic" w:date="2025-05-17T15:48:00Z" w16du:dateUtc="2025-05-17T13:48:00Z">
          <w:pPr>
            <w:ind w:firstLine="720"/>
          </w:pPr>
        </w:pPrChange>
      </w:pPr>
    </w:p>
    <w:p w14:paraId="2BD23E68" w14:textId="6CF0CDF9" w:rsidR="004B7B74" w:rsidRDefault="00AD71DB" w:rsidP="00BC258B">
      <w:pPr>
        <w:ind w:firstLine="720"/>
      </w:pPr>
      <w:r>
        <w:t xml:space="preserve">У случају да подаци не прођу валидацију, вратиће се грешка са </w:t>
      </w:r>
      <w:r w:rsidRPr="00AD71DB">
        <w:rPr>
          <w:i/>
          <w:iCs/>
          <w:lang w:val="en-US"/>
        </w:rPr>
        <w:t>error</w:t>
      </w:r>
      <w:r>
        <w:rPr>
          <w:lang w:val="en-US"/>
        </w:rPr>
        <w:t xml:space="preserve"> </w:t>
      </w:r>
      <w:r>
        <w:t>атрибутом који ће садржати све информације о невалидности прослеђених података.</w:t>
      </w:r>
      <w:r w:rsidR="009D4366">
        <w:t xml:space="preserve"> Оваква информација може се приказати кориснику, а у случају валидације форме често ће се форма поново попунити прослеђеним подацима, али ће овог пута уз те податке стојати и информација о невалидности истих.</w:t>
      </w:r>
      <w:r>
        <w:t xml:space="preserve"> Док се у супротном наставља са даљим извршењем.</w:t>
      </w:r>
      <w:sdt>
        <w:sdtPr>
          <w:id w:val="-2050670521"/>
          <w:citation/>
        </w:sdtPr>
        <w:sdtContent>
          <w:r>
            <w:fldChar w:fldCharType="begin"/>
          </w:r>
          <w:r>
            <w:rPr>
              <w:lang w:val="en-US"/>
            </w:rPr>
            <w:instrText xml:space="preserve">CITATION Sha12 \l 1033 </w:instrText>
          </w:r>
          <w:r>
            <w:fldChar w:fldCharType="separate"/>
          </w:r>
          <w:r w:rsidR="003E6B8A">
            <w:rPr>
              <w:noProof/>
              <w:lang w:val="en-US"/>
            </w:rPr>
            <w:t xml:space="preserve"> </w:t>
          </w:r>
          <w:r w:rsidR="003E6B8A" w:rsidRPr="003E6B8A">
            <w:rPr>
              <w:noProof/>
              <w:lang w:val="en-US"/>
            </w:rPr>
            <w:t>[16]</w:t>
          </w:r>
          <w:r>
            <w:fldChar w:fldCharType="end"/>
          </w:r>
        </w:sdtContent>
      </w:sdt>
    </w:p>
    <w:p w14:paraId="7F33299B" w14:textId="1B1C4470" w:rsidR="00BC258B" w:rsidRPr="00BC258B" w:rsidRDefault="009D4366" w:rsidP="00BC258B">
      <w:pPr>
        <w:ind w:firstLine="720"/>
        <w:rPr>
          <w:lang w:val="en-US"/>
        </w:rPr>
      </w:pPr>
      <w:r>
        <w:t xml:space="preserve">Оваква валидација може се </w:t>
      </w:r>
      <w:r w:rsidR="00CA0990">
        <w:t>имплементирати</w:t>
      </w:r>
      <w:r>
        <w:t xml:space="preserve"> директно у контролеру, али ради боље прегледности</w:t>
      </w:r>
      <w:ins w:id="849" w:author="Nikola Mitic" w:date="2025-07-08T02:01:00Z" w16du:dateUtc="2025-07-08T00:01:00Z">
        <w:r w:rsidR="00AB4F8D">
          <w:t xml:space="preserve"> радно окружење</w:t>
        </w:r>
      </w:ins>
      <w:r>
        <w:t xml:space="preserve"> </w:t>
      </w:r>
      <w:r w:rsidRPr="00CA0990">
        <w:rPr>
          <w:i/>
          <w:iCs/>
          <w:lang w:val="en-US"/>
        </w:rPr>
        <w:t>Laravel</w:t>
      </w:r>
      <w:r>
        <w:rPr>
          <w:lang w:val="en-US"/>
        </w:rPr>
        <w:t xml:space="preserve"> </w:t>
      </w:r>
      <w:r>
        <w:t>омогућава креирање валидационих класа</w:t>
      </w:r>
      <w:r w:rsidR="00CA0990">
        <w:t>. Ове класе</w:t>
      </w:r>
      <w:r>
        <w:t xml:space="preserve"> проширују </w:t>
      </w:r>
      <w:r w:rsidRPr="00CA0990">
        <w:rPr>
          <w:i/>
          <w:iCs/>
          <w:lang w:val="en-US"/>
        </w:rPr>
        <w:t>FormRequest</w:t>
      </w:r>
      <w:r>
        <w:rPr>
          <w:lang w:val="en-US"/>
        </w:rPr>
        <w:t xml:space="preserve"> </w:t>
      </w:r>
      <w:r>
        <w:t>класу</w:t>
      </w:r>
      <w:r w:rsidR="00CA0990">
        <w:t>, те</w:t>
      </w:r>
      <w:r>
        <w:t xml:space="preserve"> додатно</w:t>
      </w:r>
      <w:r w:rsidR="00CA0990">
        <w:t>,</w:t>
      </w:r>
      <w:r>
        <w:t xml:space="preserve"> на свој начин дефинишу </w:t>
      </w:r>
      <w:r w:rsidRPr="00CA0990">
        <w:rPr>
          <w:i/>
          <w:iCs/>
          <w:lang w:val="en-US"/>
        </w:rPr>
        <w:t>authorize</w:t>
      </w:r>
      <w:r>
        <w:rPr>
          <w:lang w:val="en-US"/>
        </w:rPr>
        <w:t xml:space="preserve"> </w:t>
      </w:r>
      <w:r>
        <w:t xml:space="preserve">и </w:t>
      </w:r>
      <w:r w:rsidRPr="00CA0990">
        <w:rPr>
          <w:i/>
          <w:iCs/>
          <w:lang w:val="en-US"/>
        </w:rPr>
        <w:t>rules</w:t>
      </w:r>
      <w:r>
        <w:t xml:space="preserve"> фун</w:t>
      </w:r>
      <w:r w:rsidR="00CA0990">
        <w:t>к</w:t>
      </w:r>
      <w:r>
        <w:t>ције.</w:t>
      </w:r>
      <w:r w:rsidR="00CA0990">
        <w:t xml:space="preserve"> Овим функцијама постиже се специјализована провера да ли корисник који шаље захтев заправо има право приступа тој рути и дефинише се низ валидационих правила.</w:t>
      </w:r>
      <w:r>
        <w:t xml:space="preserve"> Додатно, ова</w:t>
      </w:r>
      <w:r w:rsidR="00CA0990">
        <w:t xml:space="preserve"> класа </w:t>
      </w:r>
      <w:r>
        <w:t xml:space="preserve">пружа могућност предефинисања и </w:t>
      </w:r>
      <w:r w:rsidRPr="00CA0990">
        <w:rPr>
          <w:i/>
          <w:iCs/>
          <w:lang w:val="en-US"/>
        </w:rPr>
        <w:t>messages</w:t>
      </w:r>
      <w:r>
        <w:t xml:space="preserve"> функције</w:t>
      </w:r>
      <w:r w:rsidR="00CA0990">
        <w:t xml:space="preserve">. </w:t>
      </w:r>
      <w:r w:rsidR="00CA0990" w:rsidRPr="00CA0990">
        <w:rPr>
          <w:i/>
          <w:iCs/>
          <w:lang w:val="en-US"/>
        </w:rPr>
        <w:t>Messages</w:t>
      </w:r>
      <w:r w:rsidR="00CA0990">
        <w:t xml:space="preserve"> функцијом одређују се валидационе поруке које се враћају кориснику као информација о невалидности у случају да прослеђени подаци </w:t>
      </w:r>
      <w:r>
        <w:t xml:space="preserve">не </w:t>
      </w:r>
      <w:r w:rsidR="00CA0990">
        <w:t xml:space="preserve">пролазе </w:t>
      </w:r>
      <w:r>
        <w:t>валидаци</w:t>
      </w:r>
      <w:r w:rsidR="00CA0990">
        <w:t>она правила</w:t>
      </w:r>
      <w:r>
        <w:t>.</w:t>
      </w:r>
      <w:sdt>
        <w:sdtPr>
          <w:id w:val="303125821"/>
          <w:citation/>
        </w:sdtPr>
        <w:sdtContent>
          <w:r w:rsidR="00CA0990">
            <w:fldChar w:fldCharType="begin"/>
          </w:r>
          <w:r w:rsidR="00CA0990">
            <w:instrText xml:space="preserve"> CITATION Dat24 \l 10266 </w:instrText>
          </w:r>
          <w:r w:rsidR="00CA0990">
            <w:fldChar w:fldCharType="separate"/>
          </w:r>
          <w:r w:rsidR="003E6B8A">
            <w:rPr>
              <w:noProof/>
            </w:rPr>
            <w:t xml:space="preserve"> </w:t>
          </w:r>
          <w:r w:rsidR="003E6B8A" w:rsidRPr="003E6B8A">
            <w:rPr>
              <w:noProof/>
            </w:rPr>
            <w:t>[17]</w:t>
          </w:r>
          <w:r w:rsidR="00CA0990">
            <w:fldChar w:fldCharType="end"/>
          </w:r>
        </w:sdtContent>
      </w:sdt>
    </w:p>
    <w:p w14:paraId="7D6FBA96" w14:textId="20374B40" w:rsidR="00126667" w:rsidRDefault="00126667">
      <w:pPr>
        <w:spacing w:line="259" w:lineRule="auto"/>
        <w:jc w:val="left"/>
      </w:pPr>
      <w:del w:id="850" w:author="Nikola Mitic" w:date="2025-05-17T15:46:00Z" w16du:dateUtc="2025-05-17T13:46:00Z">
        <w:r w:rsidDel="001B0196">
          <w:br w:type="page"/>
        </w:r>
      </w:del>
    </w:p>
    <w:p w14:paraId="79CD19E9" w14:textId="73C659B1" w:rsidR="004B7B74" w:rsidRPr="004B7B74" w:rsidRDefault="004B7B74" w:rsidP="004B7B74">
      <w:pPr>
        <w:pStyle w:val="Heading2"/>
        <w:numPr>
          <w:ilvl w:val="1"/>
          <w:numId w:val="2"/>
        </w:numPr>
        <w:ind w:left="0" w:firstLine="0"/>
      </w:pPr>
      <w:bookmarkStart w:id="851" w:name="_Toc202867290"/>
      <w:r w:rsidRPr="00F65638">
        <w:rPr>
          <w:i/>
          <w:iCs/>
          <w:lang w:val="en-US"/>
          <w:rPrChange w:id="852" w:author="Nikola Mitic" w:date="2025-07-08T11:38:00Z" w16du:dateUtc="2025-07-08T09:38:00Z">
            <w:rPr>
              <w:lang w:val="en-US"/>
            </w:rPr>
          </w:rPrChange>
        </w:rPr>
        <w:t>MVC</w:t>
      </w:r>
      <w:r>
        <w:rPr>
          <w:lang w:val="en-US"/>
        </w:rPr>
        <w:t xml:space="preserve"> </w:t>
      </w:r>
      <w:r>
        <w:t>архитектура</w:t>
      </w:r>
      <w:bookmarkEnd w:id="851"/>
    </w:p>
    <w:p w14:paraId="16AEA57D" w14:textId="77777777" w:rsidR="004B7B74" w:rsidRPr="0017350E" w:rsidRDefault="004B7B74" w:rsidP="0017350E">
      <w:pPr>
        <w:ind w:firstLine="720"/>
      </w:pPr>
    </w:p>
    <w:p w14:paraId="413AEF5A" w14:textId="4C4F5080" w:rsidR="008623A3" w:rsidRPr="005C552C" w:rsidRDefault="00FB0C51" w:rsidP="008623A3">
      <w:pPr>
        <w:ind w:firstLine="720"/>
      </w:pPr>
      <w:del w:id="853" w:author="Nikola Mitic" w:date="2025-07-08T10:58:00Z" w16du:dateUtc="2025-07-08T08:58:00Z">
        <w:r w:rsidDel="009849AC">
          <w:delText>Ново креиран</w:delText>
        </w:r>
      </w:del>
      <w:del w:id="854" w:author="Nikola Mitic" w:date="2025-07-08T02:04:00Z" w16du:dateUtc="2025-07-08T00:04:00Z">
        <w:r w:rsidDel="00E63B4E">
          <w:delText>а</w:delText>
        </w:r>
      </w:del>
      <w:del w:id="855" w:author="Nikola Mitic" w:date="2025-07-08T10:58:00Z" w16du:dateUtc="2025-07-08T08:58:00Z">
        <w:r w:rsidDel="009849AC">
          <w:delText xml:space="preserve"> </w:delText>
        </w:r>
      </w:del>
      <w:del w:id="856" w:author="Nikola Mitic" w:date="2025-07-08T02:04:00Z" w16du:dateUtc="2025-07-08T00:04:00Z">
        <w:r w:rsidDel="00E63B4E">
          <w:rPr>
            <w:lang w:val="en-US"/>
          </w:rPr>
          <w:delText xml:space="preserve">Laravel </w:delText>
        </w:r>
      </w:del>
      <w:del w:id="857" w:author="Nikola Mitic" w:date="2025-07-08T10:58:00Z" w16du:dateUtc="2025-07-08T08:58:00Z">
        <w:r w:rsidDel="009849AC">
          <w:delText>а</w:delText>
        </w:r>
      </w:del>
      <w:ins w:id="858" w:author="Nikola Mitic" w:date="2025-07-08T10:58:00Z" w16du:dateUtc="2025-07-08T08:58:00Z">
        <w:r w:rsidR="009849AC">
          <w:t>А</w:t>
        </w:r>
      </w:ins>
      <w:r>
        <w:t>пликациј</w:t>
      </w:r>
      <w:ins w:id="859" w:author="Nikola Mitic" w:date="2025-07-08T02:04:00Z" w16du:dateUtc="2025-07-08T00:04:00Z">
        <w:r w:rsidR="00E63B4E">
          <w:t xml:space="preserve">е радног </w:t>
        </w:r>
        <w:r w:rsidR="00E63B4E" w:rsidRPr="00E63B4E">
          <w:t>окружења</w:t>
        </w:r>
        <w:r w:rsidR="00E63B4E">
          <w:t xml:space="preserve"> </w:t>
        </w:r>
        <w:r w:rsidR="00E63B4E">
          <w:rPr>
            <w:i/>
            <w:iCs/>
            <w:lang w:val="en-US"/>
          </w:rPr>
          <w:t>Laravel</w:t>
        </w:r>
      </w:ins>
      <w:del w:id="860" w:author="Nikola Mitic" w:date="2025-07-08T02:04:00Z" w16du:dateUtc="2025-07-08T00:04:00Z">
        <w:r w:rsidDel="00E63B4E">
          <w:delText>а</w:delText>
        </w:r>
      </w:del>
      <w:r>
        <w:t xml:space="preserve"> има</w:t>
      </w:r>
      <w:ins w:id="861" w:author="Nikola Mitic" w:date="2025-07-08T02:04:00Z" w16du:dateUtc="2025-07-08T00:04:00Z">
        <w:r w:rsidR="00E63B4E">
          <w:t>ју</w:t>
        </w:r>
      </w:ins>
      <w:r>
        <w:t xml:space="preserve"> </w:t>
      </w:r>
      <w:ins w:id="862" w:author="Nikola Mitic" w:date="2025-07-08T10:58:00Z" w16du:dateUtc="2025-07-08T08:58:00Z">
        <w:r w:rsidR="009849AC">
          <w:t>по аутоматизму ист</w:t>
        </w:r>
      </w:ins>
      <w:ins w:id="863" w:author="Nikola Mitic" w:date="2025-07-08T10:59:00Z" w16du:dateUtc="2025-07-08T08:59:00Z">
        <w:r w:rsidR="009849AC">
          <w:t xml:space="preserve">у, </w:t>
        </w:r>
      </w:ins>
      <w:del w:id="864" w:author="Nikola Mitic" w:date="2025-07-08T10:59:00Z" w16du:dateUtc="2025-07-08T08:59:00Z">
        <w:r w:rsidDel="009849AC">
          <w:delText xml:space="preserve">своју </w:delText>
        </w:r>
      </w:del>
      <w:r>
        <w:t xml:space="preserve">специфично дефинисану структуру директоријума. У овој структури јасно се издвајају директоријуми </w:t>
      </w:r>
      <w:r>
        <w:rPr>
          <w:lang w:val="en-US"/>
        </w:rPr>
        <w:t>models, views</w:t>
      </w:r>
      <w:r>
        <w:t xml:space="preserve"> и </w:t>
      </w:r>
      <w:r>
        <w:rPr>
          <w:lang w:val="en-US"/>
        </w:rPr>
        <w:t>controllers</w:t>
      </w:r>
      <w:r>
        <w:t xml:space="preserve">. </w:t>
      </w:r>
      <w:del w:id="865" w:author="Nikola Mitic" w:date="2025-07-08T10:59:00Z" w16du:dateUtc="2025-07-08T08:59:00Z">
        <w:r w:rsidDel="009849AC">
          <w:delText>Одмах п</w:delText>
        </w:r>
      </w:del>
      <w:ins w:id="866" w:author="Nikola Mitic" w:date="2025-07-08T10:59:00Z" w16du:dateUtc="2025-07-08T08:59:00Z">
        <w:r w:rsidR="009849AC">
          <w:t>П</w:t>
        </w:r>
      </w:ins>
      <w:r>
        <w:t>о</w:t>
      </w:r>
      <w:ins w:id="867" w:author="Nikola Mitic" w:date="2025-07-08T10:59:00Z" w16du:dateUtc="2025-07-08T08:59:00Z">
        <w:r w:rsidR="009849AC">
          <w:t xml:space="preserve"> самој</w:t>
        </w:r>
      </w:ins>
      <w:r>
        <w:t xml:space="preserve"> архитектури директоријума види се да се у</w:t>
      </w:r>
      <w:ins w:id="868" w:author="Nikola Mitic" w:date="2025-07-08T10:59:00Z" w16du:dateUtc="2025-07-08T08:59:00Z">
        <w:r w:rsidR="009849AC">
          <w:t xml:space="preserve"> радном окружењу </w:t>
        </w:r>
      </w:ins>
      <w:del w:id="869" w:author="Nikola Mitic" w:date="2025-07-08T10:59:00Z" w16du:dateUtc="2025-07-08T08:59:00Z">
        <w:r w:rsidDel="009849AC">
          <w:delText xml:space="preserve"> </w:delText>
        </w:r>
      </w:del>
      <w:r>
        <w:rPr>
          <w:lang w:val="en-US"/>
        </w:rPr>
        <w:t>Laravel</w:t>
      </w:r>
      <w:del w:id="870" w:author="Nikola Mitic" w:date="2025-07-08T10:59:00Z" w16du:dateUtc="2025-07-08T08:59:00Z">
        <w:r w:rsidDel="009849AC">
          <w:delText>-у</w:delText>
        </w:r>
      </w:del>
      <w:r>
        <w:rPr>
          <w:lang w:val="en-US"/>
        </w:rPr>
        <w:t xml:space="preserve"> </w:t>
      </w:r>
      <w:r>
        <w:t>к</w:t>
      </w:r>
      <w:r w:rsidR="008623A3" w:rsidRPr="005C552C">
        <w:t xml:space="preserve">ористи </w:t>
      </w:r>
      <w:ins w:id="871" w:author="Nikola Mitic" w:date="2025-07-08T10:59:00Z" w16du:dateUtc="2025-07-08T08:59:00Z">
        <w:r w:rsidR="009849AC" w:rsidRPr="009849AC">
          <w:rPr>
            <w:i/>
            <w:iCs/>
            <w:lang w:val="en-US"/>
            <w:rPrChange w:id="872" w:author="Nikola Mitic" w:date="2025-07-08T11:00:00Z" w16du:dateUtc="2025-07-08T09:00:00Z">
              <w:rPr>
                <w:lang w:val="en-US"/>
              </w:rPr>
            </w:rPrChange>
          </w:rPr>
          <w:t>model view controller</w:t>
        </w:r>
        <w:r w:rsidR="009849AC">
          <w:rPr>
            <w:lang w:val="en-US"/>
          </w:rPr>
          <w:t xml:space="preserve"> </w:t>
        </w:r>
        <w:r w:rsidR="009849AC" w:rsidRPr="009849AC">
          <w:rPr>
            <w:i/>
            <w:iCs/>
            <w:lang w:val="en-US"/>
            <w:rPrChange w:id="873" w:author="Nikola Mitic" w:date="2025-07-08T11:00:00Z" w16du:dateUtc="2025-07-08T09:00:00Z">
              <w:rPr>
                <w:lang w:val="en-US"/>
              </w:rPr>
            </w:rPrChange>
          </w:rPr>
          <w:t>(</w:t>
        </w:r>
      </w:ins>
      <w:r w:rsidR="008623A3" w:rsidRPr="009849AC">
        <w:rPr>
          <w:i/>
          <w:iCs/>
        </w:rPr>
        <w:t>MVC</w:t>
      </w:r>
      <w:ins w:id="874" w:author="Nikola Mitic" w:date="2025-07-08T11:00:00Z" w16du:dateUtc="2025-07-08T09:00:00Z">
        <w:r w:rsidR="009849AC" w:rsidRPr="009849AC">
          <w:rPr>
            <w:i/>
            <w:iCs/>
            <w:lang w:val="en-US"/>
          </w:rPr>
          <w:t>)</w:t>
        </w:r>
      </w:ins>
      <w:r w:rsidR="008623A3" w:rsidRPr="005C552C">
        <w:t xml:space="preserve"> архитектуру</w:t>
      </w:r>
      <w:r>
        <w:t>. Ова архитектура</w:t>
      </w:r>
      <w:r w:rsidR="008623A3" w:rsidRPr="005C552C">
        <w:t xml:space="preserve"> омогућава бржи развој апликације, лако кориговање система и повећање скалабилности истог. </w:t>
      </w:r>
      <w:r>
        <w:t>Додатно, можда и најбитнија</w:t>
      </w:r>
      <w:ins w:id="875" w:author="Nikola Mitic" w:date="2025-07-08T11:00:00Z" w16du:dateUtc="2025-07-08T09:00:00Z">
        <w:r w:rsidR="009849AC">
          <w:t>,</w:t>
        </w:r>
      </w:ins>
      <w:r>
        <w:t xml:space="preserve"> карактеристика ове архитектуре је прегледност имплементирања. Постиже се раздвојеност између имплементација информација о систему, корисниковим акцијама са тим информацијама и визуалне презентације информација.</w:t>
      </w:r>
      <w:sdt>
        <w:sdtPr>
          <w:id w:val="239139239"/>
          <w:citation/>
        </w:sdtPr>
        <w:sdtContent>
          <w:r>
            <w:fldChar w:fldCharType="begin"/>
          </w:r>
          <w:r>
            <w:instrText xml:space="preserve"> CITATION Mak142 \l 10266 </w:instrText>
          </w:r>
          <w:r>
            <w:fldChar w:fldCharType="separate"/>
          </w:r>
          <w:r w:rsidR="003E6B8A">
            <w:rPr>
              <w:noProof/>
            </w:rPr>
            <w:t xml:space="preserve"> </w:t>
          </w:r>
          <w:r w:rsidR="003E6B8A" w:rsidRPr="003E6B8A">
            <w:rPr>
              <w:noProof/>
            </w:rPr>
            <w:t>[18]</w:t>
          </w:r>
          <w:r>
            <w:fldChar w:fldCharType="end"/>
          </w:r>
        </w:sdtContent>
      </w:sdt>
      <w:ins w:id="876" w:author="Nikola Mitic" w:date="2025-05-13T21:12:00Z" w16du:dateUtc="2025-05-13T19:12:00Z">
        <w:r w:rsidR="00855BB8">
          <w:t xml:space="preserve"> Илустрацију примене модела могуће је видети на слици 5.</w:t>
        </w:r>
      </w:ins>
      <w:r>
        <w:t xml:space="preserve"> Како само име каже, о</w:t>
      </w:r>
      <w:r w:rsidR="008623A3" w:rsidRPr="005C552C">
        <w:t>вом архитектуром је развојни процес подељен у три главна дела:</w:t>
      </w:r>
    </w:p>
    <w:p w14:paraId="0CFD20EC" w14:textId="5B6A39E6"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w:t>
      </w:r>
      <w:r w:rsidR="00887FA9">
        <w:t>представља скраћеницу</w:t>
      </w:r>
      <w:r w:rsidRPr="005C552C">
        <w:t xml:space="preserve"> за </w:t>
      </w:r>
      <w:r w:rsidRPr="005C552C">
        <w:rPr>
          <w:i/>
          <w:iCs/>
        </w:rPr>
        <w:t>model</w:t>
      </w:r>
      <w:r w:rsidRPr="005C552C">
        <w:t xml:space="preserve">,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w:t>
      </w:r>
      <w:r w:rsidR="001D5411">
        <w:t>типски трансформисати</w:t>
      </w:r>
      <w:r w:rsidRPr="005C552C">
        <w:t>, како ће се везе међу подацима тј. моделима у систему посматрати и прибављати.</w:t>
      </w:r>
    </w:p>
    <w:p w14:paraId="65E4AD50" w14:textId="2B7C24BE" w:rsidR="008623A3" w:rsidRPr="005C552C" w:rsidRDefault="008623A3" w:rsidP="008623A3">
      <w:pPr>
        <w:pStyle w:val="ListParagraph"/>
        <w:numPr>
          <w:ilvl w:val="0"/>
          <w:numId w:val="18"/>
        </w:numPr>
      </w:pPr>
      <w:r w:rsidRPr="005C552C">
        <w:lastRenderedPageBreak/>
        <w:t xml:space="preserve">Даље, </w:t>
      </w:r>
      <w:r w:rsidRPr="005C552C">
        <w:rPr>
          <w:i/>
          <w:iCs/>
        </w:rPr>
        <w:t>V</w:t>
      </w:r>
      <w:r w:rsidRPr="005C552C">
        <w:t xml:space="preserve"> </w:t>
      </w:r>
      <w:r w:rsidR="00887FA9">
        <w:t>представља скраћеницу</w:t>
      </w:r>
      <w:r w:rsidRPr="005C552C">
        <w:t xml:space="preserve">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405C16A5"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00887FA9">
        <w:t>представља скраћеницу</w:t>
      </w:r>
      <w:r w:rsidRPr="005C552C">
        <w:t xml:space="preserve">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 xml:space="preserve">JSON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3E6B8A">
            <w:rPr>
              <w:noProof/>
            </w:rPr>
            <w:t xml:space="preserve"> </w:t>
          </w:r>
          <w:r w:rsidR="003E6B8A" w:rsidRPr="003E6B8A">
            <w:rPr>
              <w:noProof/>
            </w:rPr>
            <w:t>[19]</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2BCE309D">
            <wp:extent cx="2431563" cy="2328203"/>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3465" cy="2397049"/>
                    </a:xfrm>
                    <a:prstGeom prst="rect">
                      <a:avLst/>
                    </a:prstGeom>
                    <a:noFill/>
                    <a:ln>
                      <a:noFill/>
                    </a:ln>
                  </pic:spPr>
                </pic:pic>
              </a:graphicData>
            </a:graphic>
          </wp:inline>
        </w:drawing>
      </w:r>
    </w:p>
    <w:p w14:paraId="44814474" w14:textId="56054021" w:rsidR="001B0196" w:rsidRDefault="008623A3" w:rsidP="00A0720D">
      <w:pPr>
        <w:pStyle w:val="Heading4"/>
        <w:jc w:val="center"/>
        <w:rPr>
          <w:ins w:id="877" w:author="Nikola Mitic" w:date="2025-05-17T15:46:00Z" w16du:dateUtc="2025-05-17T13:46:00Z"/>
        </w:rPr>
      </w:pPr>
      <w:r w:rsidRPr="005C552C">
        <w:t xml:space="preserve">Слика </w:t>
      </w:r>
      <w:ins w:id="878" w:author="Nikola Mitic" w:date="2025-05-13T21:09:00Z" w16du:dateUtc="2025-05-13T19:09:00Z">
        <w:r w:rsidR="00855BB8">
          <w:t>5</w:t>
        </w:r>
      </w:ins>
      <w:del w:id="879" w:author="Nikola Mitic" w:date="2025-05-13T21:09:00Z" w16du:dateUtc="2025-05-13T19:09:00Z">
        <w:r w:rsidR="00EC4003" w:rsidDel="00855BB8">
          <w:delText>3</w:delText>
        </w:r>
      </w:del>
      <w:r w:rsidRPr="005C552C">
        <w:t xml:space="preserve">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3E6B8A">
            <w:rPr>
              <w:noProof/>
            </w:rPr>
            <w:t xml:space="preserve"> </w:t>
          </w:r>
          <w:r w:rsidR="003E6B8A" w:rsidRPr="003E6B8A">
            <w:rPr>
              <w:noProof/>
            </w:rPr>
            <w:t>[10]</w:t>
          </w:r>
          <w:r w:rsidRPr="005C552C">
            <w:fldChar w:fldCharType="end"/>
          </w:r>
        </w:sdtContent>
      </w:sdt>
    </w:p>
    <w:p w14:paraId="5465CACA" w14:textId="4F27E7D2" w:rsidR="00A0720D" w:rsidRPr="00376D06" w:rsidRDefault="00A0720D">
      <w:pPr>
        <w:rPr>
          <w:rPrChange w:id="880" w:author="Nikola Mitic" w:date="2025-05-16T20:59:00Z" w16du:dateUtc="2025-05-16T18:59:00Z">
            <w:rPr>
              <w:lang w:val="en-US"/>
            </w:rPr>
          </w:rPrChange>
        </w:rPr>
        <w:pPrChange w:id="881" w:author="Nikola Mitic" w:date="2025-05-17T15:47:00Z" w16du:dateUtc="2025-05-17T13:47:00Z">
          <w:pPr>
            <w:pStyle w:val="Heading4"/>
            <w:jc w:val="center"/>
          </w:pPr>
        </w:pPrChange>
      </w:pPr>
      <w:del w:id="882" w:author="Nikola Mitic" w:date="2025-05-17T15:47:00Z" w16du:dateUtc="2025-05-17T13:47:00Z">
        <w:r w:rsidDel="001B0196">
          <w:rPr>
            <w:lang w:val="en-US"/>
          </w:rPr>
          <w:br w:type="page"/>
        </w:r>
      </w:del>
    </w:p>
    <w:p w14:paraId="09D7556B" w14:textId="1EA7DAC0" w:rsidR="008623A3" w:rsidRPr="00F65638" w:rsidRDefault="00982D51" w:rsidP="00676D51">
      <w:pPr>
        <w:pStyle w:val="Heading2"/>
        <w:numPr>
          <w:ilvl w:val="1"/>
          <w:numId w:val="2"/>
        </w:numPr>
        <w:ind w:left="0" w:firstLine="0"/>
        <w:rPr>
          <w:i/>
          <w:iCs/>
          <w:lang w:val="en-US"/>
          <w:rPrChange w:id="883" w:author="Nikola Mitic" w:date="2025-07-08T11:38:00Z" w16du:dateUtc="2025-07-08T09:38:00Z">
            <w:rPr>
              <w:lang w:val="en-US"/>
            </w:rPr>
          </w:rPrChange>
        </w:rPr>
      </w:pPr>
      <w:bookmarkStart w:id="884" w:name="_Toc202867291"/>
      <w:r w:rsidRPr="00F65638">
        <w:rPr>
          <w:i/>
          <w:iCs/>
          <w:lang w:val="en-US"/>
          <w:rPrChange w:id="885" w:author="Nikola Mitic" w:date="2025-07-08T11:38:00Z" w16du:dateUtc="2025-07-08T09:38:00Z">
            <w:rPr>
              <w:lang w:val="en-US"/>
            </w:rPr>
          </w:rPrChange>
        </w:rPr>
        <w:t>Redis</w:t>
      </w:r>
      <w:bookmarkEnd w:id="884"/>
    </w:p>
    <w:p w14:paraId="5FC0E8AA" w14:textId="77777777" w:rsidR="00982D51" w:rsidRDefault="00982D51" w:rsidP="00982D51"/>
    <w:p w14:paraId="4882EE91" w14:textId="4C37D8B2" w:rsidR="00A24B98" w:rsidRPr="00A24B98" w:rsidRDefault="0065378B" w:rsidP="00A24B98">
      <w:pPr>
        <w:ind w:firstLine="720"/>
      </w:pPr>
      <w:r>
        <w:t xml:space="preserve">Осим рада са </w:t>
      </w:r>
      <w:r w:rsidR="00136A35">
        <w:t xml:space="preserve">структуираним </w:t>
      </w:r>
      <w:r>
        <w:t>релационим базама података</w:t>
      </w:r>
      <w:ins w:id="886" w:author="Nikola Mitic" w:date="2025-07-08T11:01:00Z" w16du:dateUtc="2025-07-08T09:01:00Z">
        <w:r w:rsidR="009849AC">
          <w:t xml:space="preserve"> радно окружење</w:t>
        </w:r>
      </w:ins>
      <w:r>
        <w:t xml:space="preserve">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 или у потпуности заменити употребу релационих база података уколико је то потребно за одређени тип пословања система. У случају употребе са подацима које је потребно брзо прибавити и не дуго у систему задржати</w:t>
      </w:r>
      <w:r w:rsidR="00A24B98">
        <w:t>, додатно у случају рада са подацима коју су везани за пословање система али не по мапираној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3E6B8A">
            <w:rPr>
              <w:noProof/>
            </w:rPr>
            <w:t xml:space="preserve"> </w:t>
          </w:r>
          <w:r w:rsidR="003E6B8A" w:rsidRPr="003E6B8A">
            <w:rPr>
              <w:noProof/>
            </w:rPr>
            <w:t>[20]</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070FE652"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 </w:t>
      </w:r>
      <w:r w:rsidR="007766C2">
        <w:t>хеш табеле</w:t>
      </w:r>
      <w:del w:id="887" w:author="Nikola Mitic" w:date="2025-05-13T20:45:00Z" w16du:dateUtc="2025-05-13T18:45:00Z">
        <w:r w:rsidR="005A4A4F" w:rsidDel="00BF519B">
          <w:rPr>
            <w:rStyle w:val="FootnoteReference"/>
          </w:rPr>
          <w:footnoteReference w:id="10"/>
        </w:r>
      </w:del>
      <w:r w:rsidR="005A4A4F">
        <w:t xml:space="preserve">. Чување различитих типова вредности имплементирано је различитим специјално </w:t>
      </w:r>
      <w:r w:rsidR="005A4A4F">
        <w:lastRenderedPageBreak/>
        <w:t xml:space="preserve">генерисаним функцијама које могу да раде са тим типом података. </w:t>
      </w:r>
      <w:ins w:id="890" w:author="Nikola Mitic" w:date="2025-05-13T21:13:00Z" w16du:dateUtc="2025-05-13T19:13:00Z">
        <w:r w:rsidR="00855BB8">
          <w:t>Примере чувања и читања података можемо видети на слици 6.</w:t>
        </w:r>
      </w:ins>
    </w:p>
    <w:p w14:paraId="5FCAFCB4" w14:textId="02F74035" w:rsidR="005A4A4F" w:rsidRDefault="005A4A4F" w:rsidP="00126667">
      <w:pPr>
        <w:jc w:val="center"/>
        <w:rPr>
          <w:lang w:val="en-US"/>
        </w:rPr>
      </w:pPr>
      <w:r w:rsidRPr="005C552C">
        <w:rPr>
          <w:noProof/>
        </w:rPr>
        <mc:AlternateContent>
          <mc:Choice Requires="wps">
            <w:drawing>
              <wp:inline distT="0" distB="0" distL="0" distR="0" wp14:anchorId="6266DECF" wp14:editId="46486BA9">
                <wp:extent cx="4552950" cy="1913206"/>
                <wp:effectExtent l="0" t="0" r="19050" b="1143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913206"/>
                        </a:xfrm>
                        <a:prstGeom prst="rect">
                          <a:avLst/>
                        </a:prstGeom>
                        <a:solidFill>
                          <a:schemeClr val="bg2"/>
                        </a:solidFill>
                        <a:ln w="9525">
                          <a:solidFill>
                            <a:schemeClr val="bg1"/>
                          </a:solidFill>
                          <a:miter lim="800000"/>
                          <a:headEnd/>
                          <a:tailEnd/>
                        </a:ln>
                      </wps:spPr>
                      <wps:txbx>
                        <w:txbxContent>
                          <w:p w14:paraId="33EE7176" w14:textId="77777777" w:rsidR="001B0196" w:rsidRDefault="001B0196" w:rsidP="005A4A4F">
                            <w:pPr>
                              <w:pStyle w:val="Code"/>
                              <w:rPr>
                                <w:ins w:id="891"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 xml:space="preserve">use </w:t>
                            </w:r>
                            <w:proofErr w:type="spellStart"/>
                            <w:r w:rsidRPr="005A4A4F">
                              <w:rPr>
                                <w:lang w:val="sr-Cyrl-RS"/>
                              </w:rPr>
                              <w:t>Illuminate</w:t>
                            </w:r>
                            <w:proofErr w:type="spellEnd"/>
                            <w:r w:rsidRPr="005A4A4F">
                              <w:rPr>
                                <w:lang w:val="sr-Cyrl-RS"/>
                              </w:rPr>
                              <w:t>\</w:t>
                            </w:r>
                            <w:proofErr w:type="spellStart"/>
                            <w:r w:rsidRPr="005A4A4F">
                              <w:rPr>
                                <w:lang w:val="sr-Cyrl-RS"/>
                              </w:rPr>
                              <w:t>Support</w:t>
                            </w:r>
                            <w:proofErr w:type="spellEnd"/>
                            <w:r w:rsidRPr="005A4A4F">
                              <w:rPr>
                                <w:lang w:val="sr-Cyrl-RS"/>
                              </w:rPr>
                              <w:t>\</w:t>
                            </w:r>
                            <w:proofErr w:type="spellStart"/>
                            <w:r w:rsidRPr="005A4A4F">
                              <w:rPr>
                                <w:lang w:val="sr-Cyrl-RS"/>
                              </w:rPr>
                              <w:t>Facades</w:t>
                            </w:r>
                            <w:proofErr w:type="spellEnd"/>
                            <w:r w:rsidRPr="005A4A4F">
                              <w:rPr>
                                <w:lang w:val="sr-Cyrl-RS"/>
                              </w:rPr>
                              <w:t>\Redis;</w:t>
                            </w:r>
                          </w:p>
                          <w:p w14:paraId="08783AAC" w14:textId="445F8B13" w:rsidR="00E837CB" w:rsidRDefault="00E837CB" w:rsidP="005A4A4F">
                            <w:pPr>
                              <w:pStyle w:val="Code"/>
                            </w:pPr>
                          </w:p>
                          <w:p w14:paraId="0343F040" w14:textId="0C6E8F32" w:rsidR="005A4A4F" w:rsidRDefault="005A4A4F" w:rsidP="005A4A4F">
                            <w:pPr>
                              <w:pStyle w:val="Code"/>
                            </w:pPr>
                            <w:proofErr w:type="gramStart"/>
                            <w:r>
                              <w:t>Redis::set(</w:t>
                            </w:r>
                            <w:proofErr w:type="gramEnd"/>
                            <w:r>
                              <w:t>‘</w:t>
                            </w:r>
                            <w:proofErr w:type="spellStart"/>
                            <w:r>
                              <w:t>demo_type</w:t>
                            </w:r>
                            <w:proofErr w:type="spellEnd"/>
                            <w:r>
                              <w:t>’, ‘string’</w:t>
                            </w:r>
                            <w:proofErr w:type="gramStart"/>
                            <w:r>
                              <w:t>);</w:t>
                            </w:r>
                            <w:proofErr w:type="gramEnd"/>
                          </w:p>
                          <w:p w14:paraId="2A5C3FDC" w14:textId="3B797AEF" w:rsidR="005A4A4F" w:rsidRDefault="005A4A4F" w:rsidP="005A4A4F">
                            <w:pPr>
                              <w:pStyle w:val="Code"/>
                            </w:pPr>
                            <w:proofErr w:type="gramStart"/>
                            <w:r>
                              <w:t>Redis::</w:t>
                            </w:r>
                            <w:proofErr w:type="gramEnd"/>
                            <w:r>
                              <w:t>get(‘</w:t>
                            </w:r>
                            <w:proofErr w:type="spellStart"/>
                            <w:r>
                              <w:t>demo_type</w:t>
                            </w:r>
                            <w:proofErr w:type="spellEnd"/>
                            <w:r>
                              <w:t>’</w:t>
                            </w:r>
                            <w:proofErr w:type="gramStart"/>
                            <w:r>
                              <w:t>);</w:t>
                            </w:r>
                            <w:proofErr w:type="gramEnd"/>
                          </w:p>
                          <w:p w14:paraId="1B18A7BA" w14:textId="77777777" w:rsidR="005A4A4F" w:rsidRDefault="005A4A4F" w:rsidP="005A4A4F">
                            <w:pPr>
                              <w:pStyle w:val="Code"/>
                            </w:pPr>
                          </w:p>
                          <w:p w14:paraId="5545A0E5" w14:textId="1BD98031" w:rsidR="00E837CB" w:rsidRDefault="00E837CB" w:rsidP="005A4A4F">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($demoObject1)</w:t>
                            </w:r>
                            <w:proofErr w:type="gramStart"/>
                            <w:r>
                              <w:t>);</w:t>
                            </w:r>
                            <w:proofErr w:type="gramEnd"/>
                          </w:p>
                          <w:p w14:paraId="63E65174" w14:textId="63BE6FF2" w:rsidR="00E837CB" w:rsidRPr="005A4A4F" w:rsidRDefault="00E837CB" w:rsidP="00E837CB">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($demoObject2)</w:t>
                            </w:r>
                            <w:proofErr w:type="gramStart"/>
                            <w:r>
                              <w:t>);</w:t>
                            </w:r>
                            <w:proofErr w:type="gramEnd"/>
                          </w:p>
                          <w:p w14:paraId="6D598A8F" w14:textId="50CAD3D9" w:rsidR="00E837CB" w:rsidRDefault="00E837CB" w:rsidP="005A4A4F">
                            <w:pPr>
                              <w:pStyle w:val="Code"/>
                              <w:rPr>
                                <w:ins w:id="892" w:author="Nikola Mitic" w:date="2025-05-17T15:48:00Z" w16du:dateUtc="2025-05-17T13:48:00Z"/>
                                <w:lang w:val="sr-Cyrl-RS"/>
                              </w:rPr>
                            </w:pPr>
                            <w:proofErr w:type="gramStart"/>
                            <w:r>
                              <w:t>Redis::</w:t>
                            </w:r>
                            <w:proofErr w:type="spellStart"/>
                            <w:proofErr w:type="gramEnd"/>
                            <w:r>
                              <w:t>smembers</w:t>
                            </w:r>
                            <w:proofErr w:type="spellEnd"/>
                            <w:r>
                              <w:t>(‘set’</w:t>
                            </w:r>
                            <w:proofErr w:type="gramStart"/>
                            <w:r>
                              <w:t>);</w:t>
                            </w:r>
                            <w:proofErr w:type="gramEnd"/>
                          </w:p>
                          <w:p w14:paraId="368971BD" w14:textId="77777777" w:rsidR="001B0196" w:rsidRPr="001B0196" w:rsidRDefault="001B0196" w:rsidP="005A4A4F">
                            <w:pPr>
                              <w:pStyle w:val="Code"/>
                              <w:rPr>
                                <w:lang w:val="sr-Cyrl-RS"/>
                                <w:rPrChange w:id="893" w:author="Nikola Mitic" w:date="2025-05-17T15:48:00Z" w16du:dateUtc="2025-05-17T13:48:00Z">
                                  <w:rPr/>
                                </w:rPrChange>
                              </w:rPr>
                            </w:pPr>
                          </w:p>
                        </w:txbxContent>
                      </wps:txbx>
                      <wps:bodyPr rot="0" vert="horz" wrap="square" lIns="91440" tIns="45720" rIns="91440" bIns="45720" anchor="t" anchorCtr="0">
                        <a:noAutofit/>
                      </wps:bodyPr>
                    </wps:wsp>
                  </a:graphicData>
                </a:graphic>
              </wp:inline>
            </w:drawing>
          </mc:Choice>
          <mc:Fallback>
            <w:pict>
              <v:shape w14:anchorId="6266DECF" id="_x0000_s1028" type="#_x0000_t202" style="width:358.5pt;height:15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" fillcolor="#e7e6e6 [3214]" strokecolor="white [3212]">
                <v:textbox>
                  <w:txbxContent>
                    <w:p w14:paraId="33EE7176" w14:textId="77777777" w:rsidR="001B0196" w:rsidRDefault="001B0196" w:rsidP="005A4A4F">
                      <w:pPr>
                        <w:pStyle w:val="Code"/>
                        <w:rPr>
                          <w:ins w:id="894"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 xml:space="preserve">use </w:t>
                      </w:r>
                      <w:proofErr w:type="spellStart"/>
                      <w:r w:rsidRPr="005A4A4F">
                        <w:rPr>
                          <w:lang w:val="sr-Cyrl-RS"/>
                        </w:rPr>
                        <w:t>Illuminate</w:t>
                      </w:r>
                      <w:proofErr w:type="spellEnd"/>
                      <w:r w:rsidRPr="005A4A4F">
                        <w:rPr>
                          <w:lang w:val="sr-Cyrl-RS"/>
                        </w:rPr>
                        <w:t>\</w:t>
                      </w:r>
                      <w:proofErr w:type="spellStart"/>
                      <w:r w:rsidRPr="005A4A4F">
                        <w:rPr>
                          <w:lang w:val="sr-Cyrl-RS"/>
                        </w:rPr>
                        <w:t>Support</w:t>
                      </w:r>
                      <w:proofErr w:type="spellEnd"/>
                      <w:r w:rsidRPr="005A4A4F">
                        <w:rPr>
                          <w:lang w:val="sr-Cyrl-RS"/>
                        </w:rPr>
                        <w:t>\</w:t>
                      </w:r>
                      <w:proofErr w:type="spellStart"/>
                      <w:r w:rsidRPr="005A4A4F">
                        <w:rPr>
                          <w:lang w:val="sr-Cyrl-RS"/>
                        </w:rPr>
                        <w:t>Facades</w:t>
                      </w:r>
                      <w:proofErr w:type="spellEnd"/>
                      <w:r w:rsidRPr="005A4A4F">
                        <w:rPr>
                          <w:lang w:val="sr-Cyrl-RS"/>
                        </w:rPr>
                        <w:t>\Redis;</w:t>
                      </w:r>
                    </w:p>
                    <w:p w14:paraId="08783AAC" w14:textId="445F8B13" w:rsidR="00E837CB" w:rsidRDefault="00E837CB" w:rsidP="005A4A4F">
                      <w:pPr>
                        <w:pStyle w:val="Code"/>
                      </w:pPr>
                    </w:p>
                    <w:p w14:paraId="0343F040" w14:textId="0C6E8F32" w:rsidR="005A4A4F" w:rsidRDefault="005A4A4F" w:rsidP="005A4A4F">
                      <w:pPr>
                        <w:pStyle w:val="Code"/>
                      </w:pPr>
                      <w:proofErr w:type="gramStart"/>
                      <w:r>
                        <w:t>Redis::set(</w:t>
                      </w:r>
                      <w:proofErr w:type="gramEnd"/>
                      <w:r>
                        <w:t>‘</w:t>
                      </w:r>
                      <w:proofErr w:type="spellStart"/>
                      <w:r>
                        <w:t>demo_type</w:t>
                      </w:r>
                      <w:proofErr w:type="spellEnd"/>
                      <w:r>
                        <w:t>’, ‘string’</w:t>
                      </w:r>
                      <w:proofErr w:type="gramStart"/>
                      <w:r>
                        <w:t>);</w:t>
                      </w:r>
                      <w:proofErr w:type="gramEnd"/>
                    </w:p>
                    <w:p w14:paraId="2A5C3FDC" w14:textId="3B797AEF" w:rsidR="005A4A4F" w:rsidRDefault="005A4A4F" w:rsidP="005A4A4F">
                      <w:pPr>
                        <w:pStyle w:val="Code"/>
                      </w:pPr>
                      <w:proofErr w:type="gramStart"/>
                      <w:r>
                        <w:t>Redis::</w:t>
                      </w:r>
                      <w:proofErr w:type="gramEnd"/>
                      <w:r>
                        <w:t>get(‘</w:t>
                      </w:r>
                      <w:proofErr w:type="spellStart"/>
                      <w:r>
                        <w:t>demo_type</w:t>
                      </w:r>
                      <w:proofErr w:type="spellEnd"/>
                      <w:r>
                        <w:t>’</w:t>
                      </w:r>
                      <w:proofErr w:type="gramStart"/>
                      <w:r>
                        <w:t>);</w:t>
                      </w:r>
                      <w:proofErr w:type="gramEnd"/>
                    </w:p>
                    <w:p w14:paraId="1B18A7BA" w14:textId="77777777" w:rsidR="005A4A4F" w:rsidRDefault="005A4A4F" w:rsidP="005A4A4F">
                      <w:pPr>
                        <w:pStyle w:val="Code"/>
                      </w:pPr>
                    </w:p>
                    <w:p w14:paraId="5545A0E5" w14:textId="1BD98031" w:rsidR="00E837CB" w:rsidRDefault="00E837CB" w:rsidP="005A4A4F">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($demoObject1)</w:t>
                      </w:r>
                      <w:proofErr w:type="gramStart"/>
                      <w:r>
                        <w:t>);</w:t>
                      </w:r>
                      <w:proofErr w:type="gramEnd"/>
                    </w:p>
                    <w:p w14:paraId="63E65174" w14:textId="63BE6FF2" w:rsidR="00E837CB" w:rsidRPr="005A4A4F" w:rsidRDefault="00E837CB" w:rsidP="00E837CB">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($demoObject2)</w:t>
                      </w:r>
                      <w:proofErr w:type="gramStart"/>
                      <w:r>
                        <w:t>);</w:t>
                      </w:r>
                      <w:proofErr w:type="gramEnd"/>
                    </w:p>
                    <w:p w14:paraId="6D598A8F" w14:textId="50CAD3D9" w:rsidR="00E837CB" w:rsidRDefault="00E837CB" w:rsidP="005A4A4F">
                      <w:pPr>
                        <w:pStyle w:val="Code"/>
                        <w:rPr>
                          <w:ins w:id="895" w:author="Nikola Mitic" w:date="2025-05-17T15:48:00Z" w16du:dateUtc="2025-05-17T13:48:00Z"/>
                          <w:lang w:val="sr-Cyrl-RS"/>
                        </w:rPr>
                      </w:pPr>
                      <w:proofErr w:type="gramStart"/>
                      <w:r>
                        <w:t>Redis::</w:t>
                      </w:r>
                      <w:proofErr w:type="spellStart"/>
                      <w:proofErr w:type="gramEnd"/>
                      <w:r>
                        <w:t>smembers</w:t>
                      </w:r>
                      <w:proofErr w:type="spellEnd"/>
                      <w:r>
                        <w:t>(‘set’</w:t>
                      </w:r>
                      <w:proofErr w:type="gramStart"/>
                      <w:r>
                        <w:t>);</w:t>
                      </w:r>
                      <w:proofErr w:type="gramEnd"/>
                    </w:p>
                    <w:p w14:paraId="368971BD" w14:textId="77777777" w:rsidR="001B0196" w:rsidRPr="001B0196" w:rsidRDefault="001B0196" w:rsidP="005A4A4F">
                      <w:pPr>
                        <w:pStyle w:val="Code"/>
                        <w:rPr>
                          <w:lang w:val="sr-Cyrl-RS"/>
                          <w:rPrChange w:id="896" w:author="Nikola Mitic" w:date="2025-05-17T15:48:00Z" w16du:dateUtc="2025-05-17T13:48:00Z">
                            <w:rPr/>
                          </w:rPrChange>
                        </w:rPr>
                      </w:pPr>
                    </w:p>
                  </w:txbxContent>
                </v:textbox>
                <w10:anchorlock/>
              </v:shape>
            </w:pict>
          </mc:Fallback>
        </mc:AlternateContent>
      </w:r>
    </w:p>
    <w:p w14:paraId="34381821" w14:textId="72CBD18F" w:rsidR="00E837CB" w:rsidRPr="00E837CB" w:rsidRDefault="00855BB8" w:rsidP="00126667">
      <w:pPr>
        <w:pStyle w:val="Heading4"/>
        <w:jc w:val="center"/>
      </w:pPr>
      <w:ins w:id="897" w:author="Nikola Mitic" w:date="2025-05-13T21:13:00Z" w16du:dateUtc="2025-05-13T19:13:00Z">
        <w:r>
          <w:t xml:space="preserve">Слика 6 – </w:t>
        </w:r>
      </w:ins>
      <w:r w:rsidR="00E837CB" w:rsidRPr="005C552C">
        <w:t xml:space="preserve">Пример </w:t>
      </w:r>
      <w:r w:rsidR="00E837CB">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67B3D4D9"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 xml:space="preserve">фасадом </w:t>
      </w:r>
      <w:r w:rsidR="004428B0" w:rsidRPr="004428B0">
        <w:rPr>
          <w:i/>
          <w:iCs/>
          <w:lang w:val="en-US"/>
        </w:rPr>
        <w:t>Laravel</w:t>
      </w:r>
      <w:r w:rsidR="004428B0">
        <w:t xml:space="preserve">-а подешавањем </w:t>
      </w:r>
      <w:r w:rsidR="004428B0" w:rsidRPr="004428B0">
        <w:rPr>
          <w:i/>
          <w:iCs/>
          <w:lang w:val="en-US"/>
        </w:rPr>
        <w:t>CACHE_DRIVER</w:t>
      </w:r>
      <w:r w:rsidR="004428B0">
        <w:rPr>
          <w:lang w:val="en-US"/>
        </w:rPr>
        <w:t xml:space="preserve"> </w:t>
      </w:r>
      <w:r w:rsidR="004428B0">
        <w:t xml:space="preserve">атрибута конфигурационог документа на </w:t>
      </w:r>
      <w:proofErr w:type="spellStart"/>
      <w:r w:rsidR="004428B0" w:rsidRPr="004428B0">
        <w:rPr>
          <w:i/>
          <w:iCs/>
          <w:lang w:val="en-US"/>
        </w:rPr>
        <w:t>redis</w:t>
      </w:r>
      <w:proofErr w:type="spellEnd"/>
      <w:r w:rsidR="004428B0">
        <w:rPr>
          <w:lang w:val="en-US"/>
        </w:rPr>
        <w:t>,</w:t>
      </w:r>
    </w:p>
    <w:p w14:paraId="08A027EF" w14:textId="3CCCB8D2" w:rsidR="004428B0" w:rsidRDefault="005A4A4F" w:rsidP="00E837CB">
      <w:pPr>
        <w:pStyle w:val="ListParagraph"/>
        <w:numPr>
          <w:ilvl w:val="0"/>
          <w:numId w:val="36"/>
        </w:numPr>
      </w:pPr>
      <w:r>
        <w:t xml:space="preserve">чување распореда </w:t>
      </w:r>
      <w:r w:rsidRPr="004428B0">
        <w:rPr>
          <w:i/>
          <w:iCs/>
          <w:lang w:val="en-US"/>
        </w:rPr>
        <w:t>Job</w:t>
      </w:r>
      <w:r>
        <w:t>-ова за извршење у случају синхроног или одгођеног 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 </w:t>
      </w:r>
      <w:proofErr w:type="spellStart"/>
      <w:r w:rsidR="004428B0" w:rsidRPr="004428B0">
        <w:rPr>
          <w:i/>
          <w:iCs/>
          <w:lang w:val="en-US"/>
        </w:rPr>
        <w:t>redis</w:t>
      </w:r>
      <w:proofErr w:type="spellEnd"/>
      <w:r w:rsidR="004428B0">
        <w:rPr>
          <w:lang w:val="en-US"/>
        </w:rPr>
        <w:t>,</w:t>
      </w:r>
      <w:r>
        <w:t xml:space="preserve"> </w:t>
      </w:r>
    </w:p>
    <w:p w14:paraId="139CBEA0" w14:textId="50BDB51D" w:rsidR="0065378B" w:rsidRPr="005A4A4F" w:rsidRDefault="005A4A4F" w:rsidP="00E837CB">
      <w:pPr>
        <w:pStyle w:val="ListParagraph"/>
        <w:numPr>
          <w:ilvl w:val="0"/>
          <w:numId w:val="36"/>
        </w:numPr>
      </w:pPr>
      <w:r>
        <w:t>и генерално за 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3E6B8A">
            <w:rPr>
              <w:noProof/>
            </w:rPr>
            <w:t xml:space="preserve"> </w:t>
          </w:r>
          <w:r w:rsidR="003E6B8A" w:rsidRPr="003E6B8A">
            <w:rPr>
              <w:noProof/>
            </w:rPr>
            <w:t>[21]</w:t>
          </w:r>
          <w:r w:rsidR="00E837CB">
            <w:fldChar w:fldCharType="end"/>
          </w:r>
        </w:sdtContent>
      </w:sdt>
    </w:p>
    <w:p w14:paraId="05BEB8F6" w14:textId="77777777" w:rsidR="00A24B98" w:rsidRPr="0065378B" w:rsidRDefault="00A24B98" w:rsidP="00982D51"/>
    <w:p w14:paraId="291CAEE8" w14:textId="40C9164E" w:rsidR="00982D51" w:rsidRPr="00F65638" w:rsidRDefault="00982D51" w:rsidP="00982D51">
      <w:pPr>
        <w:pStyle w:val="Heading2"/>
        <w:numPr>
          <w:ilvl w:val="1"/>
          <w:numId w:val="2"/>
        </w:numPr>
        <w:ind w:left="0" w:firstLine="0"/>
        <w:rPr>
          <w:i/>
          <w:iCs/>
          <w:lang w:val="en-US"/>
          <w:rPrChange w:id="898" w:author="Nikola Mitic" w:date="2025-07-08T11:38:00Z" w16du:dateUtc="2025-07-08T09:38:00Z">
            <w:rPr>
              <w:lang w:val="en-US"/>
            </w:rPr>
          </w:rPrChange>
        </w:rPr>
      </w:pPr>
      <w:bookmarkStart w:id="899" w:name="_Toc202867292"/>
      <w:r w:rsidRPr="00F65638">
        <w:rPr>
          <w:i/>
          <w:iCs/>
          <w:lang w:val="en-US"/>
          <w:rPrChange w:id="900" w:author="Nikola Mitic" w:date="2025-07-08T11:38:00Z" w16du:dateUtc="2025-07-08T09:38:00Z">
            <w:rPr>
              <w:lang w:val="en-US"/>
            </w:rPr>
          </w:rPrChange>
        </w:rPr>
        <w:t>Homestead</w:t>
      </w:r>
      <w:bookmarkEnd w:id="899"/>
    </w:p>
    <w:p w14:paraId="24F4ADD5" w14:textId="77777777" w:rsidR="008623A3" w:rsidRPr="005C552C" w:rsidRDefault="008623A3" w:rsidP="008623A3"/>
    <w:p w14:paraId="59BD948D" w14:textId="41CA04B5" w:rsidR="008623A3" w:rsidRDefault="009849AC" w:rsidP="008623A3">
      <w:pPr>
        <w:ind w:firstLine="720"/>
      </w:pPr>
      <w:ins w:id="901" w:author="Nikola Mitic" w:date="2025-07-08T11:02:00Z" w16du:dateUtc="2025-07-08T09:02:00Z">
        <w:r>
          <w:rPr>
            <w:i/>
            <w:iCs/>
            <w:lang w:val="en-US"/>
          </w:rPr>
          <w:t>Homestead</w:t>
        </w:r>
        <w:r>
          <w:rPr>
            <w:i/>
            <w:iCs/>
          </w:rPr>
          <w:t xml:space="preserve"> </w:t>
        </w:r>
        <w:r>
          <w:t>је развијен к</w:t>
        </w:r>
      </w:ins>
      <w:del w:id="902" w:author="Nikola Mitic" w:date="2025-07-08T11:02:00Z" w16du:dateUtc="2025-07-08T09:02:00Z">
        <w:r w:rsidR="008623A3" w:rsidRPr="005C552C" w:rsidDel="009849AC">
          <w:delText>К</w:delText>
        </w:r>
      </w:del>
      <w:r w:rsidR="008623A3" w:rsidRPr="005C552C">
        <w:t>ако би се избегло локално подешавање система програмера за развој у</w:t>
      </w:r>
      <w:ins w:id="903" w:author="Nikola Mitic" w:date="2025-07-08T11:02:00Z" w16du:dateUtc="2025-07-08T09:02:00Z">
        <w:r>
          <w:t xml:space="preserve"> развојном окружењу</w:t>
        </w:r>
      </w:ins>
      <w:r w:rsidR="008623A3" w:rsidRPr="005C552C">
        <w:t xml:space="preserve"> </w:t>
      </w:r>
      <w:r w:rsidR="008623A3" w:rsidRPr="005C552C">
        <w:rPr>
          <w:i/>
          <w:iCs/>
        </w:rPr>
        <w:t>Laravel</w:t>
      </w:r>
      <w:del w:id="904" w:author="Nikola Mitic" w:date="2025-07-08T11:03:00Z" w16du:dateUtc="2025-07-08T09:03:00Z">
        <w:r w:rsidR="008623A3" w:rsidRPr="005C552C" w:rsidDel="009849AC">
          <w:delText xml:space="preserve">-у развијен је </w:delText>
        </w:r>
        <w:r w:rsidR="008623A3" w:rsidRPr="005C552C" w:rsidDel="009849AC">
          <w:rPr>
            <w:i/>
            <w:iCs/>
          </w:rPr>
          <w:delText>Homestead</w:delText>
        </w:r>
      </w:del>
      <w:r w:rsidR="008623A3" w:rsidRPr="005C552C">
        <w:t xml:space="preserve">. Он представља употребу виртуелне машине на којој се налази окружење потпуно опремљено свим сервисима за развој </w:t>
      </w:r>
      <w:r w:rsidR="008623A3" w:rsidRPr="005C552C">
        <w:rPr>
          <w:i/>
          <w:iCs/>
        </w:rPr>
        <w:t>Laravel</w:t>
      </w:r>
      <w:r w:rsidR="008623A3" w:rsidRPr="005C552C">
        <w:t xml:space="preserve"> апликације, односно пружа кориснику на употребу </w:t>
      </w:r>
      <w:r w:rsidR="008623A3" w:rsidRPr="00270276">
        <w:rPr>
          <w:i/>
          <w:iCs/>
        </w:rPr>
        <w:t>PHP, MySQL, Redis, Node</w:t>
      </w:r>
      <w:r w:rsidR="008623A3" w:rsidRPr="005C552C">
        <w:t xml:space="preserve"> и друге сервисе. Може се покренути на </w:t>
      </w:r>
      <w:r w:rsidR="008623A3" w:rsidRPr="005C552C">
        <w:rPr>
          <w:i/>
          <w:iCs/>
        </w:rPr>
        <w:t>Windows</w:t>
      </w:r>
      <w:r w:rsidR="008623A3" w:rsidRPr="005C552C">
        <w:t>,</w:t>
      </w:r>
      <w:r w:rsidR="008623A3" w:rsidRPr="005C552C">
        <w:rPr>
          <w:i/>
          <w:iCs/>
        </w:rPr>
        <w:t xml:space="preserve"> Mac</w:t>
      </w:r>
      <w:r w:rsidR="008623A3" w:rsidRPr="005C552C">
        <w:t xml:space="preserve"> или</w:t>
      </w:r>
      <w:r w:rsidR="008623A3" w:rsidRPr="005C552C">
        <w:rPr>
          <w:i/>
          <w:iCs/>
        </w:rPr>
        <w:t xml:space="preserve"> Linux</w:t>
      </w:r>
      <w:r w:rsidR="008623A3" w:rsidRPr="005C552C">
        <w:t xml:space="preserve"> системима. Да би се покренуо, потребно је на рачунару подесити </w:t>
      </w:r>
      <w:r w:rsidR="008623A3" w:rsidRPr="005C552C">
        <w:rPr>
          <w:i/>
          <w:iCs/>
        </w:rPr>
        <w:t>VirtualBox</w:t>
      </w:r>
      <w:r w:rsidR="008623A3" w:rsidRPr="005C552C">
        <w:t xml:space="preserve"> 6.1.x и </w:t>
      </w:r>
      <w:r w:rsidR="008623A3" w:rsidRPr="005C552C">
        <w:rPr>
          <w:i/>
          <w:iCs/>
        </w:rPr>
        <w:t>Vagrant</w:t>
      </w:r>
      <w:r w:rsidR="008623A3" w:rsidRPr="005C552C">
        <w:t xml:space="preserve">. Пре самог покретања, потребно је дефинисати конфигурациони </w:t>
      </w:r>
      <w:del w:id="905" w:author="Nikola Mitic" w:date="2025-05-13T21:15:00Z" w16du:dateUtc="2025-05-13T19:15:00Z">
        <w:r w:rsidR="008623A3" w:rsidRPr="005C552C" w:rsidDel="00855BB8">
          <w:delText xml:space="preserve">фајл </w:delText>
        </w:r>
      </w:del>
      <w:ins w:id="906" w:author="Nikola Mitic" w:date="2025-05-13T21:15:00Z" w16du:dateUtc="2025-05-13T19:15:00Z">
        <w:r w:rsidR="00855BB8">
          <w:t>документ</w:t>
        </w:r>
        <w:r w:rsidR="00855BB8" w:rsidRPr="005C552C">
          <w:t xml:space="preserve"> </w:t>
        </w:r>
      </w:ins>
      <w:r w:rsidR="008623A3" w:rsidRPr="005C552C">
        <w:t xml:space="preserve">којим ће </w:t>
      </w:r>
      <w:r w:rsidR="008623A3" w:rsidRPr="005C552C">
        <w:rPr>
          <w:i/>
          <w:iCs/>
        </w:rPr>
        <w:t xml:space="preserve">Homestead </w:t>
      </w:r>
      <w:r w:rsidR="008623A3"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008623A3" w:rsidRPr="005C552C">
            <w:fldChar w:fldCharType="begin"/>
          </w:r>
          <w:r w:rsidR="008623A3" w:rsidRPr="005C552C">
            <w:instrText xml:space="preserve">CITATION Lar24 \l 1033 </w:instrText>
          </w:r>
          <w:r w:rsidR="008623A3" w:rsidRPr="005C552C">
            <w:fldChar w:fldCharType="separate"/>
          </w:r>
          <w:r w:rsidR="003E6B8A">
            <w:rPr>
              <w:noProof/>
            </w:rPr>
            <w:t xml:space="preserve"> </w:t>
          </w:r>
          <w:r w:rsidR="003E6B8A" w:rsidRPr="003E6B8A">
            <w:rPr>
              <w:noProof/>
            </w:rPr>
            <w:t>[22]</w:t>
          </w:r>
          <w:r w:rsidR="008623A3" w:rsidRPr="005C552C">
            <w:fldChar w:fldCharType="end"/>
          </w:r>
        </w:sdtContent>
      </w:sdt>
      <w:ins w:id="907" w:author="Nikola Mitic" w:date="2025-05-13T21:14:00Z" w16du:dateUtc="2025-05-13T19:14:00Z">
        <w:r w:rsidR="00855BB8">
          <w:t xml:space="preserve"> На слици 7 приказан је пример конфигурационог документа.</w:t>
        </w:r>
      </w:ins>
    </w:p>
    <w:p w14:paraId="3BCA4782" w14:textId="77777777" w:rsidR="003B6D15" w:rsidRPr="005C552C" w:rsidRDefault="003B6D15" w:rsidP="008623A3">
      <w:pPr>
        <w:ind w:firstLine="720"/>
      </w:pPr>
    </w:p>
    <w:p w14:paraId="3E46E184" w14:textId="7332FC2D" w:rsidR="003B6D15" w:rsidRDefault="008623A3" w:rsidP="003B6D15">
      <w:pPr>
        <w:pStyle w:val="Heading4"/>
        <w:jc w:val="center"/>
        <w:rPr>
          <w:i w:val="0"/>
          <w:iCs w:val="0"/>
        </w:rP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264BBE1D">
                <wp:simplePos x="0" y="0"/>
                <wp:positionH relativeFrom="margin">
                  <wp:align>left</wp:align>
                </wp:positionH>
                <wp:positionV relativeFrom="paragraph">
                  <wp:posOffset>0</wp:posOffset>
                </wp:positionV>
                <wp:extent cx="2750185" cy="6120000"/>
                <wp:effectExtent l="0" t="0" r="12065" b="1460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12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908"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909" w:author="Nikola Mitic" w:date="2025-05-17T15:48:00Z" w16du:dateUtc="2025-05-17T13:48:00Z"/>
                                <w:lang w:val="sr-Cyrl-RS"/>
                              </w:rPr>
                            </w:pPr>
                          </w:p>
                          <w:p w14:paraId="5FBECC70" w14:textId="77777777" w:rsidR="004B77DF" w:rsidRPr="005C552C" w:rsidRDefault="004B77DF" w:rsidP="004B77DF">
                            <w:pPr>
                              <w:pStyle w:val="Code"/>
                              <w:rPr>
                                <w:ins w:id="910" w:author="Nikola Mitic" w:date="2025-05-17T15:49:00Z" w16du:dateUtc="2025-05-17T13:49:00Z"/>
                                <w:lang w:val="sr-Cyrl-RS"/>
                              </w:rPr>
                            </w:pPr>
                            <w:ins w:id="911"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912" w:author="Nikola Mitic" w:date="2025-05-17T15:49:00Z" w16du:dateUtc="2025-05-17T13:49:00Z"/>
                                <w:lang w:val="sr-Cyrl-RS"/>
                              </w:rPr>
                            </w:pPr>
                            <w:ins w:id="913"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914" w:author="Nikola Mitic" w:date="2025-05-17T15:49:00Z" w16du:dateUtc="2025-05-17T13:49:00Z"/>
                                <w:lang w:val="sr-Cyrl-RS"/>
                              </w:rPr>
                            </w:pPr>
                            <w:ins w:id="915"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9" type="#_x0000_t202" style="position:absolute;left:0;text-align:left;margin-left:0;margin-top:0;width:216.55pt;height:481.9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762"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763" w:author="Nikola Mitic" w:date="2025-05-17T15:48:00Z" w16du:dateUtc="2025-05-17T13:48:00Z"/>
                          <w:lang w:val="sr-Cyrl-RS"/>
                        </w:rPr>
                      </w:pPr>
                    </w:p>
                    <w:p w14:paraId="5FBECC70" w14:textId="77777777" w:rsidR="004B77DF" w:rsidRPr="005C552C" w:rsidRDefault="004B77DF" w:rsidP="004B77DF">
                      <w:pPr>
                        <w:pStyle w:val="Code"/>
                        <w:rPr>
                          <w:ins w:id="764" w:author="Nikola Mitic" w:date="2025-05-17T15:49:00Z" w16du:dateUtc="2025-05-17T13:49:00Z"/>
                          <w:lang w:val="sr-Cyrl-RS"/>
                        </w:rPr>
                      </w:pPr>
                      <w:ins w:id="765"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766" w:author="Nikola Mitic" w:date="2025-05-17T15:49:00Z" w16du:dateUtc="2025-05-17T13:49:00Z"/>
                          <w:lang w:val="sr-Cyrl-RS"/>
                        </w:rPr>
                      </w:pPr>
                      <w:ins w:id="767"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768" w:author="Nikola Mitic" w:date="2025-05-17T15:49:00Z" w16du:dateUtc="2025-05-17T13:49:00Z"/>
                          <w:lang w:val="sr-Cyrl-RS"/>
                        </w:rPr>
                      </w:pPr>
                      <w:ins w:id="769"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2066E72F">
                <wp:simplePos x="0" y="0"/>
                <wp:positionH relativeFrom="margin">
                  <wp:align>right</wp:align>
                </wp:positionH>
                <wp:positionV relativeFrom="paragraph">
                  <wp:posOffset>0</wp:posOffset>
                </wp:positionV>
                <wp:extent cx="2750400" cy="6120000"/>
                <wp:effectExtent l="0" t="0" r="12065" b="1460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120000"/>
                        </a:xfrm>
                        <a:prstGeom prst="rect">
                          <a:avLst/>
                        </a:prstGeom>
                        <a:solidFill>
                          <a:schemeClr val="bg2"/>
                        </a:solidFill>
                        <a:ln w="9525">
                          <a:solidFill>
                            <a:schemeClr val="bg1"/>
                          </a:solidFill>
                          <a:miter lim="800000"/>
                          <a:headEnd/>
                          <a:tailEnd/>
                        </a:ln>
                      </wps:spPr>
                      <wps:txbx>
                        <w:txbxContent>
                          <w:p w14:paraId="1DC20EEF" w14:textId="4120EA39" w:rsidR="00596EF0" w:rsidRPr="005C552C" w:rsidDel="004B77DF" w:rsidRDefault="00596EF0" w:rsidP="00596EF0">
                            <w:pPr>
                              <w:pStyle w:val="Code"/>
                              <w:rPr>
                                <w:del w:id="916" w:author="Nikola Mitic" w:date="2025-05-17T15:49:00Z" w16du:dateUtc="2025-05-17T13:49:00Z"/>
                                <w:lang w:val="sr-Cyrl-RS"/>
                              </w:rPr>
                            </w:pPr>
                            <w:del w:id="917"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918" w:author="Nikola Mitic" w:date="2025-05-17T15:49:00Z" w16du:dateUtc="2025-05-17T13:49:00Z"/>
                                <w:lang w:val="sr-Cyrl-RS"/>
                              </w:rPr>
                            </w:pPr>
                            <w:del w:id="919"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920" w:author="Nikola Mitic" w:date="2025-05-17T15:49:00Z" w16du:dateUtc="2025-05-17T13:49:00Z"/>
                                <w:lang w:val="sr-Cyrl-RS"/>
                              </w:rPr>
                            </w:pPr>
                            <w:del w:id="921"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30" type="#_x0000_t202" style="position:absolute;left:0;text-align:left;margin-left:165.35pt;margin-top:0;width:216.55pt;height:481.9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" fillcolor="#e7e6e6 [3214]" strokecolor="white [3212]">
                <v:textbox>
                  <w:txbxContent>
                    <w:p w14:paraId="1DC20EEF" w14:textId="4120EA39" w:rsidR="00596EF0" w:rsidRPr="005C552C" w:rsidDel="004B77DF" w:rsidRDefault="00596EF0" w:rsidP="00596EF0">
                      <w:pPr>
                        <w:pStyle w:val="Code"/>
                        <w:rPr>
                          <w:del w:id="776" w:author="Nikola Mitic" w:date="2025-05-17T15:49:00Z" w16du:dateUtc="2025-05-17T13:49:00Z"/>
                          <w:lang w:val="sr-Cyrl-RS"/>
                        </w:rPr>
                      </w:pPr>
                      <w:del w:id="777"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778" w:author="Nikola Mitic" w:date="2025-05-17T15:49:00Z" w16du:dateUtc="2025-05-17T13:49:00Z"/>
                          <w:lang w:val="sr-Cyrl-RS"/>
                        </w:rPr>
                      </w:pPr>
                      <w:del w:id="779"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780" w:author="Nikola Mitic" w:date="2025-05-17T15:49:00Z" w16du:dateUtc="2025-05-17T13:49:00Z"/>
                          <w:lang w:val="sr-Cyrl-RS"/>
                        </w:rPr>
                      </w:pPr>
                      <w:del w:id="781"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ins w:id="922" w:author="Nikola Mitic" w:date="2025-05-13T21:13:00Z" w16du:dateUtc="2025-05-13T19:13:00Z">
        <w:r w:rsidR="00855BB8">
          <w:t>Слика 7 –</w:t>
        </w:r>
      </w:ins>
      <w:ins w:id="923" w:author="Nikola Mitic" w:date="2025-05-13T21:24:00Z" w16du:dateUtc="2025-05-13T19:24:00Z">
        <w:r w:rsidR="00A50927">
          <w:t xml:space="preserve"> </w:t>
        </w:r>
      </w:ins>
      <w:r w:rsidRPr="005C552C">
        <w:t xml:space="preserve">Изглед Homestead.example.yaml конфигурационог </w:t>
      </w:r>
      <w:del w:id="924" w:author="Nikola Mitic" w:date="2025-05-13T21:14:00Z" w16du:dateUtc="2025-05-13T19:14:00Z">
        <w:r w:rsidRPr="005C552C" w:rsidDel="00855BB8">
          <w:delText>фајла</w:delText>
        </w:r>
      </w:del>
      <w:ins w:id="925" w:author="Nikola Mitic" w:date="2025-05-13T21:14:00Z" w16du:dateUtc="2025-05-13T19:14:00Z">
        <w:r w:rsidR="00855BB8">
          <w:t>документа</w:t>
        </w:r>
      </w:ins>
      <w:r w:rsidR="003B6D15">
        <w:br w:type="page"/>
      </w:r>
    </w:p>
    <w:p w14:paraId="45C71BEC" w14:textId="1C94A6C1" w:rsidR="00D71064" w:rsidRDefault="00D71064" w:rsidP="001D793D">
      <w:pPr>
        <w:pStyle w:val="Heading1"/>
        <w:numPr>
          <w:ilvl w:val="0"/>
          <w:numId w:val="2"/>
        </w:numPr>
        <w:ind w:left="0" w:firstLine="0"/>
        <w:rPr>
          <w:lang w:val="en-US"/>
        </w:rPr>
      </w:pPr>
      <w:del w:id="926" w:author="Nikola Mitic" w:date="2025-07-08T11:38:00Z" w16du:dateUtc="2025-07-08T09:38:00Z">
        <w:r w:rsidDel="00F65638">
          <w:rPr>
            <w:lang w:val="en-US"/>
          </w:rPr>
          <w:lastRenderedPageBreak/>
          <w:delText>E</w:delText>
        </w:r>
      </w:del>
      <w:bookmarkStart w:id="927" w:name="_Toc202867293"/>
      <w:ins w:id="928" w:author="Nikola Mitic" w:date="2025-07-08T11:38:00Z" w16du:dateUtc="2025-07-08T09:38:00Z">
        <w:r w:rsidR="00F65638">
          <w:t xml:space="preserve">ОБЈЕКТНО РЕЛАЦИОНИ МАПЕР </w:t>
        </w:r>
        <w:r w:rsidR="00F65638" w:rsidRPr="00F65638">
          <w:rPr>
            <w:i/>
            <w:iCs/>
            <w:lang w:val="en-US"/>
            <w:rPrChange w:id="929" w:author="Nikola Mitic" w:date="2025-07-08T11:38:00Z" w16du:dateUtc="2025-07-08T09:38:00Z">
              <w:rPr>
                <w:lang w:val="en-US"/>
              </w:rPr>
            </w:rPrChange>
          </w:rPr>
          <w:t>E</w:t>
        </w:r>
      </w:ins>
      <w:r w:rsidRPr="00F65638">
        <w:rPr>
          <w:i/>
          <w:iCs/>
          <w:lang w:val="en-US"/>
          <w:rPrChange w:id="930" w:author="Nikola Mitic" w:date="2025-07-08T11:38:00Z" w16du:dateUtc="2025-07-08T09:38:00Z">
            <w:rPr>
              <w:lang w:val="en-US"/>
            </w:rPr>
          </w:rPrChange>
        </w:rPr>
        <w:t>LOQUENT ORM</w:t>
      </w:r>
      <w:bookmarkEnd w:id="927"/>
    </w:p>
    <w:p w14:paraId="5EBB1C8E" w14:textId="77777777" w:rsidR="00B25012" w:rsidRDefault="00B25012" w:rsidP="00B25012">
      <w:pPr>
        <w:rPr>
          <w:lang w:val="en-US"/>
        </w:rPr>
      </w:pPr>
    </w:p>
    <w:p w14:paraId="1654C72E" w14:textId="63FDD6A3" w:rsidR="007408AB" w:rsidRDefault="007408AB" w:rsidP="00B25012">
      <w:pPr>
        <w:pStyle w:val="Heading2"/>
        <w:numPr>
          <w:ilvl w:val="1"/>
          <w:numId w:val="2"/>
        </w:numPr>
        <w:ind w:left="0" w:firstLine="0"/>
      </w:pPr>
      <w:bookmarkStart w:id="931" w:name="_Toc202867294"/>
      <w:r>
        <w:t>Историја</w:t>
      </w:r>
      <w:bookmarkEnd w:id="931"/>
    </w:p>
    <w:p w14:paraId="472883FC" w14:textId="77777777" w:rsidR="007408AB" w:rsidRDefault="007408AB" w:rsidP="007408AB"/>
    <w:p w14:paraId="7CDD8D41" w14:textId="5C2A9DFE" w:rsidR="007408AB" w:rsidRDefault="007408AB" w:rsidP="007408AB">
      <w:pPr>
        <w:ind w:firstLine="720"/>
      </w:pPr>
      <w:r>
        <w:t>Један од најважнијих задатака</w:t>
      </w:r>
      <w:ins w:id="932" w:author="Nikola Mitic" w:date="2025-07-08T11:03:00Z" w16du:dateUtc="2025-07-08T09:03:00Z">
        <w:r w:rsidR="009849AC">
          <w:t xml:space="preserve"> радног окружења</w:t>
        </w:r>
      </w:ins>
      <w:r>
        <w:t xml:space="preserve"> </w:t>
      </w:r>
      <w:r w:rsidRPr="008B27F3">
        <w:rPr>
          <w:i/>
          <w:iCs/>
          <w:lang w:val="en-US"/>
        </w:rPr>
        <w:t>Laravel</w:t>
      </w:r>
      <w:del w:id="933" w:author="Nikola Mitic" w:date="2025-07-08T11:03:00Z" w16du:dateUtc="2025-07-08T09:03:00Z">
        <w:r w:rsidDel="009849AC">
          <w:delText>-а</w:delText>
        </w:r>
      </w:del>
      <w:r>
        <w:t xml:space="preserve"> је прикупљање, обрада и чување података. </w:t>
      </w:r>
      <w:del w:id="934" w:author="Nikola Mitic" w:date="2025-07-08T11:04:00Z" w16du:dateUtc="2025-07-08T09:04:00Z">
        <w:r w:rsidDel="009849AC">
          <w:delText xml:space="preserve">Кроз време и сам </w:delText>
        </w:r>
      </w:del>
      <w:ins w:id="935" w:author="Nikola Mitic" w:date="2025-07-08T11:04:00Z" w16du:dateUtc="2025-07-08T09:04:00Z">
        <w:r w:rsidR="009849AC">
          <w:t xml:space="preserve">Током </w:t>
        </w:r>
      </w:ins>
      <w:r>
        <w:t>развој</w:t>
      </w:r>
      <w:ins w:id="936" w:author="Nikola Mitic" w:date="2025-07-08T11:04:00Z" w16du:dateUtc="2025-07-08T09:04:00Z">
        <w:r w:rsidR="009849AC">
          <w:t>а</w:t>
        </w:r>
      </w:ins>
      <w:r>
        <w:t xml:space="preserve"> радног окружења долазило је до различитих начина извршења ових задатака. Испрва, користио се најосновнији</w:t>
      </w:r>
      <w:ins w:id="937" w:author="Nikola Mitic" w:date="2025-07-08T11:04:00Z" w16du:dateUtc="2025-07-08T09:04:00Z">
        <w:r w:rsidR="009849AC">
          <w:t>,</w:t>
        </w:r>
      </w:ins>
      <w:r>
        <w:t xml:space="preserve"> али уједно и најкомплекснији и најнепрегледнији начин, а то је писање чистог </w:t>
      </w:r>
      <w:r w:rsidRPr="008B27F3">
        <w:rPr>
          <w:i/>
          <w:iCs/>
          <w:lang w:val="en-US"/>
        </w:rPr>
        <w:t>SQL</w:t>
      </w:r>
      <w:r>
        <w:t xml:space="preserve"> кода. Иако је овај приступ најбржи у смислу времена потребног за извршење жељене акције, само писање и касније разумевање наредби није </w:t>
      </w:r>
      <w:del w:id="938" w:author="Nikola Mitic" w:date="2025-07-08T11:05:00Z" w16du:dateUtc="2025-07-08T09:05:00Z">
        <w:r w:rsidDel="009849AC">
          <w:delText xml:space="preserve">било </w:delText>
        </w:r>
      </w:del>
      <w:r>
        <w:t xml:space="preserve">најбоље могуће решење. Овакав приступ </w:t>
      </w:r>
      <w:ins w:id="939" w:author="Nikola Mitic" w:date="2025-07-08T11:05:00Z" w16du:dateUtc="2025-07-08T09:05:00Z">
        <w:r w:rsidR="009849AC">
          <w:t>с</w:t>
        </w:r>
      </w:ins>
      <w:del w:id="940" w:author="Nikola Mitic" w:date="2025-07-08T11:05:00Z" w16du:dateUtc="2025-07-08T09:05:00Z">
        <w:r w:rsidDel="009849AC">
          <w:delText>ј</w:delText>
        </w:r>
      </w:del>
      <w:r>
        <w:t xml:space="preserve">е </w:t>
      </w:r>
      <w:del w:id="941" w:author="Nikola Mitic" w:date="2025-07-08T11:05:00Z" w16du:dateUtc="2025-07-08T09:05:00Z">
        <w:r w:rsidDel="009849AC">
          <w:delText xml:space="preserve">могућ и </w:delText>
        </w:r>
      </w:del>
      <w:r>
        <w:t>данас</w:t>
      </w:r>
      <w:ins w:id="942" w:author="Nikola Mitic" w:date="2025-07-08T11:05:00Z" w16du:dateUtc="2025-07-08T09:05:00Z">
        <w:r w:rsidR="009849AC">
          <w:t xml:space="preserve"> користи у ретким случајевима</w:t>
        </w:r>
      </w:ins>
      <w:r>
        <w:t xml:space="preserve">, </w:t>
      </w:r>
      <w:del w:id="943" w:author="Nikola Mitic" w:date="2025-07-08T11:05:00Z" w16du:dateUtc="2025-07-08T09:05:00Z">
        <w:r w:rsidDel="009849AC">
          <w:delText xml:space="preserve">али се често </w:delText>
        </w:r>
      </w:del>
      <w:ins w:id="944" w:author="Nikola Mitic" w:date="2025-07-08T11:05:00Z" w16du:dateUtc="2025-07-08T09:05:00Z">
        <w:r w:rsidR="009849AC">
          <w:t xml:space="preserve">генерално се </w:t>
        </w:r>
      </w:ins>
      <w:r>
        <w:t xml:space="preserve">не примењује како би се избегло креирање грешака приликом писања самих наредби. Подаци прибављени на овај начин представљају низ података. Потом, долази до увођења </w:t>
      </w:r>
      <w:r w:rsidRPr="008B27F3">
        <w:rPr>
          <w:i/>
          <w:iCs/>
          <w:lang w:val="en-US"/>
        </w:rPr>
        <w:t>Query Builder</w:t>
      </w:r>
      <w:r>
        <w:t xml:space="preserve">-а. Овај метод рада представља унапређену верзију писања захтева ка бази података на </w:t>
      </w:r>
      <w:r w:rsidRPr="008B27F3">
        <w:rPr>
          <w:i/>
          <w:iCs/>
          <w:lang w:val="en-US"/>
        </w:rPr>
        <w:t>PHP</w:t>
      </w:r>
      <w:ins w:id="945" w:author="Nikola Mitic" w:date="2025-07-08T11:06:00Z" w16du:dateUtc="2025-07-08T09:06:00Z">
        <w:r w:rsidR="009849AC">
          <w:t xml:space="preserve"> програмском језику</w:t>
        </w:r>
      </w:ins>
      <w:del w:id="946" w:author="Nikola Mitic" w:date="2025-07-08T11:06:00Z" w16du:dateUtc="2025-07-08T09:06:00Z">
        <w:r w:rsidDel="009849AC">
          <w:delText>-у</w:delText>
        </w:r>
      </w:del>
      <w:r>
        <w:t xml:space="preserve"> ближи начин. Коришћењем предефинисаних наредби, остварује се веза са базом података, односно са директно жељеном табелом и даље се уз помоћ помоћних функција врше </w:t>
      </w:r>
      <w:del w:id="947" w:author="Nikola Mitic" w:date="2025-07-08T11:07:00Z" w16du:dateUtc="2025-07-08T09:07:00Z">
        <w:r w:rsidDel="009849AC">
          <w:delText xml:space="preserve">разна </w:delText>
        </w:r>
      </w:del>
      <w:r>
        <w:t>филтрирања</w:t>
      </w:r>
      <w:ins w:id="948" w:author="Nikola Mitic" w:date="2025-07-08T11:07:00Z" w16du:dateUtc="2025-07-08T09:07:00Z">
        <w:r w:rsidR="009849AC">
          <w:t>,</w:t>
        </w:r>
      </w:ins>
      <w:del w:id="949" w:author="Nikola Mitic" w:date="2025-07-08T11:07:00Z" w16du:dateUtc="2025-07-08T09:07:00Z">
        <w:r w:rsidDel="009849AC">
          <w:delText xml:space="preserve"> и</w:delText>
        </w:r>
      </w:del>
      <w:r>
        <w:t xml:space="preserve"> прибављање</w:t>
      </w:r>
      <w:ins w:id="950" w:author="Nikola Mitic" w:date="2025-07-08T11:07:00Z" w16du:dateUtc="2025-07-08T09:07:00Z">
        <w:r w:rsidR="009849AC">
          <w:t xml:space="preserve"> и измене</w:t>
        </w:r>
      </w:ins>
      <w:r>
        <w:t xml:space="preserve">. Подаци прибављени на овај начин представљају колекције података. Коначно, применом </w:t>
      </w:r>
      <w:r w:rsidRPr="008B27F3">
        <w:rPr>
          <w:i/>
          <w:iCs/>
          <w:lang w:val="en-US"/>
        </w:rPr>
        <w:t>Active Record</w:t>
      </w:r>
      <w:r>
        <w:rPr>
          <w:lang w:val="en-US"/>
        </w:rPr>
        <w:t xml:space="preserve"> </w:t>
      </w:r>
      <w:r>
        <w:t xml:space="preserve">обрасца долази се до дефинисања </w:t>
      </w:r>
      <w:r w:rsidRPr="008B27F3">
        <w:rPr>
          <w:i/>
          <w:iCs/>
          <w:lang w:val="en-US"/>
        </w:rPr>
        <w:t>Eloquent ORM</w:t>
      </w:r>
      <w:r>
        <w:t>-а. Овим методом рада постиже се потпуно пресликавање података из базе података на</w:t>
      </w:r>
      <w:ins w:id="951" w:author="Nikola Mitic" w:date="2025-07-08T11:08:00Z" w16du:dateUtc="2025-07-08T09:08:00Z">
        <w:r w:rsidR="009460A5">
          <w:t xml:space="preserve"> објекте</w:t>
        </w:r>
      </w:ins>
      <w:r>
        <w:t xml:space="preserve"> </w:t>
      </w:r>
      <w:r w:rsidRPr="008B27F3">
        <w:rPr>
          <w:i/>
          <w:iCs/>
          <w:lang w:val="en-US"/>
        </w:rPr>
        <w:t>PHP</w:t>
      </w:r>
      <w:r>
        <w:rPr>
          <w:lang w:val="en-US"/>
        </w:rPr>
        <w:t xml:space="preserve"> </w:t>
      </w:r>
      <w:ins w:id="952" w:author="Nikola Mitic" w:date="2025-07-08T11:08:00Z" w16du:dateUtc="2025-07-08T09:08:00Z">
        <w:r w:rsidR="009460A5">
          <w:t>програмског језика</w:t>
        </w:r>
      </w:ins>
      <w:del w:id="953" w:author="Nikola Mitic" w:date="2025-07-08T11:08:00Z" w16du:dateUtc="2025-07-08T09:08:00Z">
        <w:r w:rsidDel="009460A5">
          <w:delText>објекте</w:delText>
        </w:r>
      </w:del>
      <w:r>
        <w:t>. Приступ и обрада ових података дефинишу се у моделима. Подаци прибављени на овај начин представљају објекте података.</w:t>
      </w:r>
      <w:ins w:id="954" w:author="Nikola Mitic" w:date="2025-05-13T21:15:00Z" w16du:dateUtc="2025-05-13T19:15:00Z">
        <w:r w:rsidR="00050810">
          <w:t xml:space="preserve"> Описан</w:t>
        </w:r>
      </w:ins>
      <w:ins w:id="955" w:author="Nikola Mitic" w:date="2025-05-13T21:16:00Z" w16du:dateUtc="2025-05-13T19:16:00Z">
        <w:r w:rsidR="00050810">
          <w:t xml:space="preserve">и различити </w:t>
        </w:r>
      </w:ins>
      <w:ins w:id="956" w:author="Nikola Mitic" w:date="2025-05-13T21:15:00Z" w16du:dateUtc="2025-05-13T19:15:00Z">
        <w:r w:rsidR="00050810">
          <w:t>начин</w:t>
        </w:r>
      </w:ins>
      <w:ins w:id="957" w:author="Nikola Mitic" w:date="2025-05-13T21:16:00Z" w16du:dateUtc="2025-05-13T19:16:00Z">
        <w:r w:rsidR="00050810">
          <w:t>и</w:t>
        </w:r>
      </w:ins>
      <w:ins w:id="958" w:author="Nikola Mitic" w:date="2025-05-13T21:15:00Z" w16du:dateUtc="2025-05-13T19:15:00Z">
        <w:r w:rsidR="00050810">
          <w:t xml:space="preserve"> прибављања п</w:t>
        </w:r>
      </w:ins>
      <w:ins w:id="959" w:author="Nikola Mitic" w:date="2025-05-13T21:16:00Z" w16du:dateUtc="2025-05-13T19:16:00Z">
        <w:r w:rsidR="00050810">
          <w:t>одатака приказани су на слици 8.</w:t>
        </w:r>
      </w:ins>
    </w:p>
    <w:p w14:paraId="5A810487" w14:textId="77777777" w:rsidR="007408AB" w:rsidRDefault="007408AB" w:rsidP="007408AB">
      <w:pPr>
        <w:jc w:val="center"/>
        <w:rPr>
          <w:lang w:val="en-US"/>
        </w:rPr>
      </w:pPr>
      <w:r w:rsidRPr="005C552C">
        <w:rPr>
          <w:noProof/>
        </w:rPr>
        <mc:AlternateContent>
          <mc:Choice Requires="wps">
            <w:drawing>
              <wp:inline distT="0" distB="0" distL="0" distR="0" wp14:anchorId="2A9915B5" wp14:editId="2F023D08">
                <wp:extent cx="5816600" cy="1562100"/>
                <wp:effectExtent l="0" t="0" r="12700" b="19050"/>
                <wp:docPr id="829924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562100"/>
                        </a:xfrm>
                        <a:prstGeom prst="rect">
                          <a:avLst/>
                        </a:prstGeom>
                        <a:solidFill>
                          <a:schemeClr val="bg2"/>
                        </a:solidFill>
                        <a:ln w="9525">
                          <a:solidFill>
                            <a:schemeClr val="bg1"/>
                          </a:solidFill>
                          <a:miter lim="800000"/>
                          <a:headEnd/>
                          <a:tailEnd/>
                        </a:ln>
                      </wps:spPr>
                      <wps:txbx>
                        <w:txbxContent>
                          <w:p w14:paraId="182D358B" w14:textId="77777777" w:rsidR="007408AB" w:rsidRDefault="007408AB" w:rsidP="007408AB">
                            <w:pPr>
                              <w:pStyle w:val="Code"/>
                              <w:rPr>
                                <w:lang w:val="sr-Cyrl-RS"/>
                              </w:rPr>
                            </w:pPr>
                            <w:r>
                              <w:t>// raw SQL</w:t>
                            </w:r>
                            <w:r>
                              <w:rPr>
                                <w:lang w:val="sr-Cyrl-RS"/>
                              </w:rPr>
                              <w:br/>
                            </w:r>
                            <w:r w:rsidRPr="004A7540">
                              <w:rPr>
                                <w:lang w:val="sr-Cyrl-RS"/>
                              </w:rPr>
                              <w:t xml:space="preserve">$users = </w:t>
                            </w:r>
                            <w:proofErr w:type="gramStart"/>
                            <w:r w:rsidRPr="004A7540">
                              <w:rPr>
                                <w:lang w:val="sr-Cyrl-RS"/>
                              </w:rPr>
                              <w:t>DB::</w:t>
                            </w:r>
                            <w:proofErr w:type="spellStart"/>
                            <w:r w:rsidRPr="004A7540">
                              <w:rPr>
                                <w:lang w:val="sr-Cyrl-RS"/>
                              </w:rPr>
                              <w:t>select</w:t>
                            </w:r>
                            <w:proofErr w:type="spellEnd"/>
                            <w:r w:rsidRPr="004A7540">
                              <w:rPr>
                                <w:lang w:val="sr-Cyrl-RS"/>
                              </w:rPr>
                              <w:t>(</w:t>
                            </w:r>
                            <w:proofErr w:type="gramEnd"/>
                            <w:r w:rsidRPr="004A7540">
                              <w:rPr>
                                <w:lang w:val="sr-Cyrl-RS"/>
                              </w:rPr>
                              <w:t xml:space="preserve">'SELECT * FROM users WHERE </w:t>
                            </w:r>
                            <w:proofErr w:type="spellStart"/>
                            <w:r w:rsidRPr="004A7540">
                              <w:rPr>
                                <w:lang w:val="sr-Cyrl-RS"/>
                              </w:rPr>
                              <w:t>active</w:t>
                            </w:r>
                            <w:proofErr w:type="spellEnd"/>
                            <w:r w:rsidRPr="004A7540">
                              <w:rPr>
                                <w:lang w:val="sr-Cyrl-RS"/>
                              </w:rPr>
                              <w:t xml:space="preserve"> </w:t>
                            </w:r>
                            <w:proofErr w:type="gramStart"/>
                            <w:r w:rsidRPr="004A7540">
                              <w:rPr>
                                <w:lang w:val="sr-Cyrl-RS"/>
                              </w:rPr>
                              <w:t>= ?</w:t>
                            </w:r>
                            <w:proofErr w:type="gramEnd"/>
                            <w:r w:rsidRPr="004A7540">
                              <w:t xml:space="preserve"> </w:t>
                            </w:r>
                            <w:r w:rsidRPr="004A7540">
                              <w:rPr>
                                <w:lang w:val="sr-Cyrl-RS"/>
                              </w:rPr>
                              <w:t xml:space="preserve">ORDER BY </w:t>
                            </w:r>
                            <w:proofErr w:type="spellStart"/>
                            <w:r w:rsidRPr="004A7540">
                              <w:rPr>
                                <w:lang w:val="sr-Cyrl-RS"/>
                              </w:rPr>
                              <w:t>name</w:t>
                            </w:r>
                            <w:proofErr w:type="spellEnd"/>
                            <w:r w:rsidRPr="004A7540">
                              <w:rPr>
                                <w:lang w:val="sr-Cyrl-RS"/>
                              </w:rPr>
                              <w:t>',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 xml:space="preserve">$users = </w:t>
                            </w:r>
                            <w:proofErr w:type="gramStart"/>
                            <w:r>
                              <w:t>DB::</w:t>
                            </w:r>
                            <w:proofErr w:type="gramEnd"/>
                            <w:r>
                              <w:t>table('users')-&gt;</w:t>
                            </w:r>
                            <w:proofErr w:type="gramStart"/>
                            <w:r>
                              <w:t>where(</w:t>
                            </w:r>
                            <w:proofErr w:type="gramEnd"/>
                            <w:r>
                              <w:t>'active', 1)-&gt;</w:t>
                            </w:r>
                            <w:proofErr w:type="spellStart"/>
                            <w:r>
                              <w:t>orderBy</w:t>
                            </w:r>
                            <w:proofErr w:type="spellEnd"/>
                            <w:r>
                              <w:t>('name')-&gt;</w:t>
                            </w:r>
                            <w:proofErr w:type="gramStart"/>
                            <w:r>
                              <w:t>get();</w:t>
                            </w:r>
                            <w:proofErr w:type="gramEnd"/>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t>
                            </w:r>
                            <w:proofErr w:type="spellStart"/>
                            <w:r w:rsidRPr="004A7540">
                              <w:rPr>
                                <w:lang w:val="sr-Cyrl-RS"/>
                              </w:rPr>
                              <w:t>where</w:t>
                            </w:r>
                            <w:proofErr w:type="spellEnd"/>
                            <w:r w:rsidRPr="004A7540">
                              <w:rPr>
                                <w:lang w:val="sr-Cyrl-RS"/>
                              </w:rPr>
                              <w:t>('</w:t>
                            </w:r>
                            <w:proofErr w:type="spellStart"/>
                            <w:r w:rsidRPr="004A7540">
                              <w:rPr>
                                <w:lang w:val="sr-Cyrl-RS"/>
                              </w:rPr>
                              <w:t>active</w:t>
                            </w:r>
                            <w:proofErr w:type="spellEnd"/>
                            <w:r w:rsidRPr="004A7540">
                              <w:rPr>
                                <w:lang w:val="sr-Cyrl-RS"/>
                              </w:rPr>
                              <w:t>', 1)-&gt;</w:t>
                            </w:r>
                            <w:proofErr w:type="spellStart"/>
                            <w:r w:rsidRPr="004A7540">
                              <w:rPr>
                                <w:lang w:val="sr-Cyrl-RS"/>
                              </w:rPr>
                              <w:t>orderBy</w:t>
                            </w:r>
                            <w:proofErr w:type="spellEnd"/>
                            <w:r w:rsidRPr="004A7540">
                              <w:rPr>
                                <w:lang w:val="sr-Cyrl-RS"/>
                              </w:rPr>
                              <w:t>('</w:t>
                            </w:r>
                            <w:proofErr w:type="spellStart"/>
                            <w:r w:rsidRPr="004A7540">
                              <w:rPr>
                                <w:lang w:val="sr-Cyrl-RS"/>
                              </w:rPr>
                              <w:t>name</w:t>
                            </w:r>
                            <w:proofErr w:type="spellEnd"/>
                            <w:r w:rsidRPr="004A7540">
                              <w:rPr>
                                <w:lang w:val="sr-Cyrl-RS"/>
                              </w:rPr>
                              <w:t>')-&gt;</w:t>
                            </w:r>
                            <w:proofErr w:type="spellStart"/>
                            <w:r w:rsidRPr="004A7540">
                              <w:rPr>
                                <w:lang w:val="sr-Cyrl-RS"/>
                              </w:rPr>
                              <w:t>get</w:t>
                            </w:r>
                            <w:proofErr w:type="spellEnd"/>
                            <w:r w:rsidRPr="004A7540">
                              <w:rPr>
                                <w:lang w:val="sr-Cyrl-RS"/>
                              </w:rPr>
                              <w:t>();</w:t>
                            </w:r>
                          </w:p>
                        </w:txbxContent>
                      </wps:txbx>
                      <wps:bodyPr rot="0" vert="horz" wrap="square" lIns="91440" tIns="45720" rIns="91440" bIns="45720" anchor="t" anchorCtr="0">
                        <a:noAutofit/>
                      </wps:bodyPr>
                    </wps:wsp>
                  </a:graphicData>
                </a:graphic>
              </wp:inline>
            </w:drawing>
          </mc:Choice>
          <mc:Fallback>
            <w:pict>
              <v:shape w14:anchorId="2A9915B5" id="_x0000_s1031" type="#_x0000_t202" style="width:458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" fillcolor="#e7e6e6 [3214]" strokecolor="white [3212]">
                <v:textbox>
                  <w:txbxContent>
                    <w:p w14:paraId="182D358B" w14:textId="77777777" w:rsidR="007408AB" w:rsidRDefault="007408AB" w:rsidP="007408AB">
                      <w:pPr>
                        <w:pStyle w:val="Code"/>
                        <w:rPr>
                          <w:lang w:val="sr-Cyrl-RS"/>
                        </w:rPr>
                      </w:pPr>
                      <w:r>
                        <w:t>// raw SQL</w:t>
                      </w:r>
                      <w:r>
                        <w:rPr>
                          <w:lang w:val="sr-Cyrl-RS"/>
                        </w:rPr>
                        <w:br/>
                      </w:r>
                      <w:r w:rsidRPr="004A7540">
                        <w:rPr>
                          <w:lang w:val="sr-Cyrl-RS"/>
                        </w:rPr>
                        <w:t xml:space="preserve">$users = </w:t>
                      </w:r>
                      <w:proofErr w:type="gramStart"/>
                      <w:r w:rsidRPr="004A7540">
                        <w:rPr>
                          <w:lang w:val="sr-Cyrl-RS"/>
                        </w:rPr>
                        <w:t>DB::</w:t>
                      </w:r>
                      <w:proofErr w:type="spellStart"/>
                      <w:r w:rsidRPr="004A7540">
                        <w:rPr>
                          <w:lang w:val="sr-Cyrl-RS"/>
                        </w:rPr>
                        <w:t>select</w:t>
                      </w:r>
                      <w:proofErr w:type="spellEnd"/>
                      <w:r w:rsidRPr="004A7540">
                        <w:rPr>
                          <w:lang w:val="sr-Cyrl-RS"/>
                        </w:rPr>
                        <w:t>(</w:t>
                      </w:r>
                      <w:proofErr w:type="gramEnd"/>
                      <w:r w:rsidRPr="004A7540">
                        <w:rPr>
                          <w:lang w:val="sr-Cyrl-RS"/>
                        </w:rPr>
                        <w:t xml:space="preserve">'SELECT * FROM users WHERE </w:t>
                      </w:r>
                      <w:proofErr w:type="spellStart"/>
                      <w:r w:rsidRPr="004A7540">
                        <w:rPr>
                          <w:lang w:val="sr-Cyrl-RS"/>
                        </w:rPr>
                        <w:t>active</w:t>
                      </w:r>
                      <w:proofErr w:type="spellEnd"/>
                      <w:r w:rsidRPr="004A7540">
                        <w:rPr>
                          <w:lang w:val="sr-Cyrl-RS"/>
                        </w:rPr>
                        <w:t xml:space="preserve"> </w:t>
                      </w:r>
                      <w:proofErr w:type="gramStart"/>
                      <w:r w:rsidRPr="004A7540">
                        <w:rPr>
                          <w:lang w:val="sr-Cyrl-RS"/>
                        </w:rPr>
                        <w:t>= ?</w:t>
                      </w:r>
                      <w:proofErr w:type="gramEnd"/>
                      <w:r w:rsidRPr="004A7540">
                        <w:t xml:space="preserve"> </w:t>
                      </w:r>
                      <w:r w:rsidRPr="004A7540">
                        <w:rPr>
                          <w:lang w:val="sr-Cyrl-RS"/>
                        </w:rPr>
                        <w:t xml:space="preserve">ORDER BY </w:t>
                      </w:r>
                      <w:proofErr w:type="spellStart"/>
                      <w:r w:rsidRPr="004A7540">
                        <w:rPr>
                          <w:lang w:val="sr-Cyrl-RS"/>
                        </w:rPr>
                        <w:t>name</w:t>
                      </w:r>
                      <w:proofErr w:type="spellEnd"/>
                      <w:r w:rsidRPr="004A7540">
                        <w:rPr>
                          <w:lang w:val="sr-Cyrl-RS"/>
                        </w:rPr>
                        <w:t>',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 xml:space="preserve">$users = </w:t>
                      </w:r>
                      <w:proofErr w:type="gramStart"/>
                      <w:r>
                        <w:t>DB::</w:t>
                      </w:r>
                      <w:proofErr w:type="gramEnd"/>
                      <w:r>
                        <w:t>table('users')-&gt;</w:t>
                      </w:r>
                      <w:proofErr w:type="gramStart"/>
                      <w:r>
                        <w:t>where(</w:t>
                      </w:r>
                      <w:proofErr w:type="gramEnd"/>
                      <w:r>
                        <w:t>'active', 1)-&gt;</w:t>
                      </w:r>
                      <w:proofErr w:type="spellStart"/>
                      <w:r>
                        <w:t>orderBy</w:t>
                      </w:r>
                      <w:proofErr w:type="spellEnd"/>
                      <w:r>
                        <w:t>('name')-&gt;</w:t>
                      </w:r>
                      <w:proofErr w:type="gramStart"/>
                      <w:r>
                        <w:t>get();</w:t>
                      </w:r>
                      <w:proofErr w:type="gramEnd"/>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t>
                      </w:r>
                      <w:proofErr w:type="spellStart"/>
                      <w:r w:rsidRPr="004A7540">
                        <w:rPr>
                          <w:lang w:val="sr-Cyrl-RS"/>
                        </w:rPr>
                        <w:t>where</w:t>
                      </w:r>
                      <w:proofErr w:type="spellEnd"/>
                      <w:r w:rsidRPr="004A7540">
                        <w:rPr>
                          <w:lang w:val="sr-Cyrl-RS"/>
                        </w:rPr>
                        <w:t>('</w:t>
                      </w:r>
                      <w:proofErr w:type="spellStart"/>
                      <w:r w:rsidRPr="004A7540">
                        <w:rPr>
                          <w:lang w:val="sr-Cyrl-RS"/>
                        </w:rPr>
                        <w:t>active</w:t>
                      </w:r>
                      <w:proofErr w:type="spellEnd"/>
                      <w:r w:rsidRPr="004A7540">
                        <w:rPr>
                          <w:lang w:val="sr-Cyrl-RS"/>
                        </w:rPr>
                        <w:t>', 1)-&gt;</w:t>
                      </w:r>
                      <w:proofErr w:type="spellStart"/>
                      <w:r w:rsidRPr="004A7540">
                        <w:rPr>
                          <w:lang w:val="sr-Cyrl-RS"/>
                        </w:rPr>
                        <w:t>orderBy</w:t>
                      </w:r>
                      <w:proofErr w:type="spellEnd"/>
                      <w:r w:rsidRPr="004A7540">
                        <w:rPr>
                          <w:lang w:val="sr-Cyrl-RS"/>
                        </w:rPr>
                        <w:t>('</w:t>
                      </w:r>
                      <w:proofErr w:type="spellStart"/>
                      <w:r w:rsidRPr="004A7540">
                        <w:rPr>
                          <w:lang w:val="sr-Cyrl-RS"/>
                        </w:rPr>
                        <w:t>name</w:t>
                      </w:r>
                      <w:proofErr w:type="spellEnd"/>
                      <w:r w:rsidRPr="004A7540">
                        <w:rPr>
                          <w:lang w:val="sr-Cyrl-RS"/>
                        </w:rPr>
                        <w:t>')-&gt;</w:t>
                      </w:r>
                      <w:proofErr w:type="spellStart"/>
                      <w:r w:rsidRPr="004A7540">
                        <w:rPr>
                          <w:lang w:val="sr-Cyrl-RS"/>
                        </w:rPr>
                        <w:t>get</w:t>
                      </w:r>
                      <w:proofErr w:type="spellEnd"/>
                      <w:r w:rsidRPr="004A7540">
                        <w:rPr>
                          <w:lang w:val="sr-Cyrl-RS"/>
                        </w:rPr>
                        <w:t>();</w:t>
                      </w:r>
                    </w:p>
                  </w:txbxContent>
                </v:textbox>
                <w10:anchorlock/>
              </v:shape>
            </w:pict>
          </mc:Fallback>
        </mc:AlternateContent>
      </w:r>
    </w:p>
    <w:p w14:paraId="22978A15" w14:textId="529547F9" w:rsidR="007408AB" w:rsidRDefault="00855BB8" w:rsidP="007408AB">
      <w:pPr>
        <w:pStyle w:val="Heading4"/>
        <w:jc w:val="center"/>
      </w:pPr>
      <w:ins w:id="960" w:author="Nikola Mitic" w:date="2025-05-13T21:15:00Z" w16du:dateUtc="2025-05-13T19:15:00Z">
        <w:r>
          <w:t>Слика 8 –</w:t>
        </w:r>
      </w:ins>
      <w:ins w:id="961" w:author="Nikola Mitic" w:date="2025-05-13T21:24:00Z" w16du:dateUtc="2025-05-13T19:24:00Z">
        <w:r w:rsidR="00A50927">
          <w:t xml:space="preserve"> </w:t>
        </w:r>
      </w:ins>
      <w:r w:rsidR="007408AB" w:rsidRPr="005C552C">
        <w:t xml:space="preserve">Пример </w:t>
      </w:r>
      <w:r w:rsidR="007408AB">
        <w:t>различитог начина прибављања података</w:t>
      </w:r>
    </w:p>
    <w:p w14:paraId="6011C62A" w14:textId="77777777" w:rsidR="007408AB" w:rsidRDefault="007408AB" w:rsidP="007408AB"/>
    <w:p w14:paraId="146CD960" w14:textId="448DEB7E" w:rsidR="007408AB" w:rsidRDefault="007408AB" w:rsidP="007408AB">
      <w:pPr>
        <w:ind w:firstLine="720"/>
      </w:pPr>
      <w:r>
        <w:t xml:space="preserve">Сам пример имплементације ових метода прибављања података показује како лакоћа имплементирања расте у смеру од чистог </w:t>
      </w:r>
      <w:r w:rsidRPr="008B27F3">
        <w:rPr>
          <w:i/>
          <w:iCs/>
          <w:lang w:val="en-US"/>
        </w:rPr>
        <w:t>SQL</w:t>
      </w:r>
      <w:r w:rsidR="000D6FE7">
        <w:t>-а</w:t>
      </w:r>
      <w:r>
        <w:rPr>
          <w:lang w:val="en-US"/>
        </w:rPr>
        <w:t xml:space="preserve"> </w:t>
      </w:r>
      <w:r>
        <w:t xml:space="preserve">преко </w:t>
      </w:r>
      <w:r w:rsidRPr="008B27F3">
        <w:rPr>
          <w:i/>
          <w:iCs/>
          <w:lang w:val="en-US"/>
        </w:rPr>
        <w:t>Query Builder</w:t>
      </w:r>
      <w:r>
        <w:t>-а, све до</w:t>
      </w:r>
      <w:r>
        <w:rPr>
          <w:lang w:val="en-US"/>
        </w:rPr>
        <w:t xml:space="preserve"> </w:t>
      </w:r>
      <w:r w:rsidRPr="008B27F3">
        <w:rPr>
          <w:i/>
          <w:iCs/>
          <w:lang w:val="en-US"/>
        </w:rPr>
        <w:t>Eloquent ORM</w:t>
      </w:r>
      <w:r>
        <w:t xml:space="preserve">-а. Посматрајући сва три метода и њихове карактеристике, као и потребе имплементације програмер доноси одлуку о томе шта је најпотребније за његов систем. Иако је </w:t>
      </w:r>
      <w:r w:rsidRPr="008B27F3">
        <w:rPr>
          <w:i/>
          <w:iCs/>
          <w:lang w:val="en-US"/>
        </w:rPr>
        <w:t>Eloquent ORM</w:t>
      </w:r>
      <w:r>
        <w:t xml:space="preserve"> најједноставнији, можда није увек и најбољи одабир. Те због тога кроз сам развој, увек је остао у употреби и претходно имплементирани начин рада са подацима.</w:t>
      </w:r>
    </w:p>
    <w:p w14:paraId="023B2617" w14:textId="77777777" w:rsidR="007408AB" w:rsidRDefault="007408AB">
      <w:pPr>
        <w:spacing w:line="259" w:lineRule="auto"/>
        <w:jc w:val="left"/>
      </w:pPr>
      <w:r>
        <w:br w:type="page"/>
      </w:r>
    </w:p>
    <w:p w14:paraId="704E9CA5" w14:textId="32D4D5C8" w:rsidR="00B25012" w:rsidRPr="00B25012" w:rsidRDefault="007408AB" w:rsidP="00B25012">
      <w:pPr>
        <w:pStyle w:val="Heading2"/>
        <w:numPr>
          <w:ilvl w:val="1"/>
          <w:numId w:val="2"/>
        </w:numPr>
        <w:ind w:left="0" w:firstLine="0"/>
      </w:pPr>
      <w:bookmarkStart w:id="962" w:name="_Toc202867295"/>
      <w:r>
        <w:lastRenderedPageBreak/>
        <w:t>Опште</w:t>
      </w:r>
      <w:bookmarkEnd w:id="962"/>
    </w:p>
    <w:p w14:paraId="68F48C75" w14:textId="57A63CC9" w:rsidR="000B4CC5" w:rsidRPr="004A7540" w:rsidRDefault="000B4CC5" w:rsidP="007408AB"/>
    <w:p w14:paraId="53ADDBB4" w14:textId="1B0C3E03" w:rsidR="00E8327B" w:rsidRDefault="007408AB" w:rsidP="007408AB">
      <w:pPr>
        <w:ind w:firstLine="720"/>
        <w:rPr>
          <w:ins w:id="963" w:author="Nikola Mitic" w:date="2025-05-13T21:19:00Z" w16du:dateUtc="2025-05-13T19:19:00Z"/>
        </w:rPr>
      </w:pPr>
      <w:r>
        <w:t xml:space="preserve">Како је већ наведено, коришћењем </w:t>
      </w:r>
      <w:r w:rsidRPr="008B27F3">
        <w:rPr>
          <w:i/>
          <w:iCs/>
          <w:lang w:val="en-US"/>
        </w:rPr>
        <w:t>Active Record</w:t>
      </w:r>
      <w:r>
        <w:t xml:space="preserve"> обрасца врши се имплементација</w:t>
      </w:r>
      <w:r>
        <w:rPr>
          <w:lang w:val="en-US"/>
        </w:rPr>
        <w:t xml:space="preserve"> </w:t>
      </w:r>
      <w:del w:id="964" w:author="Nikola Mitic" w:date="2025-07-08T11:09:00Z" w16du:dateUtc="2025-07-08T09:09:00Z">
        <w:r w:rsidR="00D71064" w:rsidRPr="005C552C" w:rsidDel="009460A5">
          <w:rPr>
            <w:i/>
            <w:iCs/>
          </w:rPr>
          <w:delText>Eloquent ORM</w:delText>
        </w:r>
        <w:r w:rsidDel="009460A5">
          <w:delText>-а</w:delText>
        </w:r>
        <w:r w:rsidR="00D71064" w:rsidRPr="005C552C" w:rsidDel="009460A5">
          <w:rPr>
            <w:i/>
            <w:iCs/>
          </w:rPr>
          <w:delText xml:space="preserve"> </w:delText>
        </w:r>
        <w:r w:rsidR="00D71064" w:rsidRPr="005C552C" w:rsidDel="009460A5">
          <w:delText xml:space="preserve">или ти </w:delText>
        </w:r>
      </w:del>
      <w:r w:rsidR="00D71064" w:rsidRPr="005C552C">
        <w:t>објектно-релацион</w:t>
      </w:r>
      <w:r>
        <w:t>ог</w:t>
      </w:r>
      <w:r w:rsidR="00D71064" w:rsidRPr="005C552C">
        <w:t xml:space="preserve"> мапер</w:t>
      </w:r>
      <w:r>
        <w:t>а</w:t>
      </w:r>
      <w:ins w:id="965" w:author="Nikola Mitic" w:date="2025-07-08T11:09:00Z" w16du:dateUtc="2025-07-08T09:09:00Z">
        <w:r w:rsidR="009460A5">
          <w:t xml:space="preserve"> </w:t>
        </w:r>
        <w:r w:rsidR="009460A5" w:rsidRPr="005C552C">
          <w:t>или ти</w:t>
        </w:r>
        <w:r w:rsidR="009460A5">
          <w:t xml:space="preserve"> </w:t>
        </w:r>
        <w:r w:rsidR="009460A5" w:rsidRPr="005C552C">
          <w:rPr>
            <w:i/>
            <w:iCs/>
          </w:rPr>
          <w:t>Eloquent ORM</w:t>
        </w:r>
        <w:r w:rsidR="009460A5">
          <w:t>-а</w:t>
        </w:r>
      </w:ins>
      <w:r w:rsidR="00D71064" w:rsidRPr="005C552C">
        <w:t>. Он служи за повезивање података апликације са подацима из базе података</w:t>
      </w:r>
      <w:ins w:id="966" w:author="Nikola Mitic" w:date="2025-05-13T21:19:00Z" w16du:dateUtc="2025-05-13T19:19:00Z">
        <w:r w:rsidR="00050810">
          <w:t xml:space="preserve"> што се илустровано може видети на слици 9</w:t>
        </w:r>
      </w:ins>
      <w:r w:rsidR="00D71064">
        <w:rPr>
          <w:lang w:val="en-US"/>
        </w:rPr>
        <w:t>.</w:t>
      </w:r>
      <w:r w:rsidR="00D71064" w:rsidRPr="005C552C">
        <w:t xml:space="preserve"> </w:t>
      </w:r>
      <w:r w:rsidR="00D71064">
        <w:t>С</w:t>
      </w:r>
      <w:r w:rsidR="00D71064" w:rsidRPr="005C552C">
        <w:t xml:space="preserve">вака табела </w:t>
      </w:r>
      <w:r w:rsidR="00D71064">
        <w:t xml:space="preserve">базе податак </w:t>
      </w:r>
      <w:r w:rsidR="00D71064" w:rsidRPr="005C552C">
        <w:t xml:space="preserve">посматра </w:t>
      </w:r>
      <w:r w:rsidR="00D71064">
        <w:t xml:space="preserve">се </w:t>
      </w:r>
      <w:r w:rsidR="00D71064" w:rsidRPr="005C552C">
        <w:t xml:space="preserve">као </w:t>
      </w:r>
      <w:r w:rsidR="00D71064">
        <w:t>класа модела од које се креира објекат. С</w:t>
      </w:r>
      <w:r w:rsidR="00D71064" w:rsidRPr="005C552C">
        <w:t xml:space="preserve">ве колоне </w:t>
      </w:r>
      <w:r w:rsidR="00D71064">
        <w:t xml:space="preserve">табела посматрају се </w:t>
      </w:r>
      <w:r w:rsidR="00D71064" w:rsidRPr="005C552C">
        <w:t>као атрибути објекта</w:t>
      </w:r>
      <w:r w:rsidR="00D71064">
        <w:t xml:space="preserve"> који се такође дефинишу у моделу</w:t>
      </w:r>
      <w:r w:rsidR="00D71064" w:rsidRPr="005C552C">
        <w:t xml:space="preserve">. </w:t>
      </w:r>
      <w:r w:rsidR="00D71064">
        <w:t>Како се м</w:t>
      </w:r>
      <w:r w:rsidR="00D71064" w:rsidRPr="005C552C">
        <w:t xml:space="preserve">апирање ових података врши у моделу, </w:t>
      </w:r>
      <w:r w:rsidR="00D71064">
        <w:t>ово</w:t>
      </w:r>
      <w:r>
        <w:t xml:space="preserve"> заправо</w:t>
      </w:r>
      <w:r w:rsidR="00D71064">
        <w:t xml:space="preserve"> </w:t>
      </w:r>
      <w:r w:rsidR="00D71064" w:rsidRPr="005C552C">
        <w:t xml:space="preserve">представља праву примену </w:t>
      </w:r>
      <w:r w:rsidR="00D71064" w:rsidRPr="005C552C">
        <w:rPr>
          <w:i/>
          <w:iCs/>
        </w:rPr>
        <w:t>MVC</w:t>
      </w:r>
      <w:r w:rsidR="00D71064" w:rsidRPr="005C552C">
        <w:t xml:space="preserve"> архитектуре.</w:t>
      </w:r>
      <w:sdt>
        <w:sdtPr>
          <w:id w:val="1508626460"/>
          <w:citation/>
        </w:sdtPr>
        <w:sdtContent>
          <w:r w:rsidR="00D71064" w:rsidRPr="005C552C">
            <w:fldChar w:fldCharType="begin"/>
          </w:r>
          <w:r w:rsidR="00D71064" w:rsidRPr="005C552C">
            <w:instrText xml:space="preserve">CITATION APr24 \l 1033 </w:instrText>
          </w:r>
          <w:r w:rsidR="00D71064" w:rsidRPr="005C552C">
            <w:fldChar w:fldCharType="separate"/>
          </w:r>
          <w:r w:rsidR="003E6B8A">
            <w:rPr>
              <w:noProof/>
            </w:rPr>
            <w:t xml:space="preserve"> </w:t>
          </w:r>
          <w:r w:rsidR="003E6B8A" w:rsidRPr="003E6B8A">
            <w:rPr>
              <w:noProof/>
            </w:rPr>
            <w:t>[23]</w:t>
          </w:r>
          <w:r w:rsidR="00D71064" w:rsidRPr="005C552C">
            <w:fldChar w:fldCharType="end"/>
          </w:r>
        </w:sdtContent>
      </w:sdt>
      <w:r w:rsidR="003A0D2C">
        <w:rPr>
          <w:lang w:val="en-US"/>
        </w:rPr>
        <w:t xml:space="preserve"> </w:t>
      </w:r>
      <w:r w:rsidR="003A0D2C">
        <w:t xml:space="preserve">Без употребе ове технологије, свака комуникација са базом података би била доста комплекснији и дуготрајнији задатак. Како је сама  идеја постојања </w:t>
      </w:r>
      <w:ins w:id="967" w:author="Nikola Mitic" w:date="2025-07-08T11:09:00Z" w16du:dateUtc="2025-07-08T09:09:00Z">
        <w:r w:rsidR="009460A5">
          <w:t>радн</w:t>
        </w:r>
      </w:ins>
      <w:ins w:id="968" w:author="Nikola Mitic" w:date="2025-07-08T11:10:00Z" w16du:dateUtc="2025-07-08T09:10:00Z">
        <w:r w:rsidR="009460A5">
          <w:t xml:space="preserve">ог окружења </w:t>
        </w:r>
      </w:ins>
      <w:del w:id="969" w:author="Nikola Mitic" w:date="2025-07-08T11:09:00Z" w16du:dateUtc="2025-07-08T09:09:00Z">
        <w:r w:rsidR="003A0D2C" w:rsidRPr="003A0D2C" w:rsidDel="009460A5">
          <w:rPr>
            <w:i/>
            <w:iCs/>
            <w:lang w:val="en-US"/>
          </w:rPr>
          <w:delText>freamwork</w:delText>
        </w:r>
        <w:r w:rsidR="003A0D2C" w:rsidDel="009460A5">
          <w:delText xml:space="preserve">-а </w:delText>
        </w:r>
      </w:del>
      <w:r w:rsidR="003A0D2C">
        <w:t>олакшање развоја апликација, тако је исто и код употребе објектно-релационог мапера.</w:t>
      </w:r>
      <w:r w:rsidR="00E8327B">
        <w:t xml:space="preserve"> </w:t>
      </w:r>
      <w:ins w:id="970" w:author="Nikola Mitic" w:date="2025-07-08T11:10:00Z" w16du:dateUtc="2025-07-08T09:10:00Z">
        <w:r w:rsidR="009460A5">
          <w:t xml:space="preserve">Повећањем комплексности </w:t>
        </w:r>
      </w:ins>
      <w:del w:id="971" w:author="Nikola Mitic" w:date="2025-07-08T11:10:00Z" w16du:dateUtc="2025-07-08T09:10:00Z">
        <w:r w:rsidR="00E8327B" w:rsidDel="009460A5">
          <w:delText xml:space="preserve">Временом су проблеми за које се праве </w:delText>
        </w:r>
      </w:del>
      <w:r w:rsidR="00E8327B">
        <w:t>софтвер</w:t>
      </w:r>
      <w:del w:id="972" w:author="Nikola Mitic" w:date="2025-07-08T11:10:00Z" w16du:dateUtc="2025-07-08T09:10:00Z">
        <w:r w:rsidR="00E8327B" w:rsidDel="009460A5">
          <w:delText>ск</w:delText>
        </w:r>
      </w:del>
      <w:ins w:id="973" w:author="Nikola Mitic" w:date="2025-07-08T11:10:00Z" w16du:dateUtc="2025-07-08T09:10:00Z">
        <w:r w:rsidR="009460A5">
          <w:t>а</w:t>
        </w:r>
      </w:ins>
      <w:del w:id="974" w:author="Nikola Mitic" w:date="2025-07-08T11:10:00Z" w16du:dateUtc="2025-07-08T09:10:00Z">
        <w:r w:rsidR="00E8327B" w:rsidDel="009460A5">
          <w:delText>а решења постали превише комплексни</w:delText>
        </w:r>
      </w:del>
      <w:r w:rsidR="00E8327B">
        <w:t xml:space="preserve">, </w:t>
      </w:r>
      <w:del w:id="975" w:author="Nikola Mitic" w:date="2025-07-08T11:10:00Z" w16du:dateUtc="2025-07-08T09:10:00Z">
        <w:r w:rsidR="00E8327B" w:rsidDel="009460A5">
          <w:delText xml:space="preserve">да је </w:delText>
        </w:r>
      </w:del>
      <w:r w:rsidR="00E8327B">
        <w:t xml:space="preserve">дошло </w:t>
      </w:r>
      <w:ins w:id="976" w:author="Nikola Mitic" w:date="2025-07-08T11:11:00Z" w16du:dateUtc="2025-07-08T09:11:00Z">
        <w:r w:rsidR="009460A5">
          <w:t xml:space="preserve">је </w:t>
        </w:r>
      </w:ins>
      <w:r w:rsidR="00E8327B">
        <w:t xml:space="preserve">до </w:t>
      </w:r>
      <w:ins w:id="977" w:author="Nikola Mitic" w:date="2025-07-08T11:11:00Z" w16du:dateUtc="2025-07-08T09:11:00Z">
        <w:r w:rsidR="009460A5">
          <w:t>повећавања количине података, па сходно томе и бројем табела у бази података</w:t>
        </w:r>
      </w:ins>
      <w:ins w:id="978" w:author="Nikola Mitic" w:date="2025-07-08T11:12:00Z" w16du:dateUtc="2025-07-08T09:12:00Z">
        <w:r w:rsidR="009460A5">
          <w:t>, те више ни једно софтверско решење не ради са једноцифреним</w:t>
        </w:r>
      </w:ins>
      <w:del w:id="979" w:author="Nikola Mitic" w:date="2025-07-08T11:11:00Z" w16du:dateUtc="2025-07-08T09:11:00Z">
        <w:r w:rsidR="00E8327B" w:rsidDel="009460A5">
          <w:delText>тога да данас свака апликација ради с</w:delText>
        </w:r>
      </w:del>
      <w:del w:id="980" w:author="Nikola Mitic" w:date="2025-07-08T11:12:00Z" w16du:dateUtc="2025-07-08T09:12:00Z">
        <w:r w:rsidR="00E8327B" w:rsidDel="009460A5">
          <w:delText>а двоцифрен</w:delText>
        </w:r>
      </w:del>
      <w:del w:id="981" w:author="Nikola Mitic" w:date="2025-07-08T11:11:00Z" w16du:dateUtc="2025-07-08T09:11:00Z">
        <w:r w:rsidR="00E8327B" w:rsidDel="009460A5">
          <w:delText>им</w:delText>
        </w:r>
      </w:del>
      <w:r w:rsidR="00E8327B">
        <w:t xml:space="preserve"> бројем табела у бази података. Имплементација обраде података на старе начине постаје све компликованија. Те тако,</w:t>
      </w:r>
      <w:r w:rsidR="003A0D2C">
        <w:t xml:space="preserve"> </w:t>
      </w:r>
      <w:r w:rsidR="00E8327B">
        <w:t>д</w:t>
      </w:r>
      <w:r w:rsidR="003A0D2C">
        <w:t xml:space="preserve">олазећи са сетом </w:t>
      </w:r>
      <w:r w:rsidR="00E8327B">
        <w:t xml:space="preserve">већ унапред </w:t>
      </w:r>
      <w:r w:rsidR="003A0D2C">
        <w:t xml:space="preserve">дефинисаних инструкција, </w:t>
      </w:r>
      <w:r w:rsidR="00E8327B">
        <w:t>објектно</w:t>
      </w:r>
      <w:r w:rsidR="000D6FE7">
        <w:t>-</w:t>
      </w:r>
      <w:r w:rsidR="00E8327B">
        <w:t xml:space="preserve">релационо мапирање </w:t>
      </w:r>
      <w:r w:rsidR="003A0D2C">
        <w:t>остварује веома брз приступ подацима</w:t>
      </w:r>
      <w:r w:rsidR="00E8327B">
        <w:t>. Осим директног приступа подацима</w:t>
      </w:r>
      <w:r w:rsidR="003A0D2C">
        <w:t>,</w:t>
      </w:r>
      <w:r w:rsidR="00E8327B">
        <w:t xml:space="preserve"> остварује се брз и лак приступ </w:t>
      </w:r>
      <w:r w:rsidR="003A0D2C">
        <w:t>и подацима који су у релацији са тренутно прибављеним моделом.</w:t>
      </w:r>
    </w:p>
    <w:p w14:paraId="5117BD53" w14:textId="77777777" w:rsidR="00050810" w:rsidRDefault="00050810" w:rsidP="00050810">
      <w:pPr>
        <w:jc w:val="center"/>
        <w:rPr>
          <w:ins w:id="982" w:author="Nikola Mitic" w:date="2025-05-13T21:19:00Z" w16du:dateUtc="2025-05-13T19:19:00Z"/>
          <w:lang w:val="en-US"/>
        </w:rPr>
      </w:pPr>
      <w:ins w:id="983" w:author="Nikola Mitic" w:date="2025-05-13T21:19:00Z" w16du:dateUtc="2025-05-13T19:19:00Z">
        <w:r w:rsidRPr="00EC04ED">
          <w:rPr>
            <w:noProof/>
            <w:lang w:val="en-US"/>
          </w:rPr>
          <w:drawing>
            <wp:inline distT="0" distB="0" distL="0" distR="0" wp14:anchorId="6D08220B" wp14:editId="6C0EE0E0">
              <wp:extent cx="5943600" cy="1377315"/>
              <wp:effectExtent l="0" t="0" r="0" b="0"/>
              <wp:docPr id="1538656619"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ins>
    </w:p>
    <w:p w14:paraId="16C70B45" w14:textId="3CC09ECB" w:rsidR="00050810" w:rsidRDefault="00050810" w:rsidP="00050810">
      <w:pPr>
        <w:pStyle w:val="Heading4"/>
        <w:jc w:val="center"/>
        <w:rPr>
          <w:ins w:id="984" w:author="Nikola Mitic" w:date="2025-05-13T21:19:00Z" w16du:dateUtc="2025-05-13T19:19:00Z"/>
        </w:rPr>
      </w:pPr>
      <w:ins w:id="985" w:author="Nikola Mitic" w:date="2025-05-13T21:19:00Z" w16du:dateUtc="2025-05-13T19:19:00Z">
        <w:r>
          <w:t xml:space="preserve">Слика 9 – </w:t>
        </w:r>
        <w:r>
          <w:rPr>
            <w:lang w:val="en-US"/>
          </w:rPr>
          <w:t xml:space="preserve">Eloquent ORM </w:t>
        </w:r>
        <w:r>
          <w:t>принцип рада</w:t>
        </w:r>
      </w:ins>
      <w:customXmlInsRangeStart w:id="986" w:author="Nikola Mitic" w:date="2025-05-13T21:19:00Z"/>
      <w:sdt>
        <w:sdtPr>
          <w:id w:val="1287551348"/>
          <w:citation/>
        </w:sdtPr>
        <w:sdtContent>
          <w:customXmlInsRangeEnd w:id="986"/>
          <w:ins w:id="987" w:author="Nikola Mitic" w:date="2025-05-13T21:19:00Z" w16du:dateUtc="2025-05-13T19:19:00Z">
            <w:r>
              <w:fldChar w:fldCharType="begin"/>
            </w:r>
            <w:r>
              <w:rPr>
                <w:lang w:val="en-US"/>
              </w:rPr>
              <w:instrText xml:space="preserve"> CITATION Ish \l 1033 </w:instrText>
            </w:r>
            <w:r>
              <w:fldChar w:fldCharType="separate"/>
            </w:r>
          </w:ins>
          <w:r w:rsidR="003E6B8A">
            <w:rPr>
              <w:noProof/>
              <w:lang w:val="en-US"/>
            </w:rPr>
            <w:t xml:space="preserve"> </w:t>
          </w:r>
          <w:r w:rsidR="003E6B8A" w:rsidRPr="003E6B8A">
            <w:rPr>
              <w:noProof/>
              <w:lang w:val="en-US"/>
            </w:rPr>
            <w:t>[24]</w:t>
          </w:r>
          <w:ins w:id="988" w:author="Nikola Mitic" w:date="2025-05-13T21:19:00Z" w16du:dateUtc="2025-05-13T19:19:00Z">
            <w:r>
              <w:fldChar w:fldCharType="end"/>
            </w:r>
          </w:ins>
          <w:customXmlInsRangeStart w:id="989" w:author="Nikola Mitic" w:date="2025-05-13T21:19:00Z"/>
        </w:sdtContent>
      </w:sdt>
      <w:customXmlInsRangeEnd w:id="989"/>
    </w:p>
    <w:p w14:paraId="38F5ED4B" w14:textId="77777777" w:rsidR="00050810" w:rsidRDefault="00050810" w:rsidP="007408AB">
      <w:pPr>
        <w:ind w:firstLine="720"/>
      </w:pPr>
    </w:p>
    <w:p w14:paraId="0A66AAE7" w14:textId="55982FA4" w:rsidR="00346BBF" w:rsidRDefault="00346BBF" w:rsidP="007408AB">
      <w:pPr>
        <w:ind w:firstLine="720"/>
      </w:pPr>
      <w:r>
        <w:t>Имплементација</w:t>
      </w:r>
      <w:ins w:id="990" w:author="Nikola Mitic" w:date="2025-07-08T11:12:00Z" w16du:dateUtc="2025-07-08T09:12:00Z">
        <w:r w:rsidR="009460A5">
          <w:t xml:space="preserve"> радног окружења</w:t>
        </w:r>
      </w:ins>
      <w:r>
        <w:t xml:space="preserve"> </w:t>
      </w:r>
      <w:r>
        <w:rPr>
          <w:lang w:val="en-US"/>
        </w:rPr>
        <w:t>Laravel</w:t>
      </w:r>
      <w:del w:id="991" w:author="Nikola Mitic" w:date="2025-07-08T11:13:00Z" w16du:dateUtc="2025-07-08T09:13:00Z">
        <w:r w:rsidDel="009460A5">
          <w:delText>-а</w:delText>
        </w:r>
      </w:del>
      <w:r>
        <w:t xml:space="preserve"> пропраћена је дефинисањем конвенција, те исто важи и код објектно</w:t>
      </w:r>
      <w:r w:rsidR="000D6FE7">
        <w:t>-</w:t>
      </w:r>
      <w:del w:id="992" w:author="Nikola Mitic" w:date="2025-05-13T21:18:00Z" w16du:dateUtc="2025-05-13T19:18:00Z">
        <w:r w:rsidR="000D6FE7" w:rsidDel="00050810">
          <w:delText>реалцоног</w:delText>
        </w:r>
      </w:del>
      <w:ins w:id="993" w:author="Nikola Mitic" w:date="2025-05-13T21:18:00Z" w16du:dateUtc="2025-05-13T19:18:00Z">
        <w:r w:rsidR="00050810">
          <w:t>релационог</w:t>
        </w:r>
      </w:ins>
      <w:r>
        <w:t xml:space="preserve"> мапирања. Мапер на основу креиране класе модела дефинише аутоматско име табеле као име модела само у множини. Ова конвенција, као и све остале, постоји по аутоматизму при креирању, али је увек могуће изменити је специјалним дефинисањем у моделу.</w:t>
      </w:r>
      <w:sdt>
        <w:sdtPr>
          <w:id w:val="1938717545"/>
          <w:citation/>
        </w:sdtPr>
        <w:sdtContent>
          <w:r>
            <w:fldChar w:fldCharType="begin"/>
          </w:r>
          <w:r>
            <w:instrText xml:space="preserve"> CITATION Mak143 \l 10266 </w:instrText>
          </w:r>
          <w:r>
            <w:fldChar w:fldCharType="separate"/>
          </w:r>
          <w:r w:rsidR="003E6B8A">
            <w:rPr>
              <w:noProof/>
            </w:rPr>
            <w:t xml:space="preserve"> </w:t>
          </w:r>
          <w:r w:rsidR="003E6B8A" w:rsidRPr="003E6B8A">
            <w:rPr>
              <w:noProof/>
            </w:rPr>
            <w:t>[25]</w:t>
          </w:r>
          <w:r>
            <w:fldChar w:fldCharType="end"/>
          </w:r>
        </w:sdtContent>
      </w:sdt>
    </w:p>
    <w:p w14:paraId="6B57EC9C" w14:textId="77777777" w:rsidR="00335313" w:rsidRDefault="003A0D2C" w:rsidP="00A36833">
      <w:pPr>
        <w:ind w:firstLine="720"/>
      </w:pPr>
      <w:r>
        <w:t xml:space="preserve"> </w:t>
      </w:r>
      <w:r w:rsidR="00335313">
        <w:t xml:space="preserve">Рад са </w:t>
      </w:r>
      <w:r>
        <w:t xml:space="preserve">подацима постиже се </w:t>
      </w:r>
      <w:r w:rsidR="00346BBF">
        <w:t>веома једноставно. Дефинисање приступне команде почиње именом модела, пропраћен</w:t>
      </w:r>
      <w:r w:rsidR="00A36833">
        <w:t xml:space="preserve"> двоструком двотачком и конкретном методом или низом метода. Као и код </w:t>
      </w:r>
      <w:r w:rsidR="00A36833" w:rsidRPr="009D124F">
        <w:rPr>
          <w:i/>
          <w:iCs/>
          <w:lang w:val="en-US"/>
        </w:rPr>
        <w:t>Query Builder</w:t>
      </w:r>
      <w:r w:rsidR="00A36833">
        <w:t xml:space="preserve">-а, ове методе могуће је надовезивати једну на другу све док њихово извршавање има смисла у целости. </w:t>
      </w:r>
    </w:p>
    <w:p w14:paraId="4147A8AF" w14:textId="3CB0D039" w:rsidR="00335313" w:rsidRPr="00335313" w:rsidRDefault="00335313" w:rsidP="00A36833">
      <w:pPr>
        <w:ind w:firstLine="720"/>
      </w:pPr>
      <w:r>
        <w:t>Када говоримо о приступу подацима, с</w:t>
      </w:r>
      <w:r w:rsidR="009D124F">
        <w:t>ве рекорде једне табеле, односно све инстанце модела могуће је прибавити коришћењем методе</w:t>
      </w:r>
      <w:r w:rsidR="009D124F">
        <w:rPr>
          <w:i/>
          <w:iCs/>
        </w:rPr>
        <w:t xml:space="preserve"> </w:t>
      </w:r>
      <w:r w:rsidR="009D124F" w:rsidRPr="003A0D2C">
        <w:rPr>
          <w:i/>
          <w:iCs/>
          <w:lang w:val="en-US"/>
        </w:rPr>
        <w:t>all()</w:t>
      </w:r>
      <w:r w:rsidR="009D124F">
        <w:t xml:space="preserve"> или методе </w:t>
      </w:r>
      <w:r w:rsidR="009D124F" w:rsidRPr="009D124F">
        <w:rPr>
          <w:i/>
          <w:iCs/>
          <w:lang w:val="en-US"/>
        </w:rPr>
        <w:t>get</w:t>
      </w:r>
      <w:r w:rsidR="009D124F" w:rsidRPr="009D124F">
        <w:rPr>
          <w:i/>
          <w:iCs/>
        </w:rPr>
        <w:t>()</w:t>
      </w:r>
      <w:r w:rsidR="009D124F">
        <w:t xml:space="preserve"> у случају када се директно везује на модел без метода за филтрирање. </w:t>
      </w:r>
      <w:r w:rsidR="00A36833">
        <w:t xml:space="preserve">Модел је могуће филтрирати методама </w:t>
      </w:r>
      <w:r w:rsidR="003A0D2C" w:rsidRPr="003A0D2C">
        <w:rPr>
          <w:i/>
          <w:iCs/>
          <w:lang w:val="en-US"/>
        </w:rPr>
        <w:t>find($id)</w:t>
      </w:r>
      <w:r w:rsidR="00A36833">
        <w:rPr>
          <w:lang w:val="en-US"/>
        </w:rPr>
        <w:t xml:space="preserve"> </w:t>
      </w:r>
      <w:r w:rsidR="00A36833">
        <w:t xml:space="preserve">или </w:t>
      </w:r>
      <w:r w:rsidR="00A36833" w:rsidRPr="003A0D2C">
        <w:rPr>
          <w:i/>
          <w:iCs/>
          <w:lang w:val="en-US"/>
        </w:rPr>
        <w:t>where(‘column’, ‘value’)</w:t>
      </w:r>
      <w:r w:rsidR="00A36833">
        <w:t xml:space="preserve"> уз додатак метода </w:t>
      </w:r>
      <w:r w:rsidR="00A36833" w:rsidRPr="00A36833">
        <w:rPr>
          <w:i/>
          <w:iCs/>
          <w:lang w:val="en-US"/>
        </w:rPr>
        <w:t>get()</w:t>
      </w:r>
      <w:r w:rsidR="00A36833">
        <w:rPr>
          <w:i/>
          <w:iCs/>
        </w:rPr>
        <w:t xml:space="preserve"> </w:t>
      </w:r>
      <w:r w:rsidR="00A36833">
        <w:t xml:space="preserve">или </w:t>
      </w:r>
      <w:r w:rsidR="00A36833" w:rsidRPr="003A0D2C">
        <w:rPr>
          <w:i/>
          <w:iCs/>
          <w:lang w:val="en-US"/>
        </w:rPr>
        <w:t>first()</w:t>
      </w:r>
      <w:r w:rsidR="003A0D2C">
        <w:t>.</w:t>
      </w:r>
      <w:r w:rsidR="009D124F">
        <w:t xml:space="preserve"> На овај начин, метода </w:t>
      </w:r>
      <w:r w:rsidR="009D124F" w:rsidRPr="009D124F">
        <w:rPr>
          <w:i/>
          <w:iCs/>
          <w:lang w:val="en-US"/>
        </w:rPr>
        <w:t>find</w:t>
      </w:r>
      <w:r w:rsidR="009D124F">
        <w:t>, функционише по дефинисаној конвенцији тражећи у бази податак са јединственим идентификатором који се сматра за главни кључ.</w:t>
      </w:r>
      <w:r w:rsidR="00685050">
        <w:t xml:space="preserve"> Метода </w:t>
      </w:r>
      <w:r w:rsidR="00685050" w:rsidRPr="00685050">
        <w:rPr>
          <w:i/>
          <w:iCs/>
          <w:lang w:val="en-US"/>
        </w:rPr>
        <w:t>where</w:t>
      </w:r>
      <w:r w:rsidR="00685050">
        <w:t xml:space="preserve"> примениће жељени филтер, </w:t>
      </w:r>
      <w:r w:rsidR="00685050">
        <w:lastRenderedPageBreak/>
        <w:t>а зависно од пропратне методе</w:t>
      </w:r>
      <w:r w:rsidR="00BB4AE2">
        <w:t xml:space="preserve"> за прибављање</w:t>
      </w:r>
      <w:r w:rsidR="00685050">
        <w:t>, добићемо један или више ентитета у резултату.</w:t>
      </w:r>
      <w:r>
        <w:t xml:space="preserve"> Додатно, како постоје везе </w:t>
      </w:r>
      <w:r w:rsidR="001F2A37">
        <w:t>из</w:t>
      </w:r>
      <w:r>
        <w:t>међу модел</w:t>
      </w:r>
      <w:r w:rsidR="001F2A37">
        <w:t>а</w:t>
      </w:r>
      <w:r>
        <w:t xml:space="preserve">, односно табела, навођењем команде </w:t>
      </w:r>
      <w:r w:rsidRPr="00335313">
        <w:rPr>
          <w:i/>
          <w:iCs/>
          <w:lang w:val="en-US"/>
        </w:rPr>
        <w:t>with(‘</w:t>
      </w:r>
      <w:proofErr w:type="spellStart"/>
      <w:r w:rsidRPr="00335313">
        <w:rPr>
          <w:i/>
          <w:iCs/>
          <w:lang w:val="en-US"/>
        </w:rPr>
        <w:t>model_name</w:t>
      </w:r>
      <w:proofErr w:type="spellEnd"/>
      <w:r w:rsidRPr="00335313">
        <w:rPr>
          <w:i/>
          <w:iCs/>
          <w:lang w:val="en-US"/>
        </w:rPr>
        <w:t>’)</w:t>
      </w:r>
      <w:r>
        <w:rPr>
          <w:i/>
          <w:iCs/>
          <w:lang w:val="en-US"/>
        </w:rPr>
        <w:t xml:space="preserve"> </w:t>
      </w:r>
      <w:r>
        <w:t xml:space="preserve">одлучујемо се за </w:t>
      </w:r>
      <w:r w:rsidRPr="001F2A37">
        <w:rPr>
          <w:i/>
          <w:iCs/>
          <w:lang w:val="en-US"/>
        </w:rPr>
        <w:t>eager loading</w:t>
      </w:r>
      <w:r w:rsidR="001F2A37">
        <w:t xml:space="preserve">, </w:t>
      </w:r>
      <w:proofErr w:type="spellStart"/>
      <w:r w:rsidR="001F2A37">
        <w:t>тј</w:t>
      </w:r>
      <w:proofErr w:type="spellEnd"/>
      <w:r w:rsidR="001F2A37">
        <w:t xml:space="preserve">, </w:t>
      </w:r>
      <w:r>
        <w:t>не навођењем</w:t>
      </w:r>
      <w:r w:rsidR="001F2A37">
        <w:t xml:space="preserve"> одлучујемо </w:t>
      </w:r>
      <w:r w:rsidR="000D6FE7">
        <w:t xml:space="preserve">се </w:t>
      </w:r>
      <w:r>
        <w:t xml:space="preserve">за </w:t>
      </w:r>
      <w:r w:rsidRPr="001F2A37">
        <w:rPr>
          <w:i/>
          <w:iCs/>
          <w:lang w:val="en-US"/>
        </w:rPr>
        <w:t>lazy loading</w:t>
      </w:r>
      <w:r>
        <w:t xml:space="preserve">. Ова два типа прибављања података разликују се по томе што ће </w:t>
      </w:r>
      <w:r w:rsidR="00567CC0">
        <w:t xml:space="preserve">се </w:t>
      </w:r>
      <w:r>
        <w:t xml:space="preserve">у случају </w:t>
      </w:r>
      <w:r w:rsidRPr="001F2A37">
        <w:rPr>
          <w:i/>
          <w:iCs/>
          <w:lang w:val="en-US"/>
        </w:rPr>
        <w:t>eager loading</w:t>
      </w:r>
      <w:r>
        <w:t xml:space="preserve">-а сви подаци модела и сви подаци његовог релационо повезаног модела одмах прибавити уз мањи број </w:t>
      </w:r>
      <w:r w:rsidR="001F2A37">
        <w:t>упита</w:t>
      </w:r>
      <w:r>
        <w:t xml:space="preserve"> ка бази података. Са друге стране</w:t>
      </w:r>
      <w:r w:rsidR="001F2A37">
        <w:t>,</w:t>
      </w:r>
      <w:r>
        <w:t xml:space="preserve"> </w:t>
      </w:r>
      <w:r w:rsidRPr="001F2A37">
        <w:rPr>
          <w:i/>
          <w:iCs/>
          <w:lang w:val="en-US"/>
        </w:rPr>
        <w:t>lazy loading</w:t>
      </w:r>
      <w:r w:rsidR="001F2A37">
        <w:t>,</w:t>
      </w:r>
      <w:r>
        <w:rPr>
          <w:lang w:val="en-US"/>
        </w:rPr>
        <w:t xml:space="preserve"> </w:t>
      </w:r>
      <w:r>
        <w:t>ће се иницијално брже извршити</w:t>
      </w:r>
      <w:r w:rsidR="001F2A37">
        <w:t>,</w:t>
      </w:r>
      <w:r>
        <w:t xml:space="preserve"> али ће </w:t>
      </w:r>
      <w:r w:rsidR="00567CC0">
        <w:t xml:space="preserve">се </w:t>
      </w:r>
      <w:r>
        <w:t>касније</w:t>
      </w:r>
      <w:r w:rsidR="00567CC0">
        <w:t>,</w:t>
      </w:r>
      <w:r>
        <w:t xml:space="preserve"> приликом </w:t>
      </w:r>
      <w:r w:rsidR="001F2A37">
        <w:t>приступа</w:t>
      </w:r>
      <w:r>
        <w:t xml:space="preserve"> релационо повезани</w:t>
      </w:r>
      <w:r w:rsidR="001F2A37">
        <w:t>м</w:t>
      </w:r>
      <w:r>
        <w:t xml:space="preserve"> пода</w:t>
      </w:r>
      <w:r w:rsidR="001F2A37">
        <w:t>цима</w:t>
      </w:r>
      <w:r w:rsidR="00567CC0">
        <w:t>,</w:t>
      </w:r>
      <w:r>
        <w:t xml:space="preserve"> при сваком </w:t>
      </w:r>
      <w:r w:rsidR="001F2A37">
        <w:t>приступу</w:t>
      </w:r>
      <w:r>
        <w:t xml:space="preserve"> извршити нови </w:t>
      </w:r>
      <w:r w:rsidR="001F2A37">
        <w:t>упит</w:t>
      </w:r>
      <w:r>
        <w:t xml:space="preserve"> ка бази</w:t>
      </w:r>
      <w:r w:rsidR="001F2A37">
        <w:t xml:space="preserve"> података</w:t>
      </w:r>
      <w:r>
        <w:t xml:space="preserve">. </w:t>
      </w:r>
      <w:r w:rsidR="001F2A37">
        <w:t xml:space="preserve">Ово </w:t>
      </w:r>
      <w:r w:rsidR="00567CC0">
        <w:t>у</w:t>
      </w:r>
      <w:r w:rsidR="001F2A37">
        <w:t>казује да треба бити обазрив приликом дефинисања начина учитавања, односно унапред треба размислити о потребним подацима</w:t>
      </w:r>
      <w:r w:rsidR="00567CC0">
        <w:t>. Одабиром типа прибављања</w:t>
      </w:r>
      <w:r w:rsidR="001F2A37">
        <w:t xml:space="preserve"> избег</w:t>
      </w:r>
      <w:r w:rsidR="00567CC0">
        <w:t>ава се</w:t>
      </w:r>
      <w:r w:rsidR="001F2A37">
        <w:t xml:space="preserve"> нагомилавање података у меморији система, </w:t>
      </w:r>
      <w:r w:rsidR="00567CC0">
        <w:t>односно</w:t>
      </w:r>
      <w:r w:rsidR="001F2A37">
        <w:t xml:space="preserve"> избег</w:t>
      </w:r>
      <w:r w:rsidR="00567CC0">
        <w:t>ава се</w:t>
      </w:r>
      <w:r w:rsidR="001F2A37">
        <w:t xml:space="preserve"> оптерећења система</w:t>
      </w:r>
      <w:r w:rsidR="00567CC0">
        <w:t xml:space="preserve"> </w:t>
      </w:r>
      <w:r w:rsidR="00567CC0" w:rsidRPr="00567CC0">
        <w:rPr>
          <w:i/>
          <w:iCs/>
          <w:lang w:val="en-US"/>
        </w:rPr>
        <w:t>N</w:t>
      </w:r>
      <w:r w:rsidR="00567CC0" w:rsidRPr="00567CC0">
        <w:rPr>
          <w:i/>
          <w:iCs/>
        </w:rPr>
        <w:t>+1</w:t>
      </w:r>
      <w:r w:rsidR="001F2A37">
        <w:t xml:space="preserve"> упитима ка бази података.</w:t>
      </w:r>
    </w:p>
    <w:p w14:paraId="234AADE1" w14:textId="2877AE8F" w:rsidR="00D71064" w:rsidRPr="007408AB" w:rsidRDefault="003A0D2C" w:rsidP="00A36833">
      <w:pPr>
        <w:ind w:firstLine="720"/>
      </w:pPr>
      <w:r>
        <w:t xml:space="preserve">Осим приступа, на исти начин могу се вршити </w:t>
      </w:r>
      <w:r w:rsidR="00685050">
        <w:t xml:space="preserve">дефинисања команди </w:t>
      </w:r>
      <w:r>
        <w:t>креирања, измене и брисања података</w:t>
      </w:r>
      <w:r w:rsidR="00A36833">
        <w:t xml:space="preserve">. </w:t>
      </w:r>
      <w:r w:rsidR="00685050">
        <w:t>У случају креирања,</w:t>
      </w:r>
      <w:r>
        <w:t xml:space="preserve"> коришћењем метод</w:t>
      </w:r>
      <w:r w:rsidR="00685050">
        <w:t xml:space="preserve">е </w:t>
      </w:r>
      <w:r w:rsidRPr="003A0D2C">
        <w:rPr>
          <w:i/>
          <w:iCs/>
          <w:lang w:val="en-US"/>
        </w:rPr>
        <w:t>create([‘column1’ =&gt; ‘value’, ‘column2’ =&gt; ‘value’])</w:t>
      </w:r>
      <w:r>
        <w:rPr>
          <w:lang w:val="en-US"/>
        </w:rPr>
        <w:t>,</w:t>
      </w:r>
      <w:r w:rsidR="00685050">
        <w:t xml:space="preserve"> пратећи </w:t>
      </w:r>
      <w:r w:rsidR="001F2A37">
        <w:t xml:space="preserve">унапред </w:t>
      </w:r>
      <w:r w:rsidR="00685050">
        <w:t xml:space="preserve">дефинисане вредности </w:t>
      </w:r>
      <w:r w:rsidR="00685050" w:rsidRPr="00685050">
        <w:rPr>
          <w:i/>
          <w:iCs/>
          <w:lang w:val="en-US"/>
        </w:rPr>
        <w:t>fillable</w:t>
      </w:r>
      <w:r w:rsidR="00685050">
        <w:rPr>
          <w:lang w:val="en-US"/>
        </w:rPr>
        <w:t xml:space="preserve"> </w:t>
      </w:r>
      <w:r w:rsidR="00685050">
        <w:t xml:space="preserve">поља модела, аутоматски се креира и у бази </w:t>
      </w:r>
      <w:r w:rsidR="001F2A37">
        <w:t xml:space="preserve">података </w:t>
      </w:r>
      <w:r w:rsidR="00685050">
        <w:t xml:space="preserve">чува жељени запис. У случају измене података, након прибављања жељеног ентитета, позива се метода </w:t>
      </w:r>
      <w:r>
        <w:rPr>
          <w:lang w:val="en-US"/>
        </w:rPr>
        <w:t xml:space="preserve"> </w:t>
      </w:r>
      <w:r w:rsidRPr="003A0D2C">
        <w:rPr>
          <w:i/>
          <w:iCs/>
          <w:lang w:val="en-US"/>
        </w:rPr>
        <w:t>update([‘column’ =&gt; ‘</w:t>
      </w:r>
      <w:proofErr w:type="spellStart"/>
      <w:r w:rsidRPr="003A0D2C">
        <w:rPr>
          <w:i/>
          <w:iCs/>
          <w:lang w:val="en-US"/>
        </w:rPr>
        <w:t>new_value</w:t>
      </w:r>
      <w:proofErr w:type="spellEnd"/>
      <w:r w:rsidRPr="003A0D2C">
        <w:rPr>
          <w:i/>
          <w:iCs/>
          <w:lang w:val="en-US"/>
        </w:rPr>
        <w:t>’])</w:t>
      </w:r>
      <w:r>
        <w:rPr>
          <w:lang w:val="en-US"/>
        </w:rPr>
        <w:t xml:space="preserve"> </w:t>
      </w:r>
      <w:r w:rsidR="00685050">
        <w:t>којом се дефинишу промене жељених атрибута и по аутоматизму долази до чувања тих измена</w:t>
      </w:r>
      <w:r w:rsidR="001F2A37">
        <w:t xml:space="preserve"> у бази података</w:t>
      </w:r>
      <w:r w:rsidR="00685050">
        <w:t xml:space="preserve">. </w:t>
      </w:r>
      <w:r w:rsidR="001F2A37">
        <w:t>З</w:t>
      </w:r>
      <w:r w:rsidR="00685050">
        <w:t xml:space="preserve">а брисање података, након прибављања ентитета </w:t>
      </w:r>
      <w:r>
        <w:t xml:space="preserve">и </w:t>
      </w:r>
      <w:r w:rsidR="00685050">
        <w:t xml:space="preserve">навођења методе </w:t>
      </w:r>
      <w:r w:rsidRPr="003A0D2C">
        <w:rPr>
          <w:i/>
          <w:iCs/>
          <w:lang w:val="en-US"/>
        </w:rPr>
        <w:t>delete()</w:t>
      </w:r>
      <w:r w:rsidR="001F2A37">
        <w:t>,</w:t>
      </w:r>
      <w:r w:rsidR="00685050">
        <w:rPr>
          <w:i/>
          <w:iCs/>
        </w:rPr>
        <w:t xml:space="preserve"> </w:t>
      </w:r>
      <w:r w:rsidR="00685050">
        <w:t>долази до брисања података из базе података</w:t>
      </w:r>
      <w:r>
        <w:rPr>
          <w:lang w:val="en-US"/>
        </w:rPr>
        <w:t>.</w:t>
      </w:r>
      <w:sdt>
        <w:sdtPr>
          <w:rPr>
            <w:lang w:val="en-US"/>
          </w:rPr>
          <w:id w:val="1473406689"/>
          <w:citation/>
        </w:sdtPr>
        <w:sdtContent>
          <w:r w:rsidR="007E7135">
            <w:rPr>
              <w:lang w:val="en-US"/>
            </w:rPr>
            <w:fldChar w:fldCharType="begin"/>
          </w:r>
          <w:r w:rsidR="007E7135">
            <w:instrText xml:space="preserve"> CITATION Man25 \l 10266 </w:instrText>
          </w:r>
          <w:r w:rsidR="007E7135">
            <w:rPr>
              <w:lang w:val="en-US"/>
            </w:rPr>
            <w:fldChar w:fldCharType="separate"/>
          </w:r>
          <w:r w:rsidR="003E6B8A">
            <w:rPr>
              <w:noProof/>
            </w:rPr>
            <w:t xml:space="preserve"> </w:t>
          </w:r>
          <w:r w:rsidR="003E6B8A" w:rsidRPr="003E6B8A">
            <w:rPr>
              <w:noProof/>
            </w:rPr>
            <w:t>[26]</w:t>
          </w:r>
          <w:r w:rsidR="007E7135">
            <w:rPr>
              <w:lang w:val="en-US"/>
            </w:rPr>
            <w:fldChar w:fldCharType="end"/>
          </w:r>
        </w:sdtContent>
      </w:sdt>
    </w:p>
    <w:p w14:paraId="3599935C" w14:textId="10C53B4E" w:rsidR="00B876AC" w:rsidRPr="001F5C32" w:rsidRDefault="00B876AC" w:rsidP="001F5C32">
      <w:pPr>
        <w:ind w:firstLine="720"/>
      </w:pPr>
      <w:r>
        <w:t xml:space="preserve">Коришћење ових предефинисаних </w:t>
      </w:r>
      <w:r w:rsidR="001F2A37">
        <w:t>команди</w:t>
      </w:r>
      <w:r>
        <w:t xml:space="preserve"> заправо представља</w:t>
      </w:r>
      <w:r w:rsidR="001F2A37">
        <w:t xml:space="preserve"> употребу</w:t>
      </w:r>
      <w:del w:id="994" w:author="Nikola Mitic" w:date="2025-07-08T11:14:00Z" w16du:dateUtc="2025-07-08T09:14:00Z">
        <w:r w:rsidR="001F2A37" w:rsidDel="009460A5">
          <w:delText xml:space="preserve"> </w:delText>
        </w:r>
        <w:r w:rsidRPr="00B876AC" w:rsidDel="009460A5">
          <w:rPr>
            <w:i/>
            <w:iCs/>
            <w:lang w:val="en-US"/>
          </w:rPr>
          <w:delText>PHP</w:delText>
        </w:r>
      </w:del>
      <w:r>
        <w:rPr>
          <w:lang w:val="en-US"/>
        </w:rPr>
        <w:t xml:space="preserve"> </w:t>
      </w:r>
      <w:r>
        <w:t xml:space="preserve">наредби </w:t>
      </w:r>
      <w:ins w:id="995" w:author="Nikola Mitic" w:date="2025-07-08T11:14:00Z" w16du:dateUtc="2025-07-08T09:14:00Z">
        <w:r w:rsidR="009460A5">
          <w:t>програмског језика</w:t>
        </w:r>
        <w:r w:rsidR="009460A5">
          <w:t xml:space="preserve"> </w:t>
        </w:r>
        <w:r w:rsidR="009460A5" w:rsidRPr="00B876AC">
          <w:rPr>
            <w:i/>
            <w:iCs/>
            <w:lang w:val="en-US"/>
          </w:rPr>
          <w:t>PHP</w:t>
        </w:r>
        <w:r w:rsidR="009460A5">
          <w:t xml:space="preserve"> </w:t>
        </w:r>
      </w:ins>
      <w:r w:rsidR="001F2A37">
        <w:t>које ће</w:t>
      </w:r>
      <w:ins w:id="996" w:author="Nikola Mitic" w:date="2025-07-08T11:14:00Z" w16du:dateUtc="2025-07-08T09:14:00Z">
        <w:r w:rsidR="009460A5">
          <w:t xml:space="preserve"> радно окружење</w:t>
        </w:r>
      </w:ins>
      <w:r w:rsidR="001F2A37">
        <w:t xml:space="preserve"> </w:t>
      </w:r>
      <w:r w:rsidR="001F2A37" w:rsidRPr="00B876AC">
        <w:rPr>
          <w:i/>
          <w:iCs/>
          <w:lang w:val="en-US"/>
        </w:rPr>
        <w:t>Laravel</w:t>
      </w:r>
      <w:r w:rsidR="001F2A37">
        <w:t xml:space="preserve"> </w:t>
      </w:r>
      <w:r>
        <w:t>у</w:t>
      </w:r>
      <w:r w:rsidR="001F5C32">
        <w:t xml:space="preserve"> позадини превести у</w:t>
      </w:r>
      <w:r>
        <w:t xml:space="preserve"> </w:t>
      </w:r>
      <w:r w:rsidRPr="00B876AC">
        <w:rPr>
          <w:i/>
          <w:iCs/>
          <w:lang w:val="en-US"/>
        </w:rPr>
        <w:t>SQL</w:t>
      </w:r>
      <w:r>
        <w:t xml:space="preserve"> наредбе</w:t>
      </w:r>
      <w:r w:rsidR="001F5C32">
        <w:t>, односно обрнуто</w:t>
      </w:r>
      <w:r>
        <w:t xml:space="preserve"> </w:t>
      </w:r>
      <w:r w:rsidR="001F5C32">
        <w:t>у повратку резултата извршиће</w:t>
      </w:r>
      <w:r>
        <w:t xml:space="preserve"> мапирање прибављених података у објекте.</w:t>
      </w:r>
      <w:r>
        <w:rPr>
          <w:lang w:val="en-US"/>
        </w:rPr>
        <w:t xml:space="preserve"> </w:t>
      </w:r>
      <w:r w:rsidR="00EC04ED">
        <w:t>Када се креирани објекат сачува,</w:t>
      </w:r>
      <w:ins w:id="997" w:author="Nikola Mitic" w:date="2025-07-08T11:14:00Z" w16du:dateUtc="2025-07-08T09:14:00Z">
        <w:r w:rsidR="009460A5">
          <w:t xml:space="preserve"> радно окружење</w:t>
        </w:r>
      </w:ins>
      <w:r w:rsidR="00EC04ED">
        <w:t xml:space="preserve"> </w:t>
      </w:r>
      <w:r w:rsidR="00EC04ED" w:rsidRPr="00B876AC">
        <w:rPr>
          <w:i/>
          <w:iCs/>
          <w:lang w:val="en-US"/>
        </w:rPr>
        <w:t>Laravel</w:t>
      </w:r>
      <w:r w:rsidR="00EC04ED">
        <w:t xml:space="preserve"> ће у позадини ову акцију извршити уписом података у нови ред табеле у бази података. </w:t>
      </w:r>
      <w:r w:rsidR="001F5C32">
        <w:t xml:space="preserve">Потом, </w:t>
      </w:r>
      <w:r>
        <w:t>у</w:t>
      </w:r>
      <w:r w:rsidR="00EC04ED">
        <w:t xml:space="preserve"> случају прибављања података, </w:t>
      </w:r>
      <w:r w:rsidR="001F5C32">
        <w:t xml:space="preserve">пратећи дефинисане конвенције, </w:t>
      </w:r>
      <w:r w:rsidR="00EC04ED">
        <w:t xml:space="preserve">ред података из базе података у </w:t>
      </w:r>
      <w:r w:rsidR="001F5C32">
        <w:t>систему ће се</w:t>
      </w:r>
      <w:r w:rsidR="00EC04ED">
        <w:t xml:space="preserve"> предст</w:t>
      </w:r>
      <w:r w:rsidR="001F5C32">
        <w:t>авити</w:t>
      </w:r>
      <w:r w:rsidR="00EC04ED">
        <w:t xml:space="preserve"> као објекат</w:t>
      </w:r>
      <w:r w:rsidR="001F5C32">
        <w:t>. С</w:t>
      </w:r>
      <w:r w:rsidR="00EC04ED">
        <w:t xml:space="preserve">вака измена </w:t>
      </w:r>
      <w:r w:rsidR="001F5C32">
        <w:t>података у том</w:t>
      </w:r>
      <w:r w:rsidR="00EC04ED">
        <w:t xml:space="preserve"> ред</w:t>
      </w:r>
      <w:r w:rsidR="001F5C32">
        <w:t>у</w:t>
      </w:r>
      <w:r w:rsidR="00EC04ED">
        <w:t xml:space="preserve"> у бази података </w:t>
      </w:r>
      <w:r>
        <w:t xml:space="preserve">биће </w:t>
      </w:r>
      <w:r w:rsidR="00EC04ED">
        <w:t>директно преслика</w:t>
      </w:r>
      <w:r>
        <w:t>на</w:t>
      </w:r>
      <w:r w:rsidR="00EC04ED">
        <w:t xml:space="preserve"> на прибављени објекат. </w:t>
      </w:r>
      <w:sdt>
        <w:sdtPr>
          <w:id w:val="-314574868"/>
          <w:citation/>
        </w:sdtPr>
        <w:sdtContent>
          <w:r w:rsidR="00B25012">
            <w:fldChar w:fldCharType="begin"/>
          </w:r>
          <w:r w:rsidR="00B25012">
            <w:rPr>
              <w:lang w:val="en-US"/>
            </w:rPr>
            <w:instrText xml:space="preserve"> CITATION Ish \l 1033 </w:instrText>
          </w:r>
          <w:r w:rsidR="00B25012">
            <w:fldChar w:fldCharType="separate"/>
          </w:r>
          <w:r w:rsidR="003E6B8A" w:rsidRPr="003E6B8A">
            <w:rPr>
              <w:noProof/>
              <w:lang w:val="en-US"/>
            </w:rPr>
            <w:t>[24]</w:t>
          </w:r>
          <w:r w:rsidR="00B25012">
            <w:fldChar w:fldCharType="end"/>
          </w:r>
        </w:sdtContent>
      </w:sdt>
      <w:r w:rsidR="00D76E88">
        <w:t xml:space="preserve"> Додатно, </w:t>
      </w:r>
      <w:r w:rsidR="001F5C32">
        <w:t xml:space="preserve">како би се одржала могућност праћења историје података, </w:t>
      </w:r>
      <w:r w:rsidR="00D76E88">
        <w:t xml:space="preserve">свака од измена над подацима у бази података биће пропраћена </w:t>
      </w:r>
      <w:del w:id="998" w:author="Nikola Mitic" w:date="2025-07-08T11:16:00Z" w16du:dateUtc="2025-07-08T09:16:00Z">
        <w:r w:rsidR="00D76E88" w:rsidRPr="00D76E88" w:rsidDel="009460A5">
          <w:rPr>
            <w:i/>
            <w:iCs/>
            <w:lang w:val="en-US"/>
          </w:rPr>
          <w:delText>Laravel</w:delText>
        </w:r>
        <w:r w:rsidR="00D76E88" w:rsidDel="009460A5">
          <w:delText xml:space="preserve">-овим </w:delText>
        </w:r>
      </w:del>
      <w:r w:rsidR="00D07A33">
        <w:t>аутоматским</w:t>
      </w:r>
      <w:r w:rsidR="00D76E88">
        <w:t xml:space="preserve"> акцијама </w:t>
      </w:r>
      <w:r w:rsidR="00D07A33">
        <w:t>записивања</w:t>
      </w:r>
      <w:r w:rsidR="00D76E88">
        <w:t xml:space="preserve"> временск</w:t>
      </w:r>
      <w:r w:rsidR="00D07A33">
        <w:t>ог</w:t>
      </w:r>
      <w:r w:rsidR="00D76E88">
        <w:t xml:space="preserve"> тренутака у </w:t>
      </w:r>
      <w:r w:rsidR="00D07A33">
        <w:t>којем се десила измена</w:t>
      </w:r>
      <w:r w:rsidR="00D76E88">
        <w:t>.</w:t>
      </w:r>
      <w:r w:rsidR="00D07A33">
        <w:t xml:space="preserve"> Овај процес аутоматског бележења другачије се назива </w:t>
      </w:r>
      <w:r w:rsidR="00D07A33" w:rsidRPr="00D07A33">
        <w:rPr>
          <w:i/>
          <w:iCs/>
          <w:lang w:val="en-US"/>
        </w:rPr>
        <w:t>automatic timestamps</w:t>
      </w:r>
      <w:r w:rsidR="00D07A33">
        <w:t xml:space="preserve"> чиме се постиже најједноставнији вид праћења измена над подацима у систему.</w:t>
      </w:r>
      <w:r w:rsidR="00D07A33" w:rsidRPr="00D07A33">
        <w:rPr>
          <w:lang w:val="en-US"/>
        </w:rPr>
        <w:t xml:space="preserve"> </w:t>
      </w:r>
      <w:sdt>
        <w:sdtPr>
          <w:rPr>
            <w:lang w:val="en-US"/>
          </w:rPr>
          <w:id w:val="1298878959"/>
          <w:citation/>
        </w:sdtPr>
        <w:sdtContent>
          <w:r w:rsidR="00D07A33">
            <w:rPr>
              <w:lang w:val="en-US"/>
            </w:rPr>
            <w:fldChar w:fldCharType="begin"/>
          </w:r>
          <w:r w:rsidR="00D07A33">
            <w:instrText xml:space="preserve"> CITATION Man25 \l 10266 </w:instrText>
          </w:r>
          <w:r w:rsidR="00D07A33">
            <w:rPr>
              <w:lang w:val="en-US"/>
            </w:rPr>
            <w:fldChar w:fldCharType="separate"/>
          </w:r>
          <w:r w:rsidR="003E6B8A" w:rsidRPr="003E6B8A">
            <w:rPr>
              <w:noProof/>
            </w:rPr>
            <w:t>[26]</w:t>
          </w:r>
          <w:r w:rsidR="00D07A33">
            <w:rPr>
              <w:lang w:val="en-US"/>
            </w:rPr>
            <w:fldChar w:fldCharType="end"/>
          </w:r>
        </w:sdtContent>
      </w:sdt>
      <w:r w:rsidR="001F5C32">
        <w:t xml:space="preserve"> </w:t>
      </w:r>
      <w:r w:rsidR="001F5C32" w:rsidRPr="001F5C32">
        <w:rPr>
          <w:i/>
          <w:iCs/>
          <w:lang w:val="en-US"/>
        </w:rPr>
        <w:t>Eloquent</w:t>
      </w:r>
      <w:r w:rsidR="001F5C32">
        <w:t xml:space="preserve"> је такође у</w:t>
      </w:r>
      <w:ins w:id="999" w:author="Nikola Mitic" w:date="2025-07-08T11:16:00Z" w16du:dateUtc="2025-07-08T09:16:00Z">
        <w:r w:rsidR="009460A5">
          <w:t xml:space="preserve"> радно окружење</w:t>
        </w:r>
      </w:ins>
      <w:r w:rsidR="001F5C32">
        <w:t xml:space="preserve"> </w:t>
      </w:r>
      <w:r w:rsidR="001F5C32" w:rsidRPr="00B876AC">
        <w:rPr>
          <w:i/>
          <w:iCs/>
          <w:lang w:val="en-US"/>
        </w:rPr>
        <w:t>Laravel</w:t>
      </w:r>
      <w:r w:rsidR="001F5C32">
        <w:t xml:space="preserve"> донео</w:t>
      </w:r>
      <w:r w:rsidR="001F5C32">
        <w:rPr>
          <w:lang w:val="en-US"/>
        </w:rPr>
        <w:t xml:space="preserve"> </w:t>
      </w:r>
      <w:r w:rsidR="001F5C32">
        <w:t xml:space="preserve">могућност привидног брисања података. Ово се постиже извршавањем </w:t>
      </w:r>
      <w:r w:rsidR="001F5C32" w:rsidRPr="001F5C32">
        <w:rPr>
          <w:i/>
          <w:iCs/>
          <w:lang w:val="en-US"/>
        </w:rPr>
        <w:t>soft delete</w:t>
      </w:r>
      <w:r w:rsidR="001F5C32">
        <w:t xml:space="preserve"> процеса. Овим процесом, подаци се не бришу стварно из базе података. Ред остаје у табели док се на њему заправо врши </w:t>
      </w:r>
      <w:r w:rsidR="001F5C32" w:rsidRPr="001F5C32">
        <w:rPr>
          <w:i/>
          <w:iCs/>
          <w:lang w:val="en-US"/>
        </w:rPr>
        <w:t>update</w:t>
      </w:r>
      <w:r w:rsidR="001F5C32">
        <w:rPr>
          <w:lang w:val="en-US"/>
        </w:rPr>
        <w:t xml:space="preserve"> </w:t>
      </w:r>
      <w:r w:rsidR="001F5C32">
        <w:t xml:space="preserve">метода којом се у поље </w:t>
      </w:r>
      <w:r w:rsidR="001F5C32" w:rsidRPr="001F5C32">
        <w:rPr>
          <w:i/>
          <w:iCs/>
          <w:lang w:val="en-US"/>
        </w:rPr>
        <w:t>deleted_at</w:t>
      </w:r>
      <w:r w:rsidR="001F5C32">
        <w:t xml:space="preserve"> уписује тренутак позива овог процеса. На овај начин, такав ред биће изузет од свих акција прибављања и измена. Овакав податак могуће је „вратити“ једноставним поништавањем вредности поља </w:t>
      </w:r>
      <w:r w:rsidR="001F5C32" w:rsidRPr="001F5C32">
        <w:rPr>
          <w:i/>
          <w:iCs/>
          <w:lang w:val="en-US"/>
        </w:rPr>
        <w:t>deleted_at</w:t>
      </w:r>
      <w:r w:rsidR="001F5C32">
        <w:rPr>
          <w:i/>
          <w:iCs/>
          <w:lang w:val="en-US"/>
        </w:rPr>
        <w:t>.</w:t>
      </w:r>
    </w:p>
    <w:p w14:paraId="42F22151" w14:textId="664FC121" w:rsidR="00EC04ED" w:rsidDel="00050810" w:rsidRDefault="00EC04ED">
      <w:pPr>
        <w:rPr>
          <w:del w:id="1000" w:author="Nikola Mitic" w:date="2025-05-13T21:19:00Z" w16du:dateUtc="2025-05-13T19:19:00Z"/>
          <w:lang w:val="en-US"/>
        </w:rPr>
        <w:pPrChange w:id="1001" w:author="Nikola Mitic" w:date="2025-05-17T15:50:00Z" w16du:dateUtc="2025-05-17T13:50:00Z">
          <w:pPr>
            <w:jc w:val="center"/>
          </w:pPr>
        </w:pPrChange>
      </w:pPr>
      <w:del w:id="1002" w:author="Nikola Mitic" w:date="2025-05-13T21:19:00Z" w16du:dateUtc="2025-05-13T19:19:00Z">
        <w:r w:rsidRPr="00EC04ED" w:rsidDel="00050810">
          <w:rPr>
            <w:noProof/>
            <w:lang w:val="en-US"/>
          </w:rPr>
          <w:drawing>
            <wp:inline distT="0" distB="0" distL="0" distR="0" wp14:anchorId="088E69A4" wp14:editId="14BCC53F">
              <wp:extent cx="5943600" cy="1377315"/>
              <wp:effectExtent l="0" t="0" r="0" b="0"/>
              <wp:docPr id="1296243776"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del>
    </w:p>
    <w:p w14:paraId="6FBE8CC4" w14:textId="7FCC59CF" w:rsidR="00B876AC" w:rsidDel="00050810" w:rsidRDefault="00EC04ED">
      <w:pPr>
        <w:rPr>
          <w:del w:id="1003" w:author="Nikola Mitic" w:date="2025-05-13T21:19:00Z" w16du:dateUtc="2025-05-13T19:19:00Z"/>
        </w:rPr>
        <w:pPrChange w:id="1004" w:author="Nikola Mitic" w:date="2025-05-17T15:50:00Z" w16du:dateUtc="2025-05-17T13:50:00Z">
          <w:pPr>
            <w:pStyle w:val="Heading4"/>
            <w:jc w:val="center"/>
          </w:pPr>
        </w:pPrChange>
      </w:pPr>
      <w:del w:id="1005" w:author="Nikola Mitic" w:date="2025-05-13T21:19:00Z" w16du:dateUtc="2025-05-13T19:19:00Z">
        <w:r w:rsidDel="00050810">
          <w:delText xml:space="preserve">Слика </w:delText>
        </w:r>
      </w:del>
      <w:del w:id="1006" w:author="Nikola Mitic" w:date="2025-05-13T21:16:00Z" w16du:dateUtc="2025-05-13T19:16:00Z">
        <w:r w:rsidR="00EC4003" w:rsidDel="00050810">
          <w:delText>4</w:delText>
        </w:r>
      </w:del>
      <w:del w:id="1007" w:author="Nikola Mitic" w:date="2025-05-13T21:19:00Z" w16du:dateUtc="2025-05-13T19:19:00Z">
        <w:r w:rsidR="00EC4003" w:rsidDel="00050810">
          <w:delText xml:space="preserve"> </w:delText>
        </w:r>
        <w:r w:rsidDel="00050810">
          <w:delText xml:space="preserve">– </w:delText>
        </w:r>
        <w:r w:rsidDel="00050810">
          <w:rPr>
            <w:lang w:val="en-US"/>
          </w:rPr>
          <w:delText xml:space="preserve">Eloquent ORM </w:delText>
        </w:r>
        <w:r w:rsidDel="00050810">
          <w:delText>принцип рада</w:delText>
        </w:r>
      </w:del>
      <w:customXmlDelRangeStart w:id="1008" w:author="Nikola Mitic" w:date="2025-05-13T21:19:00Z"/>
      <w:sdt>
        <w:sdtPr>
          <w:rPr>
            <w:rFonts w:eastAsiaTheme="majorEastAsia" w:cstheme="majorBidi"/>
            <w:color w:val="2F5496" w:themeColor="accent1" w:themeShade="BF"/>
          </w:rPr>
          <w:id w:val="-1230454503"/>
          <w:citation/>
        </w:sdtPr>
        <w:sdtContent>
          <w:customXmlDelRangeEnd w:id="1008"/>
          <w:del w:id="1009" w:author="Nikola Mitic" w:date="2025-05-13T21:19:00Z" w16du:dateUtc="2025-05-13T19:19:00Z">
            <w:r w:rsidR="00B25012" w:rsidDel="00050810">
              <w:rPr>
                <w:rFonts w:eastAsiaTheme="majorEastAsia" w:cstheme="majorBidi"/>
                <w:color w:val="2F5496" w:themeColor="accent1" w:themeShade="BF"/>
              </w:rPr>
              <w:fldChar w:fldCharType="begin"/>
            </w:r>
            <w:r w:rsidR="00B25012" w:rsidDel="00050810">
              <w:rPr>
                <w:lang w:val="en-US"/>
              </w:rPr>
              <w:delInstrText xml:space="preserve"> CITATION Ish \l 1033 </w:delInstrText>
            </w:r>
            <w:r w:rsidR="00B25012" w:rsidDel="00050810">
              <w:rPr>
                <w:rFonts w:eastAsiaTheme="majorEastAsia" w:cstheme="majorBidi"/>
                <w:color w:val="2F5496" w:themeColor="accent1" w:themeShade="BF"/>
              </w:rPr>
              <w:fldChar w:fldCharType="separate"/>
            </w:r>
            <w:r w:rsidR="00346BBF" w:rsidDel="00050810">
              <w:rPr>
                <w:noProof/>
                <w:lang w:val="en-US"/>
              </w:rPr>
              <w:delText xml:space="preserve"> </w:delText>
            </w:r>
            <w:r w:rsidR="00346BBF" w:rsidRPr="00346BBF" w:rsidDel="00050810">
              <w:rPr>
                <w:noProof/>
                <w:lang w:val="en-US"/>
              </w:rPr>
              <w:delText>[24]</w:delText>
            </w:r>
            <w:r w:rsidR="00B25012" w:rsidDel="00050810">
              <w:rPr>
                <w:rFonts w:eastAsiaTheme="majorEastAsia" w:cstheme="majorBidi"/>
                <w:color w:val="2F5496" w:themeColor="accent1" w:themeShade="BF"/>
              </w:rPr>
              <w:fldChar w:fldCharType="end"/>
            </w:r>
          </w:del>
          <w:customXmlDelRangeStart w:id="1010" w:author="Nikola Mitic" w:date="2025-05-13T21:19:00Z"/>
        </w:sdtContent>
      </w:sdt>
      <w:customXmlDelRangeEnd w:id="1010"/>
    </w:p>
    <w:p w14:paraId="5B9C2666" w14:textId="330D8797" w:rsidR="00EC04ED" w:rsidRPr="00B876AC" w:rsidRDefault="00EC04ED">
      <w:pPr>
        <w:rPr>
          <w:rFonts w:eastAsiaTheme="majorEastAsia" w:cstheme="majorBidi"/>
          <w:i/>
          <w:iCs/>
          <w:color w:val="2F5496" w:themeColor="accent1" w:themeShade="BF"/>
        </w:rPr>
        <w:pPrChange w:id="1011" w:author="Nikola Mitic" w:date="2025-05-17T15:50:00Z" w16du:dateUtc="2025-05-17T13:50:00Z">
          <w:pPr>
            <w:spacing w:line="259" w:lineRule="auto"/>
            <w:jc w:val="left"/>
          </w:pPr>
        </w:pPrChange>
      </w:pPr>
    </w:p>
    <w:p w14:paraId="78EB2514" w14:textId="056D1F28" w:rsidR="00B25012" w:rsidRPr="00B25012" w:rsidRDefault="00B25012" w:rsidP="00B25012">
      <w:pPr>
        <w:pStyle w:val="Heading2"/>
        <w:numPr>
          <w:ilvl w:val="1"/>
          <w:numId w:val="2"/>
        </w:numPr>
        <w:ind w:left="0" w:firstLine="0"/>
      </w:pPr>
      <w:bookmarkStart w:id="1012" w:name="_Toc202867296"/>
      <w:r>
        <w:t>Мапирање модела и његова употреба</w:t>
      </w:r>
      <w:bookmarkEnd w:id="1012"/>
    </w:p>
    <w:p w14:paraId="1DA840F0" w14:textId="77777777" w:rsidR="00B25012" w:rsidRPr="00B25012" w:rsidRDefault="00B25012" w:rsidP="00B25012"/>
    <w:p w14:paraId="02FD5574" w14:textId="5B479A17" w:rsidR="00D71064" w:rsidRPr="005C552C" w:rsidRDefault="00D71064" w:rsidP="00D71064">
      <w:pPr>
        <w:ind w:firstLine="720"/>
      </w:pPr>
      <w:r w:rsidRPr="005C552C">
        <w:t>Како је сваки ентитет базе података у</w:t>
      </w:r>
      <w:ins w:id="1013" w:author="Nikola Mitic" w:date="2025-07-08T11:17:00Z" w16du:dateUtc="2025-07-08T09:17:00Z">
        <w:r w:rsidR="009460A5">
          <w:t xml:space="preserve"> радном окружењу</w:t>
        </w:r>
      </w:ins>
      <w:r w:rsidRPr="005C552C">
        <w:t xml:space="preserve"> </w:t>
      </w:r>
      <w:r w:rsidRPr="005C552C">
        <w:rPr>
          <w:i/>
          <w:iCs/>
        </w:rPr>
        <w:t>Laravel</w:t>
      </w:r>
      <w:del w:id="1014" w:author="Nikola Mitic" w:date="2025-07-08T11:17:00Z" w16du:dateUtc="2025-07-08T09:17:00Z">
        <w:r w:rsidRPr="005C552C" w:rsidDel="009460A5">
          <w:delText>-у</w:delText>
        </w:r>
      </w:del>
      <w:r w:rsidRPr="005C552C">
        <w:rPr>
          <w:i/>
          <w:iCs/>
        </w:rPr>
        <w:t xml:space="preserve"> </w:t>
      </w:r>
      <w:r w:rsidRPr="005C552C">
        <w:t>представљен као класа, преко</w:t>
      </w:r>
      <w:r w:rsidR="00B876AC">
        <w:t xml:space="preserve"> </w:t>
      </w:r>
      <w:r w:rsidR="00B876AC">
        <w:rPr>
          <w:lang w:val="en-US"/>
        </w:rPr>
        <w:t>Eloquent</w:t>
      </w:r>
      <w:r w:rsidRPr="005C552C">
        <w:t xml:space="preserve"> модела морају се вршити дефинисања начина употребе и повезивања </w:t>
      </w:r>
      <w:r w:rsidRPr="005C552C">
        <w:lastRenderedPageBreak/>
        <w:t>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064FAE51" w14:textId="77777777" w:rsidR="00D71064" w:rsidRPr="005C552C" w:rsidRDefault="00D71064" w:rsidP="00D71064">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r w:rsidRPr="005C552C">
        <w:rPr>
          <w:i/>
          <w:iCs/>
        </w:rPr>
        <w:t xml:space="preserve">appends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података, а такви се у бази података не чувају</w:t>
      </w:r>
      <w:r w:rsidRPr="005C552C">
        <w:t>,</w:t>
      </w:r>
    </w:p>
    <w:p w14:paraId="776D2D15" w14:textId="76F1C667" w:rsidR="00B96CF5" w:rsidRPr="00B96CF5" w:rsidRDefault="00D71064" w:rsidP="00F75B49">
      <w:pPr>
        <w:pStyle w:val="ListParagraph"/>
        <w:numPr>
          <w:ilvl w:val="0"/>
          <w:numId w:val="19"/>
        </w:numPr>
      </w:pPr>
      <w:r w:rsidRPr="005C552C">
        <w:rPr>
          <w:i/>
          <w:iCs/>
        </w:rPr>
        <w:t xml:space="preserve">table </w:t>
      </w:r>
      <w:r w:rsidRPr="005C552C">
        <w:t xml:space="preserve">– име табеле са којом се врши мапирање тог модела, мада 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r w:rsidR="00BA243E">
        <w:t xml:space="preserve"> праћењем конвенције</w:t>
      </w:r>
      <w:r w:rsidRPr="005C552C">
        <w:t>,</w:t>
      </w:r>
    </w:p>
    <w:p w14:paraId="29876ECA" w14:textId="31D3455F" w:rsidR="00F75B49" w:rsidRDefault="00B96CF5" w:rsidP="00B96CF5">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r w:rsidR="00F75B49" w:rsidRPr="00F75B49">
        <w:t xml:space="preserve"> </w:t>
      </w:r>
      <w:sdt>
        <w:sdtPr>
          <w:id w:val="930473726"/>
          <w:citation/>
        </w:sdtPr>
        <w:sdtContent>
          <w:r w:rsidR="00F75B49" w:rsidRPr="005C552C">
            <w:fldChar w:fldCharType="begin"/>
          </w:r>
          <w:r w:rsidR="00F75B49" w:rsidRPr="005C552C">
            <w:instrText xml:space="preserve">CITATION Elo24 \l 1033 </w:instrText>
          </w:r>
          <w:r w:rsidR="00F75B49" w:rsidRPr="005C552C">
            <w:fldChar w:fldCharType="separate"/>
          </w:r>
          <w:r w:rsidR="003E6B8A" w:rsidRPr="003E6B8A">
            <w:rPr>
              <w:noProof/>
            </w:rPr>
            <w:t>[27]</w:t>
          </w:r>
          <w:r w:rsidR="00F75B49" w:rsidRPr="005C552C">
            <w:fldChar w:fldCharType="end"/>
          </w:r>
        </w:sdtContent>
      </w:sdt>
    </w:p>
    <w:p w14:paraId="33E8D159" w14:textId="3F933589" w:rsidR="00F75B49" w:rsidRDefault="00F75B49" w:rsidP="00F75B49">
      <w:pPr>
        <w:pStyle w:val="ListParagraph"/>
        <w:numPr>
          <w:ilvl w:val="0"/>
          <w:numId w:val="19"/>
        </w:numPr>
      </w:pPr>
      <w:r>
        <w:t>итд.</w:t>
      </w:r>
    </w:p>
    <w:p w14:paraId="2222AC24" w14:textId="77777777" w:rsidR="007E7135" w:rsidRDefault="00F75B49" w:rsidP="007E7135">
      <w:pPr>
        <w:ind w:firstLine="720"/>
      </w:pPr>
      <w:r w:rsidRPr="007E7135">
        <w:rPr>
          <w:i/>
          <w:iCs/>
          <w:lang w:val="en-US"/>
        </w:rPr>
        <w:t>Eloquent</w:t>
      </w:r>
      <w:r>
        <w:rPr>
          <w:lang w:val="en-US"/>
        </w:rPr>
        <w:t xml:space="preserve"> </w:t>
      </w:r>
      <w:r>
        <w:t xml:space="preserve">модели пружају могућност </w:t>
      </w:r>
      <w:r w:rsidR="00D71064" w:rsidRPr="005C552C">
        <w:t>дефинисање релационих односа ка другим моделима</w:t>
      </w:r>
      <w:r>
        <w:t>,</w:t>
      </w:r>
      <w:r w:rsidR="00D71064" w:rsidRPr="005C552C">
        <w:t xml:space="preserve"> односно табелама</w:t>
      </w:r>
      <w:r>
        <w:t xml:space="preserve">. </w:t>
      </w:r>
      <w:r w:rsidR="007E7135">
        <w:t>Везе које се у овим моделима могу дефинисати су:</w:t>
      </w:r>
    </w:p>
    <w:p w14:paraId="4F480999" w14:textId="3293575A" w:rsidR="007E7135" w:rsidRPr="007E7135" w:rsidRDefault="007E7135" w:rsidP="007E7135">
      <w:pPr>
        <w:pStyle w:val="ListParagraph"/>
        <w:numPr>
          <w:ilvl w:val="0"/>
          <w:numId w:val="45"/>
        </w:numPr>
        <w:rPr>
          <w:i/>
          <w:iCs/>
          <w:lang w:val="en-US"/>
        </w:rPr>
      </w:pPr>
      <w:r w:rsidRPr="007E7135">
        <w:rPr>
          <w:i/>
          <w:iCs/>
          <w:lang w:val="en-US"/>
        </w:rPr>
        <w:t>one to one</w:t>
      </w:r>
      <w:r w:rsidR="00B96CF5">
        <w:rPr>
          <w:lang w:val="en-US"/>
        </w:rPr>
        <w:t xml:space="preserve"> </w:t>
      </w:r>
      <w:r w:rsidR="00B96CF5">
        <w:t xml:space="preserve">– основни тип везе међу подацима у коме је очигледна припадност једног модела другом. У власничком моделу веза се дефинише методом </w:t>
      </w:r>
      <w:proofErr w:type="spellStart"/>
      <w:r w:rsidR="00B96CF5" w:rsidRPr="00D07A33">
        <w:rPr>
          <w:i/>
          <w:iCs/>
          <w:lang w:val="en-US"/>
        </w:rPr>
        <w:t>hasOne</w:t>
      </w:r>
      <w:proofErr w:type="spellEnd"/>
      <w:r w:rsidR="00B96CF5" w:rsidRPr="00D07A33">
        <w:rPr>
          <w:i/>
          <w:iCs/>
          <w:lang w:val="en-US"/>
        </w:rPr>
        <w:t>(</w:t>
      </w:r>
      <w:proofErr w:type="spellStart"/>
      <w:r w:rsidR="00B96CF5" w:rsidRPr="00D07A33">
        <w:rPr>
          <w:i/>
          <w:iCs/>
          <w:lang w:val="en-US"/>
        </w:rPr>
        <w:t>ModelName</w:t>
      </w:r>
      <w:proofErr w:type="spellEnd"/>
      <w:r w:rsidR="00B96CF5" w:rsidRPr="00D07A33">
        <w:rPr>
          <w:i/>
          <w:iCs/>
          <w:lang w:val="en-US"/>
        </w:rPr>
        <w:t>::class)</w:t>
      </w:r>
      <w:r w:rsidR="00B96CF5">
        <w:t xml:space="preserve"> док се у припадајућем моделу веза дефинише методом </w:t>
      </w:r>
      <w:r w:rsidR="00B96CF5" w:rsidRPr="00D07A33">
        <w:rPr>
          <w:i/>
          <w:iCs/>
          <w:lang w:val="en-US"/>
        </w:rPr>
        <w:t>belongsTo(</w:t>
      </w:r>
      <w:proofErr w:type="spellStart"/>
      <w:r w:rsidR="00B96CF5" w:rsidRPr="00D07A33">
        <w:rPr>
          <w:i/>
          <w:iCs/>
          <w:lang w:val="en-US"/>
        </w:rPr>
        <w:t>ModelName</w:t>
      </w:r>
      <w:proofErr w:type="spellEnd"/>
      <w:r w:rsidR="00B96CF5" w:rsidRPr="00D07A33">
        <w:rPr>
          <w:i/>
          <w:iCs/>
          <w:lang w:val="en-US"/>
        </w:rPr>
        <w:t>::class)</w:t>
      </w:r>
      <w:r w:rsidR="00920F21">
        <w:t>. Ове методе позиваће се у функцијама које носе име једнине модела са којим се повезују</w:t>
      </w:r>
      <w:r w:rsidRPr="007E7135">
        <w:rPr>
          <w:i/>
          <w:iCs/>
          <w:lang w:val="en-US"/>
        </w:rPr>
        <w:t>,</w:t>
      </w:r>
    </w:p>
    <w:p w14:paraId="628402B3" w14:textId="3299DDA8" w:rsidR="007E7135" w:rsidRPr="007E7135" w:rsidRDefault="007E7135" w:rsidP="007E7135">
      <w:pPr>
        <w:pStyle w:val="ListParagraph"/>
        <w:numPr>
          <w:ilvl w:val="0"/>
          <w:numId w:val="45"/>
        </w:numPr>
        <w:rPr>
          <w:i/>
          <w:iCs/>
          <w:lang w:val="en-US"/>
        </w:rPr>
      </w:pPr>
      <w:r w:rsidRPr="007E7135">
        <w:rPr>
          <w:i/>
          <w:iCs/>
          <w:lang w:val="en-US"/>
        </w:rPr>
        <w:t>one to many</w:t>
      </w:r>
      <w:r w:rsidR="00B96CF5">
        <w:rPr>
          <w:lang w:val="en-US"/>
        </w:rPr>
        <w:t xml:space="preserve"> </w:t>
      </w:r>
      <w:r w:rsidR="00B96CF5">
        <w:t xml:space="preserve">– веома сличан тип везе првом типу са проширењем повезаности једног модела ка више других, односно један </w:t>
      </w:r>
      <w:r w:rsidR="00D76E88">
        <w:t xml:space="preserve">модел </w:t>
      </w:r>
      <w:r w:rsidR="00B96CF5">
        <w:t xml:space="preserve">поседује више њих. У овом случају за дефинисање веза користе се методе </w:t>
      </w:r>
      <w:proofErr w:type="spellStart"/>
      <w:r w:rsidR="00B96CF5" w:rsidRPr="00D07A33">
        <w:rPr>
          <w:i/>
          <w:iCs/>
          <w:lang w:val="en-US"/>
        </w:rPr>
        <w:t>hasMany</w:t>
      </w:r>
      <w:proofErr w:type="spellEnd"/>
      <w:r w:rsidR="00B96CF5" w:rsidRPr="00D07A33">
        <w:rPr>
          <w:i/>
          <w:iCs/>
          <w:lang w:val="en-US"/>
        </w:rPr>
        <w:t>(</w:t>
      </w:r>
      <w:proofErr w:type="spellStart"/>
      <w:r w:rsidR="00B96CF5" w:rsidRPr="00D07A33">
        <w:rPr>
          <w:i/>
          <w:iCs/>
          <w:lang w:val="en-US"/>
        </w:rPr>
        <w:t>ModelName</w:t>
      </w:r>
      <w:proofErr w:type="spellEnd"/>
      <w:r w:rsidR="00B96CF5" w:rsidRPr="00D07A33">
        <w:rPr>
          <w:i/>
          <w:iCs/>
          <w:lang w:val="en-US"/>
        </w:rPr>
        <w:t>::class)</w:t>
      </w:r>
      <w:r w:rsidR="00B96CF5">
        <w:t xml:space="preserve"> и </w:t>
      </w:r>
      <w:r w:rsidR="00D76E88" w:rsidRPr="00D07A33">
        <w:rPr>
          <w:i/>
          <w:iCs/>
          <w:lang w:val="en-US"/>
        </w:rPr>
        <w:t>belongsTo(</w:t>
      </w:r>
      <w:proofErr w:type="spellStart"/>
      <w:r w:rsidR="00D76E88" w:rsidRPr="00D07A33">
        <w:rPr>
          <w:i/>
          <w:iCs/>
          <w:lang w:val="en-US"/>
        </w:rPr>
        <w:t>ModelName</w:t>
      </w:r>
      <w:proofErr w:type="spellEnd"/>
      <w:r w:rsidR="00D76E88" w:rsidRPr="00D07A33">
        <w:rPr>
          <w:i/>
          <w:iCs/>
          <w:lang w:val="en-US"/>
        </w:rPr>
        <w:t>::class)</w:t>
      </w:r>
      <w:r w:rsidR="00920F21">
        <w:t>. Ове методе позиваће се у функцијама које носе име редом множине и једнине модела са којим се повезују</w:t>
      </w:r>
      <w:r w:rsidRPr="007E7135">
        <w:rPr>
          <w:i/>
          <w:iCs/>
          <w:lang w:val="en-US"/>
        </w:rPr>
        <w:t xml:space="preserve">, </w:t>
      </w:r>
    </w:p>
    <w:p w14:paraId="2AAF13C5" w14:textId="3812C6C4" w:rsidR="007E7135" w:rsidRPr="007E7135" w:rsidRDefault="007E7135" w:rsidP="007E7135">
      <w:pPr>
        <w:pStyle w:val="ListParagraph"/>
        <w:numPr>
          <w:ilvl w:val="0"/>
          <w:numId w:val="45"/>
        </w:numPr>
        <w:rPr>
          <w:i/>
          <w:iCs/>
          <w:lang w:val="en-US"/>
        </w:rPr>
      </w:pPr>
      <w:r w:rsidRPr="007E7135">
        <w:rPr>
          <w:i/>
          <w:iCs/>
          <w:lang w:val="en-US"/>
        </w:rPr>
        <w:t>many to many</w:t>
      </w:r>
      <w:r w:rsidR="00D07A33">
        <w:t xml:space="preserve"> – тип везе којим се постиже приказивање вишеструке обостране припадности међу моделима. У оба модела користе се методе </w:t>
      </w:r>
      <w:proofErr w:type="spellStart"/>
      <w:r w:rsidR="00D07A33" w:rsidRPr="001038BF">
        <w:rPr>
          <w:i/>
          <w:iCs/>
          <w:lang w:val="en-US"/>
        </w:rPr>
        <w:t>belongsToMany</w:t>
      </w:r>
      <w:proofErr w:type="spellEnd"/>
      <w:r w:rsidR="00D07A33" w:rsidRPr="001038BF">
        <w:rPr>
          <w:i/>
          <w:iCs/>
          <w:lang w:val="en-US"/>
        </w:rPr>
        <w:t>(</w:t>
      </w:r>
      <w:proofErr w:type="spellStart"/>
      <w:r w:rsidR="00D07A33" w:rsidRPr="001038BF">
        <w:rPr>
          <w:i/>
          <w:iCs/>
          <w:lang w:val="en-US"/>
        </w:rPr>
        <w:t>ModelName</w:t>
      </w:r>
      <w:proofErr w:type="spellEnd"/>
      <w:r w:rsidR="00D07A33" w:rsidRPr="001038BF">
        <w:rPr>
          <w:i/>
          <w:iCs/>
          <w:lang w:val="en-US"/>
        </w:rPr>
        <w:t>::class)</w:t>
      </w:r>
      <w:r w:rsidR="00D07A33">
        <w:t xml:space="preserve"> док се у бази података додатно креира посредничка табела за праћење релације</w:t>
      </w:r>
      <w:r w:rsidR="001038BF">
        <w:t xml:space="preserve"> познатија као пивот табела</w:t>
      </w:r>
      <w:r w:rsidR="00920F21">
        <w:t>. Ове методе позиваће се у функцијама које носе име множине модела са којим се повезују</w:t>
      </w:r>
      <w:r w:rsidRPr="007E7135">
        <w:rPr>
          <w:i/>
          <w:iCs/>
          <w:lang w:val="en-US"/>
        </w:rPr>
        <w:t xml:space="preserve">, </w:t>
      </w:r>
    </w:p>
    <w:p w14:paraId="5190AB04" w14:textId="060F22B4" w:rsidR="00D07A33" w:rsidRDefault="007E7135" w:rsidP="00D07A33">
      <w:pPr>
        <w:pStyle w:val="ListParagraph"/>
        <w:numPr>
          <w:ilvl w:val="0"/>
          <w:numId w:val="45"/>
        </w:numPr>
      </w:pPr>
      <w:r w:rsidRPr="007E7135">
        <w:rPr>
          <w:i/>
          <w:iCs/>
          <w:lang w:val="en-US"/>
        </w:rPr>
        <w:t>polymorphic relation</w:t>
      </w:r>
      <w:r w:rsidR="001038BF">
        <w:t xml:space="preserve"> – тип везе који омогућује припадност једног модела ка више типова различитих модела. Па ће тако припадајући модел користити методу </w:t>
      </w:r>
      <w:proofErr w:type="spellStart"/>
      <w:r w:rsidR="001038BF" w:rsidRPr="00920F21">
        <w:rPr>
          <w:i/>
          <w:iCs/>
          <w:lang w:val="en-US"/>
        </w:rPr>
        <w:t>morphTo</w:t>
      </w:r>
      <w:proofErr w:type="spellEnd"/>
      <w:r w:rsidR="001038BF" w:rsidRPr="00920F21">
        <w:rPr>
          <w:i/>
          <w:iCs/>
          <w:lang w:val="en-US"/>
        </w:rPr>
        <w:t>()</w:t>
      </w:r>
      <w:r w:rsidR="001038BF">
        <w:t xml:space="preserve"> без наглашавања специфичног модела у оквиру </w:t>
      </w:r>
      <w:r w:rsidR="00920F21">
        <w:t xml:space="preserve">функције која носи име свог модела уз суфикс </w:t>
      </w:r>
      <w:r w:rsidR="001038BF" w:rsidRPr="00920F21">
        <w:rPr>
          <w:i/>
          <w:iCs/>
          <w:lang w:val="en-US"/>
        </w:rPr>
        <w:t>abl</w:t>
      </w:r>
      <w:r w:rsidR="00920F21" w:rsidRPr="00920F21">
        <w:rPr>
          <w:i/>
          <w:iCs/>
          <w:lang w:val="en-US"/>
        </w:rPr>
        <w:t>e</w:t>
      </w:r>
      <w:r w:rsidR="001038BF">
        <w:t xml:space="preserve">, док ће власнички модели имати </w:t>
      </w:r>
      <w:r w:rsidR="001038BF">
        <w:lastRenderedPageBreak/>
        <w:t xml:space="preserve">методе </w:t>
      </w:r>
      <w:proofErr w:type="spellStart"/>
      <w:r w:rsidR="001038BF" w:rsidRPr="00920F21">
        <w:rPr>
          <w:i/>
          <w:iCs/>
          <w:lang w:val="en-US"/>
        </w:rPr>
        <w:t>morphOne</w:t>
      </w:r>
      <w:proofErr w:type="spellEnd"/>
      <w:r w:rsidR="00920F21" w:rsidRPr="00920F21">
        <w:rPr>
          <w:i/>
          <w:iCs/>
          <w:lang w:val="en-US"/>
        </w:rPr>
        <w:t>/</w:t>
      </w:r>
      <w:r w:rsidR="001038BF" w:rsidRPr="00920F21">
        <w:rPr>
          <w:i/>
          <w:iCs/>
          <w:lang w:val="en-US"/>
        </w:rPr>
        <w:t>Many(</w:t>
      </w:r>
      <w:proofErr w:type="spellStart"/>
      <w:r w:rsidR="001038BF" w:rsidRPr="00920F21">
        <w:rPr>
          <w:i/>
          <w:iCs/>
          <w:lang w:val="en-US"/>
        </w:rPr>
        <w:t>ModelName</w:t>
      </w:r>
      <w:proofErr w:type="spellEnd"/>
      <w:r w:rsidR="001038BF" w:rsidRPr="00920F21">
        <w:rPr>
          <w:i/>
          <w:iCs/>
          <w:lang w:val="en-US"/>
        </w:rPr>
        <w:t>::class, ‘</w:t>
      </w:r>
      <w:proofErr w:type="spellStart"/>
      <w:r w:rsidR="001038BF" w:rsidRPr="00920F21">
        <w:rPr>
          <w:i/>
          <w:iCs/>
          <w:lang w:val="en-US"/>
        </w:rPr>
        <w:t>modelable</w:t>
      </w:r>
      <w:proofErr w:type="spellEnd"/>
      <w:r w:rsidR="001038BF" w:rsidRPr="00920F21">
        <w:rPr>
          <w:i/>
          <w:iCs/>
          <w:lang w:val="en-US"/>
        </w:rPr>
        <w:t>’)</w:t>
      </w:r>
      <w:r w:rsidR="00920F21">
        <w:t xml:space="preserve"> унутар функције која носи име једнине/множине модела са којим се повезује</w:t>
      </w:r>
      <w:r w:rsidR="001038BF">
        <w:rPr>
          <w:lang w:val="en-US"/>
        </w:rPr>
        <w:t>.</w:t>
      </w:r>
      <w:r w:rsidR="009F02B2">
        <w:t>,</w:t>
      </w:r>
    </w:p>
    <w:p w14:paraId="29D8E745" w14:textId="6003946E" w:rsidR="009F02B2" w:rsidRPr="00D07A33" w:rsidRDefault="009F02B2" w:rsidP="00D07A33">
      <w:pPr>
        <w:pStyle w:val="ListParagraph"/>
        <w:numPr>
          <w:ilvl w:val="0"/>
          <w:numId w:val="45"/>
        </w:numPr>
      </w:pPr>
      <w:r>
        <w:t xml:space="preserve">додатно могу се дефинисати и комплексне посредничке везе након дефинисања основних типова  веза коришћењем унакрсног везивања чиме се постиже </w:t>
      </w:r>
      <w:r w:rsidRPr="009F02B2">
        <w:rPr>
          <w:i/>
          <w:iCs/>
          <w:lang w:val="en-US"/>
        </w:rPr>
        <w:t>has one through</w:t>
      </w:r>
      <w:r>
        <w:rPr>
          <w:lang w:val="en-US"/>
        </w:rPr>
        <w:t xml:space="preserve"> </w:t>
      </w:r>
      <w:r>
        <w:t>и</w:t>
      </w:r>
      <w:r>
        <w:rPr>
          <w:lang w:val="en-US"/>
        </w:rPr>
        <w:t xml:space="preserve"> </w:t>
      </w:r>
      <w:r w:rsidRPr="009F02B2">
        <w:rPr>
          <w:i/>
          <w:iCs/>
          <w:lang w:val="en-US"/>
        </w:rPr>
        <w:t>has many through</w:t>
      </w:r>
      <w:r>
        <w:t>.</w:t>
      </w:r>
      <w:sdt>
        <w:sdtPr>
          <w:id w:val="-301079501"/>
          <w:citation/>
        </w:sdtPr>
        <w:sdtContent>
          <w:r>
            <w:fldChar w:fldCharType="begin"/>
          </w:r>
          <w:r>
            <w:instrText xml:space="preserve"> CITATION Elo25 \l 10266 </w:instrText>
          </w:r>
          <w:r>
            <w:fldChar w:fldCharType="separate"/>
          </w:r>
          <w:r w:rsidR="003E6B8A">
            <w:rPr>
              <w:noProof/>
            </w:rPr>
            <w:t xml:space="preserve"> </w:t>
          </w:r>
          <w:r w:rsidR="003E6B8A" w:rsidRPr="003E6B8A">
            <w:rPr>
              <w:noProof/>
            </w:rPr>
            <w:t>[28]</w:t>
          </w:r>
          <w:r>
            <w:fldChar w:fldCharType="end"/>
          </w:r>
        </w:sdtContent>
      </w:sdt>
    </w:p>
    <w:p w14:paraId="43E9657A" w14:textId="42FEA2B7" w:rsidR="00B876AC" w:rsidRPr="00DB4AC9" w:rsidRDefault="00F75B49" w:rsidP="00D07A33">
      <w:pPr>
        <w:ind w:firstLine="720"/>
      </w:pPr>
      <w:r>
        <w:t xml:space="preserve">Креирање веза међу моделима омогућава олакшани приступ широком спектру података. </w:t>
      </w:r>
      <w:del w:id="1015" w:author="Nikola Mitic" w:date="2025-07-08T11:17:00Z" w16du:dateUtc="2025-07-08T09:17:00Z">
        <w:r w:rsidRPr="009460A5" w:rsidDel="009460A5">
          <w:rPr>
            <w:lang w:val="en-US"/>
            <w:rPrChange w:id="1016" w:author="Nikola Mitic" w:date="2025-07-08T11:17:00Z" w16du:dateUtc="2025-07-08T09:17:00Z">
              <w:rPr>
                <w:i/>
                <w:iCs/>
                <w:lang w:val="en-US"/>
              </w:rPr>
            </w:rPrChange>
          </w:rPr>
          <w:delText>Laravel</w:delText>
        </w:r>
        <w:r w:rsidRPr="009460A5" w:rsidDel="009460A5">
          <w:delText>-ове у</w:delText>
        </w:r>
      </w:del>
      <w:ins w:id="1017" w:author="Nikola Mitic" w:date="2025-07-08T11:17:00Z" w16du:dateUtc="2025-07-08T09:17:00Z">
        <w:r w:rsidR="009460A5" w:rsidRPr="009460A5">
          <w:rPr>
            <w:rPrChange w:id="1018" w:author="Nikola Mitic" w:date="2025-07-08T11:17:00Z" w16du:dateUtc="2025-07-08T09:17:00Z">
              <w:rPr>
                <w:i/>
                <w:iCs/>
              </w:rPr>
            </w:rPrChange>
          </w:rPr>
          <w:t>У</w:t>
        </w:r>
      </w:ins>
      <w:r>
        <w:t xml:space="preserve">грађене </w:t>
      </w:r>
      <w:r w:rsidRPr="00D07A33">
        <w:rPr>
          <w:i/>
          <w:iCs/>
          <w:lang w:val="en-US"/>
        </w:rPr>
        <w:t>Eloquent</w:t>
      </w:r>
      <w:r w:rsidRPr="00D07A33">
        <w:rPr>
          <w:lang w:val="en-US"/>
        </w:rPr>
        <w:t xml:space="preserve"> </w:t>
      </w:r>
      <w:r>
        <w:t xml:space="preserve">методе на </w:t>
      </w:r>
      <w:del w:id="1019" w:author="Nikola Mitic" w:date="2025-07-08T11:18:00Z" w16du:dateUtc="2025-07-08T09:18:00Z">
        <w:r w:rsidDel="00061661">
          <w:delText xml:space="preserve">једноставни начин </w:delText>
        </w:r>
      </w:del>
      <w:r>
        <w:t>уз прибављање једне инстанце модела, могу прибавити и све жељене повезане моделе</w:t>
      </w:r>
      <w:r w:rsidR="007E7135">
        <w:t xml:space="preserve">. Овакве методе повећавају квалитет написаног кода и спречавају настајање бројних грешака у писању комплексних </w:t>
      </w:r>
      <w:r w:rsidR="007E7135" w:rsidRPr="00D07A33">
        <w:rPr>
          <w:i/>
          <w:iCs/>
          <w:lang w:val="en-US"/>
        </w:rPr>
        <w:t>SQL</w:t>
      </w:r>
      <w:r>
        <w:t xml:space="preserve"> </w:t>
      </w:r>
      <w:r w:rsidR="007E7135">
        <w:t>упита.</w:t>
      </w:r>
    </w:p>
    <w:p w14:paraId="2C42704C" w14:textId="77777777" w:rsidR="00D71064" w:rsidRDefault="00D71064" w:rsidP="00D71064">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додељује могућност креирања лажних података објекта пратећи мапирану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492AAF16" w:rsidR="00D71064" w:rsidRDefault="00D71064" w:rsidP="00D71064">
      <w:pPr>
        <w:pStyle w:val="ListParagraph"/>
        <w:numPr>
          <w:ilvl w:val="0"/>
          <w:numId w:val="33"/>
        </w:numPr>
        <w:rPr>
          <w:lang w:val="en-US"/>
        </w:rPr>
      </w:pPr>
      <w:r w:rsidRPr="0030359C">
        <w:rPr>
          <w:i/>
          <w:iCs/>
          <w:lang w:val="en-US"/>
        </w:rPr>
        <w:t>api</w:t>
      </w:r>
      <w:r>
        <w:t xml:space="preserve"> руте – скуп рута које заправо представљају инстанце класа, позивом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 којим се инстанце модела повезују са идентификаторима прослеђеним рутама и функцијама на обраду се дају тачно обликовани објекти као што је у моделу дефинисано</w:t>
      </w:r>
      <w:sdt>
        <w:sdtPr>
          <w:id w:val="368194901"/>
          <w:citation/>
        </w:sdtPr>
        <w:sdtContent>
          <w:r>
            <w:fldChar w:fldCharType="begin"/>
          </w:r>
          <w:r>
            <w:instrText xml:space="preserve"> CITATION Mas24 \l 10266 </w:instrText>
          </w:r>
          <w:r>
            <w:fldChar w:fldCharType="separate"/>
          </w:r>
          <w:r w:rsidR="003E6B8A">
            <w:rPr>
              <w:noProof/>
            </w:rPr>
            <w:t xml:space="preserve"> </w:t>
          </w:r>
          <w:r w:rsidR="003E6B8A" w:rsidRPr="003E6B8A">
            <w:rPr>
              <w:noProof/>
            </w:rPr>
            <w:t>[29]</w:t>
          </w:r>
          <w:r>
            <w:fldChar w:fldCharType="end"/>
          </w:r>
        </w:sdtContent>
      </w:sdt>
    </w:p>
    <w:p w14:paraId="509C4479" w14:textId="6D790184" w:rsidR="00D71064" w:rsidRPr="00B66D0B" w:rsidRDefault="00D71064" w:rsidP="00D71064">
      <w:pPr>
        <w:pStyle w:val="ListParagraph"/>
        <w:numPr>
          <w:ilvl w:val="0"/>
          <w:numId w:val="33"/>
        </w:numPr>
        <w:rPr>
          <w:lang w:val="en-US"/>
        </w:rPr>
      </w:pPr>
      <w:r>
        <w:t xml:space="preserve">контролере – класе којим се од рута примају објекти модела и прослеђују на даљу обраду испуњавајући </w:t>
      </w:r>
      <w:r>
        <w:rPr>
          <w:lang w:val="en-US"/>
        </w:rPr>
        <w:t>CRUD</w:t>
      </w:r>
      <w:del w:id="1020" w:author="Nikola Mitic" w:date="2025-05-13T20:46:00Z" w16du:dateUtc="2025-05-13T18:46:00Z">
        <w:r w:rsidDel="00BF519B">
          <w:rPr>
            <w:rStyle w:val="FootnoteReference"/>
          </w:rPr>
          <w:footnoteReference w:id="11"/>
        </w:r>
      </w:del>
      <w:r>
        <w:t xml:space="preserve"> и друге захтевније захтеве,</w:t>
      </w:r>
    </w:p>
    <w:p w14:paraId="15FBB4BF" w14:textId="77777777" w:rsidR="00D71064" w:rsidRDefault="00D71064" w:rsidP="00D71064">
      <w:pPr>
        <w:pStyle w:val="ListParagraph"/>
        <w:numPr>
          <w:ilvl w:val="0"/>
          <w:numId w:val="33"/>
        </w:numPr>
        <w:rPr>
          <w:lang w:val="en-US"/>
        </w:rPr>
      </w:pPr>
      <w:r w:rsidRPr="00116AE2">
        <w:rPr>
          <w:i/>
          <w:iCs/>
          <w:lang w:val="en-US"/>
        </w:rPr>
        <w:t>event</w:t>
      </w:r>
      <w:r>
        <w:t xml:space="preserve">-е – класе којима се прате промене над мапираним објектима података и даље се примењују друге зависне акције, често праћене </w:t>
      </w:r>
      <w:r>
        <w:rPr>
          <w:lang w:val="en-US"/>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sidRPr="00E04A81">
        <w:rPr>
          <w:i/>
          <w:iCs/>
          <w:lang w:val="en-US"/>
        </w:rPr>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CFA7052" w:rsidR="003429A3" w:rsidRDefault="003429A3">
      <w:pPr>
        <w:spacing w:line="259" w:lineRule="auto"/>
        <w:jc w:val="left"/>
        <w:rPr>
          <w:lang w:val="en-US"/>
        </w:rPr>
      </w:pPr>
      <w:r>
        <w:rPr>
          <w:lang w:val="en-US"/>
        </w:rPr>
        <w:br w:type="page"/>
      </w:r>
    </w:p>
    <w:p w14:paraId="2AB32E04" w14:textId="4ED9ADC7" w:rsidR="00205E70" w:rsidRPr="005C552C" w:rsidRDefault="00205E70" w:rsidP="00205E70">
      <w:pPr>
        <w:pStyle w:val="Heading1"/>
        <w:numPr>
          <w:ilvl w:val="0"/>
          <w:numId w:val="2"/>
        </w:numPr>
        <w:ind w:left="0" w:firstLine="0"/>
        <w:jc w:val="both"/>
        <w:rPr>
          <w:rFonts w:cs="Times New Roman"/>
        </w:rPr>
      </w:pPr>
      <w:bookmarkStart w:id="1023" w:name="_Toc202867297"/>
      <w:r w:rsidRPr="005C552C">
        <w:rPr>
          <w:rFonts w:cs="Times New Roman"/>
        </w:rPr>
        <w:lastRenderedPageBreak/>
        <w:t>ИМПЛЕМЕНТАЦИЈА АПЛИКАЦИЈЕ</w:t>
      </w:r>
      <w:bookmarkEnd w:id="1023"/>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4B86D45C" w:rsidR="00205E70" w:rsidRPr="005C552C" w:rsidRDefault="00205E70" w:rsidP="00205E70">
      <w:pPr>
        <w:pStyle w:val="ListParagraph"/>
        <w:numPr>
          <w:ilvl w:val="0"/>
          <w:numId w:val="21"/>
        </w:numPr>
        <w:rPr>
          <w:rFonts w:cs="Times New Roman"/>
        </w:rPr>
      </w:pPr>
      <w:r>
        <w:fldChar w:fldCharType="begin"/>
      </w:r>
      <w:r>
        <w:instrText>HYPERLINK "https://github.com/MiticBNikola/taxi-api/"</w:instrText>
      </w:r>
      <w:r>
        <w:fldChar w:fldCharType="separate"/>
      </w:r>
      <w:del w:id="1024" w:author="Nikola Mitic" w:date="2025-05-17T15:51:00Z" w16du:dateUtc="2025-05-17T13:51:00Z">
        <w:r w:rsidRPr="005C552C" w:rsidDel="00ED0A19">
          <w:rPr>
            <w:rStyle w:val="Hyperlink"/>
            <w:rFonts w:cs="Times New Roman"/>
          </w:rPr>
          <w:delText>https://github.com/MiticBNikola/</w:delText>
        </w:r>
      </w:del>
      <w:proofErr w:type="spellStart"/>
      <w:r w:rsidRPr="005C552C">
        <w:rPr>
          <w:rStyle w:val="Hyperlink"/>
          <w:rFonts w:cs="Times New Roman"/>
        </w:rPr>
        <w:t>taxi</w:t>
      </w:r>
      <w:proofErr w:type="spellEnd"/>
      <w:r w:rsidRPr="005C552C">
        <w:rPr>
          <w:rStyle w:val="Hyperlink"/>
          <w:rFonts w:cs="Times New Roman"/>
        </w:rPr>
        <w:t>-api</w:t>
      </w:r>
      <w:del w:id="1025" w:author="Nikola Mitic" w:date="2025-05-17T15:52:00Z" w16du:dateUtc="2025-05-17T13:52:00Z">
        <w:r w:rsidRPr="005C552C" w:rsidDel="00ED0A19">
          <w:rPr>
            <w:rStyle w:val="Hyperlink"/>
            <w:rFonts w:cs="Times New Roman"/>
          </w:rPr>
          <w:delText>/</w:delText>
        </w:r>
      </w:del>
      <w:r>
        <w:fldChar w:fldCharType="end"/>
      </w:r>
      <w:customXmlInsRangeStart w:id="1026" w:author="Nikola Mitic" w:date="2025-05-17T15:53:00Z"/>
      <w:sdt>
        <w:sdtPr>
          <w:id w:val="-1073356279"/>
          <w:citation/>
        </w:sdtPr>
        <w:sdtContent>
          <w:customXmlInsRangeEnd w:id="1026"/>
          <w:ins w:id="1027" w:author="Nikola Mitic" w:date="2025-05-17T15:53:00Z" w16du:dateUtc="2025-05-17T13:53:00Z">
            <w:r w:rsidR="00ED0A19">
              <w:fldChar w:fldCharType="begin"/>
            </w:r>
          </w:ins>
          <w:ins w:id="1028" w:author="Nikola Mitic" w:date="2025-05-17T15:55:00Z" w16du:dateUtc="2025-05-17T13:55:00Z">
            <w:r w:rsidR="00ED0A19">
              <w:instrText xml:space="preserve">CITATION Ник25 \l 10266 </w:instrText>
            </w:r>
          </w:ins>
          <w:r w:rsidR="00ED0A19">
            <w:fldChar w:fldCharType="separate"/>
          </w:r>
          <w:r w:rsidR="003E6B8A">
            <w:rPr>
              <w:noProof/>
            </w:rPr>
            <w:t xml:space="preserve"> </w:t>
          </w:r>
          <w:r w:rsidR="003E6B8A" w:rsidRPr="003E6B8A">
            <w:rPr>
              <w:noProof/>
            </w:rPr>
            <w:t>[30]</w:t>
          </w:r>
          <w:ins w:id="1029" w:author="Nikola Mitic" w:date="2025-05-17T15:53:00Z" w16du:dateUtc="2025-05-17T13:53:00Z">
            <w:r w:rsidR="00ED0A19">
              <w:fldChar w:fldCharType="end"/>
            </w:r>
          </w:ins>
          <w:customXmlInsRangeStart w:id="1030" w:author="Nikola Mitic" w:date="2025-05-17T15:53:00Z"/>
        </w:sdtContent>
      </w:sdt>
      <w:customXmlInsRangeEnd w:id="1030"/>
    </w:p>
    <w:p w14:paraId="50F22975" w14:textId="59F59A9A" w:rsidR="00205E70" w:rsidRPr="005C552C" w:rsidRDefault="00205E70" w:rsidP="00205E70">
      <w:pPr>
        <w:pStyle w:val="ListParagraph"/>
        <w:numPr>
          <w:ilvl w:val="0"/>
          <w:numId w:val="21"/>
        </w:numPr>
        <w:rPr>
          <w:rStyle w:val="Hyperlink"/>
          <w:rFonts w:cs="Times New Roman"/>
          <w:color w:val="auto"/>
          <w:u w:val="none"/>
        </w:rPr>
      </w:pPr>
      <w:r>
        <w:fldChar w:fldCharType="begin"/>
      </w:r>
      <w:r>
        <w:instrText>HYPERLINK "https://github.com/MiticBNikola/taxi-web/"</w:instrText>
      </w:r>
      <w:r>
        <w:fldChar w:fldCharType="separate"/>
      </w:r>
      <w:del w:id="1031" w:author="Nikola Mitic" w:date="2025-05-17T15:54:00Z" w16du:dateUtc="2025-05-17T13:54:00Z">
        <w:r w:rsidRPr="005C552C" w:rsidDel="00ED0A19">
          <w:rPr>
            <w:rStyle w:val="Hyperlink"/>
            <w:rFonts w:cs="Times New Roman"/>
          </w:rPr>
          <w:delText>https://github.com/MiticBNikola/</w:delText>
        </w:r>
      </w:del>
      <w:proofErr w:type="spellStart"/>
      <w:r w:rsidRPr="005C552C">
        <w:rPr>
          <w:rStyle w:val="Hyperlink"/>
          <w:rFonts w:cs="Times New Roman"/>
        </w:rPr>
        <w:t>taxi</w:t>
      </w:r>
      <w:proofErr w:type="spellEnd"/>
      <w:r w:rsidRPr="005C552C">
        <w:rPr>
          <w:rStyle w:val="Hyperlink"/>
          <w:rFonts w:cs="Times New Roman"/>
        </w:rPr>
        <w:t>-web</w:t>
      </w:r>
      <w:del w:id="1032" w:author="Nikola Mitic" w:date="2025-05-17T15:54:00Z" w16du:dateUtc="2025-05-17T13:54:00Z">
        <w:r w:rsidRPr="005C552C" w:rsidDel="00ED0A19">
          <w:rPr>
            <w:rStyle w:val="Hyperlink"/>
            <w:rFonts w:cs="Times New Roman"/>
          </w:rPr>
          <w:delText>/</w:delText>
        </w:r>
      </w:del>
      <w:r>
        <w:fldChar w:fldCharType="end"/>
      </w:r>
      <w:customXmlInsRangeStart w:id="1033" w:author="Nikola Mitic" w:date="2025-05-17T15:55:00Z"/>
      <w:sdt>
        <w:sdtPr>
          <w:id w:val="466476424"/>
          <w:citation/>
        </w:sdtPr>
        <w:sdtContent>
          <w:customXmlInsRangeEnd w:id="1033"/>
          <w:ins w:id="1034" w:author="Nikola Mitic" w:date="2025-05-17T15:55:00Z" w16du:dateUtc="2025-05-17T13:55:00Z">
            <w:r w:rsidR="00ED0A19">
              <w:fldChar w:fldCharType="begin"/>
            </w:r>
            <w:r w:rsidR="00ED0A19">
              <w:rPr>
                <w:lang w:val="en-US"/>
              </w:rPr>
              <w:instrText xml:space="preserve"> CITATION Ник251 \l 1033 </w:instrText>
            </w:r>
          </w:ins>
          <w:r w:rsidR="00ED0A19">
            <w:fldChar w:fldCharType="separate"/>
          </w:r>
          <w:r w:rsidR="003E6B8A">
            <w:rPr>
              <w:noProof/>
              <w:lang w:val="en-US"/>
            </w:rPr>
            <w:t xml:space="preserve"> </w:t>
          </w:r>
          <w:r w:rsidR="003E6B8A" w:rsidRPr="003E6B8A">
            <w:rPr>
              <w:noProof/>
              <w:lang w:val="en-US"/>
            </w:rPr>
            <w:t>[31]</w:t>
          </w:r>
          <w:ins w:id="1035" w:author="Nikola Mitic" w:date="2025-05-17T15:55:00Z" w16du:dateUtc="2025-05-17T13:55:00Z">
            <w:r w:rsidR="00ED0A19">
              <w:fldChar w:fldCharType="end"/>
            </w:r>
          </w:ins>
          <w:customXmlInsRangeStart w:id="1036" w:author="Nikola Mitic" w:date="2025-05-17T15:55:00Z"/>
        </w:sdtContent>
      </w:sdt>
      <w:customXmlInsRangeEnd w:id="1036"/>
    </w:p>
    <w:p w14:paraId="752D43BE" w14:textId="6EB4127A" w:rsidR="000E77F8" w:rsidRDefault="000E77F8">
      <w:pPr>
        <w:spacing w:line="259" w:lineRule="auto"/>
        <w:jc w:val="left"/>
        <w:rPr>
          <w:rFonts w:cs="Times New Roman"/>
        </w:rPr>
      </w:pPr>
    </w:p>
    <w:p w14:paraId="648CD2D9" w14:textId="77777777" w:rsidR="00205E70" w:rsidRPr="005C552C" w:rsidRDefault="00205E70" w:rsidP="00205E70">
      <w:pPr>
        <w:pStyle w:val="Heading2"/>
        <w:numPr>
          <w:ilvl w:val="1"/>
          <w:numId w:val="2"/>
        </w:numPr>
        <w:ind w:left="0" w:firstLine="0"/>
        <w:jc w:val="left"/>
      </w:pPr>
      <w:bookmarkStart w:id="1037" w:name="_Toc202867298"/>
      <w:r w:rsidRPr="005C552C">
        <w:t>Архитектура апликације</w:t>
      </w:r>
      <w:bookmarkEnd w:id="1037"/>
    </w:p>
    <w:p w14:paraId="0981AE5F" w14:textId="77777777" w:rsidR="00205E70" w:rsidRPr="005C552C" w:rsidRDefault="00205E70" w:rsidP="00205E70"/>
    <w:p w14:paraId="4F0B1654" w14:textId="06ABE427"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r w:rsidR="003A12D3">
        <w:t xml:space="preserve"> док постоји надређени менаџер који прати њихово пословање</w:t>
      </w:r>
      <w:r w:rsidRPr="005C552C">
        <w:t>.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w:t>
      </w:r>
      <w:ins w:id="1038" w:author="Nikola Mitic" w:date="2025-07-08T11:18:00Z" w16du:dateUtc="2025-07-08T09:18:00Z">
        <w:r w:rsidR="00061661">
          <w:t xml:space="preserve"> радним окружењима</w:t>
        </w:r>
      </w:ins>
      <w:r w:rsidRPr="005C552C">
        <w:t xml:space="preserve"> </w:t>
      </w:r>
      <w:r w:rsidRPr="005C552C">
        <w:rPr>
          <w:i/>
          <w:iCs/>
        </w:rPr>
        <w:t>Angular</w:t>
      </w:r>
      <w:del w:id="1039" w:author="Nikola Mitic" w:date="2025-07-08T11:18:00Z" w16du:dateUtc="2025-07-08T09:18:00Z">
        <w:r w:rsidRPr="005C552C" w:rsidDel="00061661">
          <w:delText>-у</w:delText>
        </w:r>
      </w:del>
      <w:r w:rsidRPr="005C552C">
        <w:t xml:space="preserve"> и </w:t>
      </w:r>
      <w:r w:rsidRPr="005C552C">
        <w:rPr>
          <w:i/>
          <w:iCs/>
        </w:rPr>
        <w:t xml:space="preserve"> Laravel</w:t>
      </w:r>
      <w:del w:id="1040" w:author="Nikola Mitic" w:date="2025-07-08T11:18:00Z" w16du:dateUtc="2025-07-08T09:18:00Z">
        <w:r w:rsidRPr="005C552C" w:rsidDel="00061661">
          <w:delText>-у</w:delText>
        </w:r>
      </w:del>
      <w:r w:rsidRPr="005C552C">
        <w:t xml:space="preserve">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ins w:id="1041" w:author="Nikola Mitic" w:date="2025-05-13T21:20:00Z" w16du:dateUtc="2025-05-13T19:20:00Z">
        <w:r w:rsidR="00050810">
          <w:t xml:space="preserve"> Приказ ове архитектуре дат је на слици 10.</w:t>
        </w:r>
      </w:ins>
    </w:p>
    <w:p w14:paraId="7764679C" w14:textId="77777777" w:rsidR="00205E70" w:rsidRPr="005C552C" w:rsidRDefault="00205E70" w:rsidP="00205E70">
      <w:pPr>
        <w:jc w:val="center"/>
      </w:pPr>
      <w:r w:rsidRPr="005C552C">
        <w:rPr>
          <w:noProof/>
        </w:rPr>
        <w:drawing>
          <wp:inline distT="0" distB="0" distL="0" distR="0" wp14:anchorId="4AED1134" wp14:editId="738FE746">
            <wp:extent cx="3488787" cy="2904299"/>
            <wp:effectExtent l="0" t="0" r="0" b="0"/>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545378" cy="2951409"/>
                    </a:xfrm>
                    <a:prstGeom prst="rect">
                      <a:avLst/>
                    </a:prstGeom>
                    <a:noFill/>
                    <a:ln>
                      <a:noFill/>
                    </a:ln>
                  </pic:spPr>
                </pic:pic>
              </a:graphicData>
            </a:graphic>
          </wp:inline>
        </w:drawing>
      </w:r>
    </w:p>
    <w:p w14:paraId="6E1741C5" w14:textId="1F13C3EC" w:rsidR="00F40496" w:rsidRDefault="00205E70" w:rsidP="00F40496">
      <w:pPr>
        <w:pStyle w:val="Heading4"/>
        <w:jc w:val="center"/>
        <w:rPr>
          <w:i w:val="0"/>
          <w:iCs w:val="0"/>
        </w:rPr>
      </w:pPr>
      <w:r w:rsidRPr="005C552C">
        <w:t xml:space="preserve">Слика </w:t>
      </w:r>
      <w:ins w:id="1042" w:author="Nikola Mitic" w:date="2025-05-13T21:19:00Z" w16du:dateUtc="2025-05-13T19:19:00Z">
        <w:r w:rsidR="00050810">
          <w:t>10</w:t>
        </w:r>
      </w:ins>
      <w:del w:id="1043" w:author="Nikola Mitic" w:date="2025-05-13T21:19:00Z" w16du:dateUtc="2025-05-13T19:19:00Z">
        <w:r w:rsidR="00EC4003" w:rsidDel="00050810">
          <w:delText>5</w:delText>
        </w:r>
      </w:del>
      <w:r w:rsidRPr="005C552C">
        <w:t xml:space="preserve"> – Приказ архитектуре веб апликације</w:t>
      </w:r>
      <w:r w:rsidR="00F40496">
        <w:br w:type="page"/>
      </w:r>
    </w:p>
    <w:p w14:paraId="145D76C2" w14:textId="149903E3" w:rsidR="00AD777D" w:rsidRPr="007C6864" w:rsidRDefault="00AD777D" w:rsidP="00AD777D">
      <w:pPr>
        <w:pStyle w:val="Heading2"/>
        <w:numPr>
          <w:ilvl w:val="1"/>
          <w:numId w:val="2"/>
        </w:numPr>
        <w:ind w:left="0" w:firstLine="0"/>
        <w:rPr>
          <w:rFonts w:cs="Times New Roman"/>
          <w:i/>
          <w:iCs/>
          <w:lang w:val="en-US"/>
          <w:rPrChange w:id="1044" w:author="Nikola Mitic" w:date="2025-07-08T11:39:00Z" w16du:dateUtc="2025-07-08T09:39:00Z">
            <w:rPr>
              <w:rFonts w:cs="Times New Roman"/>
              <w:lang w:val="en-US"/>
            </w:rPr>
          </w:rPrChange>
        </w:rPr>
      </w:pPr>
      <w:bookmarkStart w:id="1045" w:name="_Toc202867299"/>
      <w:r w:rsidRPr="007C6864">
        <w:rPr>
          <w:rFonts w:cs="Times New Roman"/>
          <w:i/>
          <w:iCs/>
          <w:lang w:val="en-US"/>
          <w:rPrChange w:id="1046" w:author="Nikola Mitic" w:date="2025-07-08T11:39:00Z" w16du:dateUtc="2025-07-08T09:39:00Z">
            <w:rPr>
              <w:rFonts w:cs="Times New Roman"/>
              <w:lang w:val="en-US"/>
            </w:rPr>
          </w:rPrChange>
        </w:rPr>
        <w:lastRenderedPageBreak/>
        <w:t>MySQL</w:t>
      </w:r>
      <w:bookmarkEnd w:id="1045"/>
    </w:p>
    <w:p w14:paraId="78935E9E" w14:textId="77777777" w:rsidR="005F3024" w:rsidRDefault="005F3024" w:rsidP="005F3024">
      <w:pPr>
        <w:rPr>
          <w:lang w:val="en-US"/>
        </w:rPr>
      </w:pPr>
    </w:p>
    <w:p w14:paraId="52F9BD42" w14:textId="6B44F807" w:rsidR="005F3024" w:rsidRDefault="005F3024" w:rsidP="005F3024">
      <w:pPr>
        <w:ind w:firstLine="720"/>
      </w:pPr>
      <w:r>
        <w:rPr>
          <w:lang w:val="en-US"/>
        </w:rPr>
        <w:t xml:space="preserve">MySQL </w:t>
      </w:r>
      <w:r>
        <w:t xml:space="preserve">је најпознатији </w:t>
      </w:r>
      <w:r>
        <w:rPr>
          <w:lang w:val="en-US"/>
        </w:rPr>
        <w:t>open source</w:t>
      </w:r>
      <w:del w:id="1047" w:author="Nikola Mitic" w:date="2025-05-13T20:47:00Z" w16du:dateUtc="2025-05-13T18:47:00Z">
        <w:r w:rsidDel="00BF519B">
          <w:rPr>
            <w:rStyle w:val="FootnoteReference"/>
          </w:rPr>
          <w:footnoteReference w:id="12"/>
        </w:r>
      </w:del>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Pr>
          <w:lang w:val="en-US"/>
        </w:rPr>
        <w:t xml:space="preserve">open source </w:t>
      </w:r>
      <w:r>
        <w:t>платформе, сами корисници по наилажењу још увек не решених проблема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sidR="003E6B8A">
            <w:rPr>
              <w:noProof/>
            </w:rPr>
            <w:t xml:space="preserve"> </w:t>
          </w:r>
          <w:r w:rsidR="003E6B8A" w:rsidRPr="003E6B8A">
            <w:rPr>
              <w:noProof/>
            </w:rPr>
            <w:t>[32]</w:t>
          </w:r>
          <w:r>
            <w:fldChar w:fldCharType="end"/>
          </w:r>
        </w:sdtContent>
      </w:sdt>
    </w:p>
    <w:p w14:paraId="7F8257D4" w14:textId="65EA4953" w:rsidR="005F3024" w:rsidRPr="005F3024" w:rsidRDefault="005F3024" w:rsidP="005F3024">
      <w:pPr>
        <w:ind w:firstLine="720"/>
        <w:rPr>
          <w:lang w:val="en-US"/>
        </w:rPr>
      </w:pPr>
      <w:r>
        <w:t xml:space="preserve">Најбитније својство  </w:t>
      </w:r>
      <w:r>
        <w:rPr>
          <w:lang w:val="en-US"/>
        </w:rPr>
        <w:t>MySQL</w:t>
      </w:r>
      <w:r>
        <w:t xml:space="preserve"> базе података је употреба </w:t>
      </w:r>
      <w:r>
        <w:rPr>
          <w:lang w:val="en-US"/>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 односно другачије названо трансакције података. Трансакције су атомичне јер се њихово извршење дозвољава само у целости, уколико неку од радњи трансакције није било могуће извршити, трансакција ће се поништити, односно никаква измена неће бити сачувана у бази података, макар до грешке 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Трансакције су и изоловане, односно не дозвољавају конкурентност модификације података у истом тренутку, преводећи их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sidR="003E6B8A">
            <w:rPr>
              <w:noProof/>
            </w:rPr>
            <w:t xml:space="preserve"> </w:t>
          </w:r>
          <w:r w:rsidR="003E6B8A" w:rsidRPr="003E6B8A">
            <w:rPr>
              <w:noProof/>
            </w:rPr>
            <w:t>[33]</w:t>
          </w:r>
          <w:r>
            <w:fldChar w:fldCharType="end"/>
          </w:r>
        </w:sdtContent>
      </w:sdt>
    </w:p>
    <w:p w14:paraId="60DD2E04" w14:textId="77777777" w:rsidR="005F3024" w:rsidRPr="005F3024" w:rsidRDefault="005F3024" w:rsidP="005F3024">
      <w:pPr>
        <w:rPr>
          <w:lang w:val="en-US"/>
        </w:rPr>
      </w:pPr>
    </w:p>
    <w:p w14:paraId="01161126" w14:textId="39E2DEBE" w:rsidR="00AD777D" w:rsidRPr="007C6864" w:rsidRDefault="007C6864" w:rsidP="00AD777D">
      <w:pPr>
        <w:pStyle w:val="Heading2"/>
        <w:numPr>
          <w:ilvl w:val="1"/>
          <w:numId w:val="2"/>
        </w:numPr>
        <w:ind w:left="0" w:firstLine="0"/>
        <w:rPr>
          <w:rFonts w:cs="Times New Roman"/>
          <w:i/>
          <w:iCs/>
          <w:lang w:val="en-US"/>
          <w:rPrChange w:id="1050" w:author="Nikola Mitic" w:date="2025-07-08T11:39:00Z" w16du:dateUtc="2025-07-08T09:39:00Z">
            <w:rPr>
              <w:rFonts w:cs="Times New Roman"/>
              <w:lang w:val="en-US"/>
            </w:rPr>
          </w:rPrChange>
        </w:rPr>
      </w:pPr>
      <w:bookmarkStart w:id="1051" w:name="_Toc202867300"/>
      <w:ins w:id="1052" w:author="Nikola Mitic" w:date="2025-07-08T11:39:00Z" w16du:dateUtc="2025-07-08T09:39:00Z">
        <w:r w:rsidRPr="007C6864">
          <w:rPr>
            <w:rFonts w:cs="Times New Roman"/>
            <w:rPrChange w:id="1053" w:author="Nikola Mitic" w:date="2025-07-08T11:39:00Z" w16du:dateUtc="2025-07-08T09:39:00Z">
              <w:rPr>
                <w:rFonts w:cs="Times New Roman"/>
                <w:i/>
                <w:iCs/>
              </w:rPr>
            </w:rPrChange>
          </w:rPr>
          <w:t>Радно окружење</w:t>
        </w:r>
        <w:r>
          <w:rPr>
            <w:rFonts w:cs="Times New Roman"/>
            <w:i/>
            <w:iCs/>
          </w:rPr>
          <w:t xml:space="preserve"> </w:t>
        </w:r>
      </w:ins>
      <w:r w:rsidR="00AD777D" w:rsidRPr="007C6864">
        <w:rPr>
          <w:rFonts w:cs="Times New Roman"/>
          <w:i/>
          <w:iCs/>
          <w:lang w:val="en-US"/>
          <w:rPrChange w:id="1054" w:author="Nikola Mitic" w:date="2025-07-08T11:39:00Z" w16du:dateUtc="2025-07-08T09:39:00Z">
            <w:rPr>
              <w:rFonts w:cs="Times New Roman"/>
              <w:lang w:val="en-US"/>
            </w:rPr>
          </w:rPrChange>
        </w:rPr>
        <w:t>Angular</w:t>
      </w:r>
      <w:bookmarkEnd w:id="1051"/>
    </w:p>
    <w:p w14:paraId="43963AAA" w14:textId="77777777" w:rsidR="00AD777D" w:rsidRDefault="00AD777D" w:rsidP="00AD777D">
      <w:pPr>
        <w:rPr>
          <w:lang w:val="en-US"/>
        </w:rPr>
      </w:pPr>
    </w:p>
    <w:p w14:paraId="516DAABA" w14:textId="00907EE6" w:rsidR="00AD777D" w:rsidRPr="005C552C" w:rsidRDefault="00AD777D" w:rsidP="00AD777D">
      <w:pPr>
        <w:ind w:firstLine="720"/>
      </w:pPr>
      <w:r w:rsidRPr="005C552C">
        <w:rPr>
          <w:i/>
          <w:iCs/>
        </w:rPr>
        <w:t xml:space="preserve">Angular </w:t>
      </w:r>
      <w:r w:rsidRPr="005C552C">
        <w:t xml:space="preserve">је </w:t>
      </w:r>
      <w:r w:rsidRPr="005C552C">
        <w:rPr>
          <w:i/>
          <w:iCs/>
        </w:rPr>
        <w:t>frontend</w:t>
      </w:r>
      <w:r w:rsidRPr="005C552C">
        <w:t xml:space="preserve"> </w:t>
      </w:r>
      <w:del w:id="1055" w:author="Nikola Mitic" w:date="2025-07-08T11:19:00Z" w16du:dateUtc="2025-07-08T09:19:00Z">
        <w:r w:rsidRPr="00061661" w:rsidDel="00061661">
          <w:rPr>
            <w:rPrChange w:id="1056" w:author="Nikola Mitic" w:date="2025-07-08T11:19:00Z" w16du:dateUtc="2025-07-08T09:19:00Z">
              <w:rPr>
                <w:i/>
                <w:iCs/>
              </w:rPr>
            </w:rPrChange>
          </w:rPr>
          <w:delText>framework</w:delText>
        </w:r>
        <w:r w:rsidRPr="005C552C" w:rsidDel="00061661">
          <w:delText xml:space="preserve"> </w:delText>
        </w:r>
      </w:del>
      <w:ins w:id="1057" w:author="Nikola Mitic" w:date="2025-07-08T11:19:00Z" w16du:dateUtc="2025-07-08T09:19:00Z">
        <w:r w:rsidR="00061661">
          <w:t>радно окружење</w:t>
        </w:r>
        <w:r w:rsidR="00061661" w:rsidRPr="005C552C">
          <w:t xml:space="preserve"> </w:t>
        </w:r>
      </w:ins>
      <w:r w:rsidRPr="005C552C">
        <w:t>кој</w:t>
      </w:r>
      <w:ins w:id="1058" w:author="Nikola Mitic" w:date="2025-07-08T11:19:00Z" w16du:dateUtc="2025-07-08T09:19:00Z">
        <w:r w:rsidR="00061661">
          <w:t>е</w:t>
        </w:r>
      </w:ins>
      <w:del w:id="1059" w:author="Nikola Mitic" w:date="2025-07-08T11:19:00Z" w16du:dateUtc="2025-07-08T09:19:00Z">
        <w:r w:rsidRPr="005C552C" w:rsidDel="00061661">
          <w:delText>и</w:delText>
        </w:r>
      </w:del>
      <w:r w:rsidRPr="005C552C">
        <w:t xml:space="preserve"> користи </w:t>
      </w:r>
      <w:r w:rsidRPr="005C552C">
        <w:rPr>
          <w:i/>
          <w:iCs/>
        </w:rPr>
        <w:t>TypeScript</w:t>
      </w:r>
      <w:r w:rsidRPr="005C552C">
        <w:t xml:space="preserve"> програмски језик. Креиран је са истом идејом као и</w:t>
      </w:r>
      <w:ins w:id="1060" w:author="Nikola Mitic" w:date="2025-07-08T11:19:00Z" w16du:dateUtc="2025-07-08T09:19:00Z">
        <w:r w:rsidR="00061661">
          <w:t xml:space="preserve"> радно окружење</w:t>
        </w:r>
      </w:ins>
      <w:r w:rsidRPr="005C552C">
        <w:t xml:space="preserve">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426FC07F" w14:textId="29C79B11" w:rsidR="00AD777D" w:rsidRPr="005C552C" w:rsidRDefault="00AD777D" w:rsidP="00AD777D">
      <w:pPr>
        <w:pStyle w:val="ListParagraph"/>
        <w:numPr>
          <w:ilvl w:val="0"/>
          <w:numId w:val="21"/>
        </w:numPr>
      </w:pPr>
      <w:r w:rsidRPr="005C552C">
        <w:t>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w:t>
      </w:r>
      <w:ins w:id="1061" w:author="Nikola Mitic" w:date="2025-05-13T21:21:00Z" w16du:dateUtc="2025-05-13T19:21:00Z">
        <w:r w:rsidR="00050810">
          <w:t xml:space="preserve"> На слици 11 је приказана таква компонента.</w:t>
        </w:r>
      </w:ins>
      <w:r w:rsidRPr="005C552C">
        <w:t xml:space="preserve">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32"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8NFw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1FD60157" w:rsidR="00AD777D" w:rsidRPr="005C552C" w:rsidRDefault="00050810" w:rsidP="00AD777D">
      <w:pPr>
        <w:pStyle w:val="Heading4"/>
        <w:jc w:val="center"/>
      </w:pPr>
      <w:ins w:id="1062" w:author="Nikola Mitic" w:date="2025-05-13T21:20:00Z" w16du:dateUtc="2025-05-13T19:20:00Z">
        <w:r>
          <w:t>Слика 11 –</w:t>
        </w:r>
      </w:ins>
      <w:ins w:id="1063" w:author="Nikola Mitic" w:date="2025-05-13T21:24:00Z" w16du:dateUtc="2025-05-13T19:24:00Z">
        <w:r w:rsidR="00A50927">
          <w:t xml:space="preserve"> </w:t>
        </w:r>
      </w:ins>
      <w:r w:rsidR="00AD777D" w:rsidRPr="005C552C">
        <w:t>Пример самосталне компоненте</w:t>
      </w:r>
    </w:p>
    <w:p w14:paraId="6B33DDEC" w14:textId="77777777" w:rsidR="00AD777D" w:rsidRPr="005C552C" w:rsidRDefault="00AD777D" w:rsidP="00AD777D"/>
    <w:p w14:paraId="3FD59ED8" w14:textId="0BCFB651" w:rsidR="00AD777D" w:rsidRPr="005C552C" w:rsidRDefault="00AD777D" w:rsidP="00AD777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ins w:id="1064" w:author="Nikola Mitic" w:date="2025-05-13T21:21:00Z" w16du:dateUtc="2025-05-13T19:21:00Z">
        <w:r w:rsidR="00050810">
          <w:t xml:space="preserve"> На слици 12 је приказан пример</w:t>
        </w:r>
      </w:ins>
      <w:ins w:id="1065" w:author="Nikola Mitic" w:date="2025-05-13T21:22:00Z" w16du:dateUtc="2025-05-13T19:22:00Z">
        <w:r w:rsidR="00050810">
          <w:t xml:space="preserve"> дефинисања једног улазног атрибута и излазне функције.</w:t>
        </w:r>
      </w:ins>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3"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AIn6h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47B1854B" w:rsidR="00AD777D" w:rsidRPr="005C552C" w:rsidRDefault="00050810" w:rsidP="00AD777D">
      <w:pPr>
        <w:pStyle w:val="Heading4"/>
        <w:jc w:val="center"/>
      </w:pPr>
      <w:ins w:id="1066" w:author="Nikola Mitic" w:date="2025-05-13T21:22:00Z" w16du:dateUtc="2025-05-13T19:22:00Z">
        <w:r>
          <w:t>Слика 12 –</w:t>
        </w:r>
      </w:ins>
      <w:ins w:id="1067" w:author="Nikola Mitic" w:date="2025-05-13T21:24:00Z" w16du:dateUtc="2025-05-13T19:24:00Z">
        <w:r w:rsidR="00A50927">
          <w:t xml:space="preserve"> </w:t>
        </w:r>
      </w:ins>
      <w:r w:rsidR="00AD777D" w:rsidRPr="005C552C">
        <w:t>Пример примања вредности и враћања акције</w:t>
      </w:r>
    </w:p>
    <w:p w14:paraId="415DA873" w14:textId="77777777" w:rsidR="00AD777D" w:rsidRPr="005C552C" w:rsidRDefault="00AD777D" w:rsidP="00AD777D"/>
    <w:p w14:paraId="41142AE1" w14:textId="70217B7E" w:rsidR="00AD777D" w:rsidRPr="005C552C" w:rsidRDefault="00AD777D" w:rsidP="00AD777D">
      <w:pPr>
        <w:pStyle w:val="ListParagraph"/>
        <w:numPr>
          <w:ilvl w:val="0"/>
          <w:numId w:val="21"/>
        </w:numPr>
      </w:pPr>
      <w:r w:rsidRPr="005C552C">
        <w:t xml:space="preserve">декоратори параметра, они омогућују вршење </w:t>
      </w:r>
      <w:ins w:id="1068" w:author="Nikola Mitic" w:date="2025-05-13T20:47:00Z" w16du:dateUtc="2025-05-13T18:47:00Z">
        <w:r w:rsidR="00BF519B">
          <w:rPr>
            <w:i/>
            <w:iCs/>
            <w:lang w:val="en-US"/>
          </w:rPr>
          <w:t>D</w:t>
        </w:r>
      </w:ins>
      <w:del w:id="1069" w:author="Nikola Mitic" w:date="2025-05-13T20:47:00Z" w16du:dateUtc="2025-05-13T18:47:00Z">
        <w:r w:rsidRPr="005C552C" w:rsidDel="00BF519B">
          <w:rPr>
            <w:i/>
            <w:iCs/>
          </w:rPr>
          <w:delText>D</w:delText>
        </w:r>
      </w:del>
      <w:ins w:id="1070" w:author="Nikola Mitic" w:date="2025-05-13T20:47:00Z" w16du:dateUtc="2025-05-13T18:47:00Z">
        <w:r w:rsidR="00BF519B">
          <w:rPr>
            <w:i/>
            <w:iCs/>
            <w:lang w:val="en-US"/>
          </w:rPr>
          <w:t xml:space="preserve">ependency </w:t>
        </w:r>
      </w:ins>
      <w:ins w:id="1071" w:author="Nikola Mitic" w:date="2025-05-13T20:48:00Z" w16du:dateUtc="2025-05-13T18:48:00Z">
        <w:r w:rsidR="00BF519B">
          <w:rPr>
            <w:i/>
            <w:iCs/>
            <w:lang w:val="en-US"/>
          </w:rPr>
          <w:t>I</w:t>
        </w:r>
      </w:ins>
      <w:del w:id="1072" w:author="Nikola Mitic" w:date="2025-05-13T20:48:00Z" w16du:dateUtc="2025-05-13T18:48:00Z">
        <w:r w:rsidRPr="005C552C" w:rsidDel="00BF519B">
          <w:rPr>
            <w:i/>
            <w:iCs/>
          </w:rPr>
          <w:delText>I</w:delText>
        </w:r>
      </w:del>
      <w:ins w:id="1073" w:author="Nikola Mitic" w:date="2025-05-13T20:47:00Z" w16du:dateUtc="2025-05-13T18:47:00Z">
        <w:r w:rsidR="00BF519B">
          <w:rPr>
            <w:i/>
            <w:iCs/>
            <w:lang w:val="en-US"/>
          </w:rPr>
          <w:t>njection</w:t>
        </w:r>
      </w:ins>
      <w:del w:id="1074" w:author="Nikola Mitic" w:date="2025-05-13T20:48:00Z" w16du:dateUtc="2025-05-13T18:48:00Z">
        <w:r w:rsidRPr="005C552C" w:rsidDel="00BF519B">
          <w:rPr>
            <w:rStyle w:val="FootnoteReference"/>
          </w:rPr>
          <w:footnoteReference w:id="13"/>
        </w:r>
      </w:del>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3E6B8A">
            <w:rPr>
              <w:noProof/>
            </w:rPr>
            <w:t xml:space="preserve"> </w:t>
          </w:r>
          <w:r w:rsidR="003E6B8A" w:rsidRPr="003E6B8A">
            <w:rPr>
              <w:noProof/>
            </w:rPr>
            <w:t>[34]</w:t>
          </w:r>
          <w:r w:rsidRPr="005C552C">
            <w:fldChar w:fldCharType="end"/>
          </w:r>
        </w:sdtContent>
      </w:sdt>
      <w:ins w:id="1077" w:author="Nikola Mitic" w:date="2025-05-13T21:23:00Z" w16du:dateUtc="2025-05-13T19:23:00Z">
        <w:r w:rsidR="00050810">
          <w:t xml:space="preserve"> На слици 13 је приказан пример учитавања једне овакве сервисне класе.</w:t>
        </w:r>
      </w:ins>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4"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y7FQ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4B0B7995" w:rsidR="00AD777D" w:rsidRPr="005C552C" w:rsidRDefault="00050810" w:rsidP="00AD777D">
      <w:pPr>
        <w:pStyle w:val="Heading4"/>
        <w:jc w:val="center"/>
      </w:pPr>
      <w:ins w:id="1078" w:author="Nikola Mitic" w:date="2025-05-13T21:22:00Z" w16du:dateUtc="2025-05-13T19:22:00Z">
        <w:r>
          <w:t xml:space="preserve">Слика </w:t>
        </w:r>
      </w:ins>
      <w:ins w:id="1079" w:author="Nikola Mitic" w:date="2025-05-13T21:23:00Z" w16du:dateUtc="2025-05-13T19:23:00Z">
        <w:r>
          <w:t>13 –</w:t>
        </w:r>
      </w:ins>
      <w:ins w:id="1080" w:author="Nikola Mitic" w:date="2025-05-13T21:24:00Z" w16du:dateUtc="2025-05-13T19:24:00Z">
        <w:r w:rsidR="00A50927">
          <w:t xml:space="preserve"> </w:t>
        </w:r>
      </w:ins>
      <w:r w:rsidR="00AD777D" w:rsidRPr="005C552C">
        <w:t>Пример дефинисања и убацивања помоћног сервиса</w:t>
      </w:r>
    </w:p>
    <w:p w14:paraId="2DA3525A" w14:textId="77777777" w:rsidR="00EC4003" w:rsidRDefault="00EC4003" w:rsidP="00AD777D">
      <w:pPr>
        <w:ind w:firstLine="720"/>
      </w:pPr>
    </w:p>
    <w:p w14:paraId="419FF701" w14:textId="4E4825A0" w:rsidR="00AD777D" w:rsidRPr="005C552C" w:rsidRDefault="00AD777D" w:rsidP="00AD777D">
      <w:pPr>
        <w:ind w:firstLine="720"/>
      </w:pPr>
      <w:r w:rsidRPr="005C552C">
        <w:lastRenderedPageBreak/>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3E6B8A">
            <w:rPr>
              <w:noProof/>
            </w:rPr>
            <w:t xml:space="preserve"> </w:t>
          </w:r>
          <w:r w:rsidR="003E6B8A" w:rsidRPr="003E6B8A">
            <w:rPr>
              <w:noProof/>
            </w:rPr>
            <w:t>[35]</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3E6B8A">
            <w:rPr>
              <w:noProof/>
            </w:rPr>
            <w:t xml:space="preserve"> </w:t>
          </w:r>
          <w:r w:rsidR="003E6B8A" w:rsidRPr="003E6B8A">
            <w:rPr>
              <w:noProof/>
            </w:rPr>
            <w:t>[36]</w:t>
          </w:r>
          <w:r w:rsidRPr="005C552C">
            <w:fldChar w:fldCharType="end"/>
          </w:r>
        </w:sdtContent>
      </w:sdt>
      <w:r w:rsidRPr="005C552C">
        <w:t xml:space="preserve"> </w:t>
      </w:r>
    </w:p>
    <w:p w14:paraId="30D3AAB8" w14:textId="0402B971" w:rsidR="00AD777D" w:rsidRPr="005C552C" w:rsidRDefault="00AD777D" w:rsidP="00AD777D">
      <w:pPr>
        <w:ind w:firstLine="720"/>
      </w:pPr>
      <w:r w:rsidRPr="005C552C">
        <w:t>Апликације развијене у</w:t>
      </w:r>
      <w:ins w:id="1081" w:author="Nikola Mitic" w:date="2025-07-08T11:20:00Z" w16du:dateUtc="2025-07-08T09:20:00Z">
        <w:r w:rsidR="00061661">
          <w:t xml:space="preserve"> радном окружењу</w:t>
        </w:r>
      </w:ins>
      <w:r w:rsidRPr="005C552C">
        <w:t xml:space="preserve"> </w:t>
      </w:r>
      <w:r w:rsidRPr="005C552C">
        <w:rPr>
          <w:i/>
          <w:iCs/>
        </w:rPr>
        <w:t>Angular</w:t>
      </w:r>
      <w:del w:id="1082" w:author="Nikola Mitic" w:date="2025-07-08T11:20:00Z" w16du:dateUtc="2025-07-08T09:20:00Z">
        <w:r w:rsidRPr="005C552C" w:rsidDel="00061661">
          <w:delText>-у</w:delText>
        </w:r>
      </w:del>
      <w:r w:rsidRPr="005C552C">
        <w:t xml:space="preserve"> су заправо </w:t>
      </w:r>
      <w:del w:id="1083" w:author="Nikola Mitic" w:date="2025-07-08T11:20:00Z" w16du:dateUtc="2025-07-08T09:20:00Z">
        <w:r w:rsidRPr="005C552C" w:rsidDel="00061661">
          <w:rPr>
            <w:i/>
            <w:iCs/>
          </w:rPr>
          <w:delText>SPA</w:delText>
        </w:r>
        <w:r w:rsidRPr="005C552C" w:rsidDel="00061661">
          <w:delText xml:space="preserve"> односно </w:delText>
        </w:r>
      </w:del>
      <w:r w:rsidRPr="005C552C">
        <w:t>апликације са једном страницом</w:t>
      </w:r>
      <w:ins w:id="1084" w:author="Nikola Mitic" w:date="2025-07-08T11:20:00Z" w16du:dateUtc="2025-07-08T09:20:00Z">
        <w:r w:rsidR="00061661">
          <w:t xml:space="preserve"> односно </w:t>
        </w:r>
        <w:r w:rsidR="00061661" w:rsidRPr="005C552C">
          <w:rPr>
            <w:i/>
            <w:iCs/>
          </w:rPr>
          <w:t>SPA</w:t>
        </w:r>
      </w:ins>
      <w:r w:rsidRPr="005C552C">
        <w:t xml:space="preserve">.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w:t>
      </w:r>
      <w:ins w:id="1085" w:author="Nikola Mitic" w:date="2025-07-08T11:20:00Z" w16du:dateUtc="2025-07-08T09:20:00Z">
        <w:r w:rsidR="00061661">
          <w:t xml:space="preserve"> радно окружење</w:t>
        </w:r>
      </w:ins>
      <w:r w:rsidRPr="005C552C">
        <w:t xml:space="preserve"> </w:t>
      </w:r>
      <w:r w:rsidRPr="005C552C">
        <w:rPr>
          <w:i/>
          <w:iCs/>
        </w:rPr>
        <w:t>Angular</w:t>
      </w:r>
      <w:r w:rsidRPr="005C552C">
        <w:t xml:space="preserve"> ће сам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3E6B8A">
            <w:rPr>
              <w:noProof/>
            </w:rPr>
            <w:t xml:space="preserve"> </w:t>
          </w:r>
          <w:r w:rsidR="003E6B8A" w:rsidRPr="003E6B8A">
            <w:rPr>
              <w:noProof/>
            </w:rPr>
            <w:t>[37]</w:t>
          </w:r>
          <w:r w:rsidRPr="005C552C">
            <w:fldChar w:fldCharType="end"/>
          </w:r>
        </w:sdtContent>
      </w:sdt>
      <w:ins w:id="1086" w:author="Nikola Mitic" w:date="2025-05-13T21:26:00Z" w16du:dateUtc="2025-05-13T19:26:00Z">
        <w:r w:rsidR="00741B9D">
          <w:t xml:space="preserve"> На слици 14 је приказан изглед оваквих компоненти.</w:t>
        </w:r>
      </w:ins>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5"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6AC0153" w14:textId="6FABAA02" w:rsidR="00AD777D" w:rsidRPr="00EC4003" w:rsidRDefault="00A50927" w:rsidP="00EC4003">
      <w:pPr>
        <w:pStyle w:val="Heading4"/>
        <w:jc w:val="center"/>
      </w:pPr>
      <w:ins w:id="1087" w:author="Nikola Mitic" w:date="2025-05-13T21:24:00Z" w16du:dateUtc="2025-05-13T19:24:00Z">
        <w:r>
          <w:t xml:space="preserve">Слика 14 – </w:t>
        </w:r>
      </w:ins>
      <w:r w:rsidR="00AD777D" w:rsidRPr="005C552C">
        <w:t>Пример главне компоненте SPA</w:t>
      </w:r>
    </w:p>
    <w:p w14:paraId="0DFF2491" w14:textId="77777777" w:rsidR="00AD777D" w:rsidRPr="00AD777D" w:rsidRDefault="00AD777D" w:rsidP="00AD777D">
      <w:pPr>
        <w:rPr>
          <w:lang w:val="en-US"/>
        </w:rPr>
      </w:pPr>
    </w:p>
    <w:p w14:paraId="342EEEC3" w14:textId="0410B008" w:rsidR="00AD777D" w:rsidRPr="007C6864" w:rsidRDefault="00AD777D" w:rsidP="00205E70">
      <w:pPr>
        <w:pStyle w:val="Heading2"/>
        <w:numPr>
          <w:ilvl w:val="1"/>
          <w:numId w:val="2"/>
        </w:numPr>
        <w:ind w:left="0" w:firstLine="0"/>
        <w:rPr>
          <w:rFonts w:cs="Times New Roman"/>
          <w:i/>
          <w:iCs/>
          <w:lang w:val="en-US"/>
          <w:rPrChange w:id="1088" w:author="Nikola Mitic" w:date="2025-07-08T11:39:00Z" w16du:dateUtc="2025-07-08T09:39:00Z">
            <w:rPr>
              <w:rFonts w:cs="Times New Roman"/>
              <w:lang w:val="en-US"/>
            </w:rPr>
          </w:rPrChange>
        </w:rPr>
      </w:pPr>
      <w:bookmarkStart w:id="1089" w:name="_Toc202867301"/>
      <w:r w:rsidRPr="007C6864">
        <w:rPr>
          <w:rFonts w:cs="Times New Roman"/>
          <w:i/>
          <w:iCs/>
          <w:lang w:val="en-US"/>
          <w:rPrChange w:id="1090" w:author="Nikola Mitic" w:date="2025-07-08T11:39:00Z" w16du:dateUtc="2025-07-08T09:39:00Z">
            <w:rPr>
              <w:rFonts w:cs="Times New Roman"/>
              <w:lang w:val="en-US"/>
            </w:rPr>
          </w:rPrChange>
        </w:rPr>
        <w:t>Web Socket</w:t>
      </w:r>
      <w:bookmarkEnd w:id="1089"/>
    </w:p>
    <w:p w14:paraId="5464479B" w14:textId="77777777" w:rsidR="00AD777D" w:rsidRDefault="00AD777D" w:rsidP="00AD777D">
      <w:pPr>
        <w:rPr>
          <w:lang w:val="en-US"/>
        </w:rPr>
      </w:pPr>
    </w:p>
    <w:p w14:paraId="7E1071AC" w14:textId="2F88CFFF"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w:t>
      </w:r>
      <w:ins w:id="1091" w:author="Nikola Mitic" w:date="2025-05-13T21:28:00Z" w16du:dateUtc="2025-05-13T19:28:00Z">
        <w:r w:rsidR="00741B9D">
          <w:t xml:space="preserve"> Овакав вид комуникације је приказан на слици 15.</w:t>
        </w:r>
      </w:ins>
      <w:r w:rsidRPr="005C552C">
        <w:t xml:space="preserve">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57E5BDCE" w14:textId="77777777" w:rsidR="00AD777D" w:rsidRPr="005C552C" w:rsidRDefault="00AD777D" w:rsidP="00AD777D">
      <w:pPr>
        <w:jc w:val="center"/>
      </w:pPr>
      <w:r w:rsidRPr="005C552C">
        <w:rPr>
          <w:noProof/>
        </w:rPr>
        <w:lastRenderedPageBreak/>
        <w:drawing>
          <wp:inline distT="0" distB="0" distL="0" distR="0" wp14:anchorId="6379449F" wp14:editId="58A37CD7">
            <wp:extent cx="4039200" cy="1620000"/>
            <wp:effectExtent l="0" t="0" r="0"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9200" cy="1620000"/>
                    </a:xfrm>
                    <a:prstGeom prst="rect">
                      <a:avLst/>
                    </a:prstGeom>
                    <a:noFill/>
                    <a:ln>
                      <a:noFill/>
                    </a:ln>
                  </pic:spPr>
                </pic:pic>
              </a:graphicData>
            </a:graphic>
          </wp:inline>
        </w:drawing>
      </w:r>
    </w:p>
    <w:p w14:paraId="23AF7E73" w14:textId="0775F0B7" w:rsidR="00AD777D" w:rsidRPr="005C552C" w:rsidRDefault="00AD777D" w:rsidP="00AD777D">
      <w:pPr>
        <w:pStyle w:val="Heading4"/>
        <w:jc w:val="center"/>
      </w:pPr>
      <w:r w:rsidRPr="005C552C">
        <w:t xml:space="preserve">Слика </w:t>
      </w:r>
      <w:ins w:id="1092" w:author="Nikola Mitic" w:date="2025-05-13T21:27:00Z" w16du:dateUtc="2025-05-13T19:27:00Z">
        <w:r w:rsidR="00741B9D">
          <w:t>15</w:t>
        </w:r>
      </w:ins>
      <w:del w:id="1093" w:author="Nikola Mitic" w:date="2025-05-13T21:27:00Z" w16du:dateUtc="2025-05-13T19:27:00Z">
        <w:r w:rsidR="00EC4003" w:rsidDel="00741B9D">
          <w:delText>6</w:delText>
        </w:r>
      </w:del>
      <w:r w:rsidRPr="005C552C">
        <w:t xml:space="preserve">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3E6B8A">
            <w:rPr>
              <w:noProof/>
            </w:rPr>
            <w:t xml:space="preserve"> </w:t>
          </w:r>
          <w:r w:rsidR="003E6B8A" w:rsidRPr="003E6B8A">
            <w:rPr>
              <w:noProof/>
            </w:rPr>
            <w:t>[38]</w:t>
          </w:r>
          <w:r w:rsidRPr="005C552C">
            <w:fldChar w:fldCharType="end"/>
          </w:r>
        </w:sdtContent>
      </w:sdt>
    </w:p>
    <w:p w14:paraId="46F26C49" w14:textId="77777777" w:rsidR="00EC4003" w:rsidRDefault="00EC4003" w:rsidP="00AD777D">
      <w:pPr>
        <w:ind w:firstLine="720"/>
        <w:rPr>
          <w:i/>
          <w:iCs/>
        </w:rPr>
      </w:pPr>
    </w:p>
    <w:p w14:paraId="1E92C9DC" w14:textId="47DC6890" w:rsidR="00AD777D" w:rsidRPr="00741B9D" w:rsidRDefault="00AD777D" w:rsidP="00AD777D">
      <w:pPr>
        <w:ind w:firstLine="720"/>
      </w:pPr>
      <w:r w:rsidRPr="005C552C">
        <w:rPr>
          <w:i/>
          <w:iCs/>
        </w:rPr>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ins w:id="1094" w:author="Nikola Mitic" w:date="2025-05-13T21:27:00Z" w16du:dateUtc="2025-05-13T19:27:00Z">
        <w:r w:rsidR="00741B9D">
          <w:t xml:space="preserve"> На слици 16 је приказан </w:t>
        </w:r>
      </w:ins>
      <w:ins w:id="1095" w:author="Nikola Mitic" w:date="2025-05-13T21:29:00Z" w16du:dateUtc="2025-05-13T19:29:00Z">
        <w:r w:rsidR="00741B9D">
          <w:t>процес креирања канала</w:t>
        </w:r>
      </w:ins>
      <w:ins w:id="1096" w:author="Nikola Mitic" w:date="2025-05-13T21:27:00Z" w16du:dateUtc="2025-05-13T19:27:00Z">
        <w:r w:rsidR="00741B9D">
          <w:t xml:space="preserve"> </w:t>
        </w:r>
        <w:r w:rsidR="00741B9D" w:rsidRPr="00741B9D">
          <w:rPr>
            <w:i/>
            <w:iCs/>
            <w:lang w:val="en-US"/>
            <w:rPrChange w:id="1097" w:author="Nikola Mitic" w:date="2025-05-13T21:27:00Z" w16du:dateUtc="2025-05-13T19:27:00Z">
              <w:rPr>
                <w:lang w:val="en-US"/>
              </w:rPr>
            </w:rPrChange>
          </w:rPr>
          <w:t>Web Socket</w:t>
        </w:r>
        <w:r w:rsidR="00741B9D">
          <w:t>-а.</w:t>
        </w:r>
      </w:ins>
    </w:p>
    <w:p w14:paraId="0056CCBA" w14:textId="77777777" w:rsidR="00AD777D" w:rsidRPr="005C552C" w:rsidRDefault="00AD777D" w:rsidP="00AD777D">
      <w:pPr>
        <w:jc w:val="center"/>
      </w:pPr>
      <w:r w:rsidRPr="005C552C">
        <w:rPr>
          <w:noProof/>
        </w:rPr>
        <w:drawing>
          <wp:inline distT="0" distB="0" distL="0" distR="0" wp14:anchorId="467B0386" wp14:editId="66ABB5DE">
            <wp:extent cx="4169233" cy="1692000"/>
            <wp:effectExtent l="0" t="0" r="3175" b="381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9233" cy="1692000"/>
                    </a:xfrm>
                    <a:prstGeom prst="rect">
                      <a:avLst/>
                    </a:prstGeom>
                    <a:noFill/>
                    <a:ln>
                      <a:noFill/>
                    </a:ln>
                  </pic:spPr>
                </pic:pic>
              </a:graphicData>
            </a:graphic>
          </wp:inline>
        </w:drawing>
      </w:r>
    </w:p>
    <w:p w14:paraId="1CF899D8" w14:textId="43DCD7D2" w:rsidR="00AD777D" w:rsidRPr="005C552C" w:rsidRDefault="00AD777D" w:rsidP="00AD777D">
      <w:pPr>
        <w:pStyle w:val="Heading4"/>
        <w:jc w:val="center"/>
      </w:pPr>
      <w:r w:rsidRPr="005C552C">
        <w:t xml:space="preserve">Слика </w:t>
      </w:r>
      <w:ins w:id="1098" w:author="Nikola Mitic" w:date="2025-05-13T21:27:00Z" w16du:dateUtc="2025-05-13T19:27:00Z">
        <w:r w:rsidR="00741B9D">
          <w:t>16</w:t>
        </w:r>
      </w:ins>
      <w:del w:id="1099" w:author="Nikola Mitic" w:date="2025-05-13T21:27:00Z" w16du:dateUtc="2025-05-13T19:27:00Z">
        <w:r w:rsidR="00EC4003" w:rsidDel="00741B9D">
          <w:delText>7</w:delText>
        </w:r>
      </w:del>
      <w:r w:rsidRPr="005C552C">
        <w:t xml:space="preserve"> – Приказ процеса слања WebSocket захтева</w:t>
      </w:r>
      <w:sdt>
        <w:sdtPr>
          <w:id w:val="43488478"/>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0832B5A3" w14:textId="77777777" w:rsidR="00AD777D" w:rsidRPr="005C552C" w:rsidRDefault="00AD777D" w:rsidP="00AD777D"/>
    <w:p w14:paraId="3CC1399C" w14:textId="5A764E78" w:rsidR="00AD777D" w:rsidRPr="00EC4003" w:rsidRDefault="00AD777D" w:rsidP="00EC4003">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183250A0" w14:textId="77777777" w:rsidR="00AD777D" w:rsidRPr="00AD777D" w:rsidRDefault="00AD777D" w:rsidP="00AD777D">
      <w:pPr>
        <w:rPr>
          <w:lang w:val="en-US"/>
        </w:rPr>
      </w:pPr>
    </w:p>
    <w:p w14:paraId="114C272B" w14:textId="0489C3F3" w:rsidR="00205E70" w:rsidRPr="007C6864" w:rsidRDefault="00205E70" w:rsidP="00205E70">
      <w:pPr>
        <w:pStyle w:val="Heading2"/>
        <w:numPr>
          <w:ilvl w:val="1"/>
          <w:numId w:val="2"/>
        </w:numPr>
        <w:ind w:left="0" w:firstLine="0"/>
        <w:rPr>
          <w:rFonts w:cs="Times New Roman"/>
          <w:i/>
          <w:iCs/>
          <w:rPrChange w:id="1100" w:author="Nikola Mitic" w:date="2025-07-08T11:39:00Z" w16du:dateUtc="2025-07-08T09:39:00Z">
            <w:rPr>
              <w:rFonts w:cs="Times New Roman"/>
            </w:rPr>
          </w:rPrChange>
        </w:rPr>
      </w:pPr>
      <w:bookmarkStart w:id="1101" w:name="_Toc202867302"/>
      <w:r w:rsidRPr="007C6864">
        <w:rPr>
          <w:rFonts w:cs="Times New Roman"/>
          <w:i/>
          <w:iCs/>
          <w:rPrChange w:id="1102" w:author="Nikola Mitic" w:date="2025-07-08T11:39:00Z" w16du:dateUtc="2025-07-08T09:39:00Z">
            <w:rPr>
              <w:rFonts w:cs="Times New Roman"/>
            </w:rPr>
          </w:rPrChange>
        </w:rPr>
        <w:lastRenderedPageBreak/>
        <w:t>WebStorm</w:t>
      </w:r>
      <w:bookmarkEnd w:id="1101"/>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193F444C"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3E6B8A">
            <w:rPr>
              <w:rFonts w:cs="Times New Roman"/>
              <w:noProof/>
              <w:szCs w:val="24"/>
            </w:rPr>
            <w:t xml:space="preserve"> </w:t>
          </w:r>
          <w:r w:rsidR="003E6B8A" w:rsidRPr="003E6B8A">
            <w:rPr>
              <w:rFonts w:cs="Times New Roman"/>
              <w:noProof/>
              <w:szCs w:val="24"/>
            </w:rPr>
            <w:t>[39]</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7C6864" w:rsidRDefault="00205E70" w:rsidP="00205E70">
      <w:pPr>
        <w:pStyle w:val="Heading2"/>
        <w:numPr>
          <w:ilvl w:val="1"/>
          <w:numId w:val="2"/>
        </w:numPr>
        <w:ind w:left="0" w:firstLine="0"/>
        <w:rPr>
          <w:rFonts w:cs="Times New Roman"/>
          <w:i/>
          <w:iCs/>
          <w:rPrChange w:id="1103" w:author="Nikola Mitic" w:date="2025-07-08T11:39:00Z" w16du:dateUtc="2025-07-08T09:39:00Z">
            <w:rPr>
              <w:rFonts w:cs="Times New Roman"/>
            </w:rPr>
          </w:rPrChange>
        </w:rPr>
      </w:pPr>
      <w:bookmarkStart w:id="1104" w:name="_Toc202867303"/>
      <w:r w:rsidRPr="007C6864">
        <w:rPr>
          <w:rFonts w:cs="Times New Roman"/>
          <w:i/>
          <w:iCs/>
          <w:rPrChange w:id="1105" w:author="Nikola Mitic" w:date="2025-07-08T11:39:00Z" w16du:dateUtc="2025-07-08T09:39:00Z">
            <w:rPr>
              <w:rFonts w:cs="Times New Roman"/>
            </w:rPr>
          </w:rPrChange>
        </w:rPr>
        <w:t>PhpStorm</w:t>
      </w:r>
      <w:bookmarkEnd w:id="1104"/>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1106" w:name="_Toc202867304"/>
      <w:r>
        <w:t>Опис имплементације базе података</w:t>
      </w:r>
      <w:bookmarkEnd w:id="1106"/>
    </w:p>
    <w:p w14:paraId="0356D6EC" w14:textId="77777777" w:rsidR="00F2205D" w:rsidRPr="005C552C" w:rsidRDefault="00F2205D" w:rsidP="00F2205D"/>
    <w:p w14:paraId="357FCA57" w14:textId="30B1CA31" w:rsidR="00F2205D" w:rsidRPr="005C552C" w:rsidRDefault="00F2205D" w:rsidP="00F2205D">
      <w:pPr>
        <w:ind w:firstLine="720"/>
      </w:pPr>
      <w:r w:rsidRPr="005C552C">
        <w:t>Најбитнији део израде практичног дела дипломског рада представља</w:t>
      </w:r>
      <w:ins w:id="1107" w:author="Nikola Mitic" w:date="2025-05-13T21:30:00Z" w16du:dateUtc="2025-05-13T19:30:00Z">
        <w:r w:rsidR="00741B9D">
          <w:t xml:space="preserve"> </w:t>
        </w:r>
      </w:ins>
      <w:del w:id="1108" w:author="Nikola Mitic" w:date="2025-05-13T21:30:00Z" w16du:dateUtc="2025-05-13T19:30:00Z">
        <w:r w:rsidRPr="005C552C" w:rsidDel="00741B9D">
          <w:delText xml:space="preserve">о је </w:delText>
        </w:r>
      </w:del>
      <w:r w:rsidRPr="005C552C">
        <w:t>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w:t>
      </w:r>
      <w:del w:id="1109" w:author="Nikola Mitic" w:date="2025-05-13T21:31:00Z" w16du:dateUtc="2025-05-13T19:31:00Z">
        <w:r w:rsidRPr="005C552C" w:rsidDel="00741B9D">
          <w:delText>ло је</w:delText>
        </w:r>
      </w:del>
      <w:r w:rsidRPr="005C552C">
        <w:t xml:space="preserve"> разумевање односа ентитета у задатку, односно успостављање веза међу њима. Битно је водити </w:t>
      </w:r>
      <w:ins w:id="1110" w:author="Nikola Mitic" w:date="2025-05-13T21:31:00Z" w16du:dateUtc="2025-05-13T19:31:00Z">
        <w:r w:rsidR="00741B9D">
          <w:t xml:space="preserve">рачуна </w:t>
        </w:r>
      </w:ins>
      <w:r w:rsidRPr="005C552C">
        <w:t xml:space="preserve">о обавезности учествовања ентитета у вези као и квантитативном учинку. </w:t>
      </w:r>
      <w:del w:id="1111" w:author="Nikola Mitic" w:date="2025-05-13T21:31:00Z" w16du:dateUtc="2025-05-13T19:31:00Z">
        <w:r w:rsidRPr="005C552C" w:rsidDel="00741B9D">
          <w:delText>Тако је, р</w:delText>
        </w:r>
      </w:del>
      <w:ins w:id="1112" w:author="Nikola Mitic" w:date="2025-05-13T21:31:00Z" w16du:dateUtc="2025-05-13T19:31:00Z">
        <w:r w:rsidR="00741B9D">
          <w:t>Р</w:t>
        </w:r>
      </w:ins>
      <w:r w:rsidRPr="005C552C">
        <w:t xml:space="preserve">ади разумевања изгледа </w:t>
      </w:r>
      <w:del w:id="1113" w:author="Nikola Mitic" w:date="2025-05-13T21:31:00Z" w16du:dateUtc="2025-05-13T19:31:00Z">
        <w:r w:rsidRPr="005C552C" w:rsidDel="00741B9D">
          <w:delText xml:space="preserve">будуће </w:delText>
        </w:r>
      </w:del>
      <w:r w:rsidRPr="005C552C">
        <w:t xml:space="preserve">базе података, </w:t>
      </w:r>
      <w:del w:id="1114" w:author="Nikola Mitic" w:date="2025-05-13T21:32:00Z" w16du:dateUtc="2025-05-13T19:32:00Z">
        <w:r w:rsidRPr="005C552C" w:rsidDel="00741B9D">
          <w:delText xml:space="preserve">прво </w:delText>
        </w:r>
      </w:del>
      <w:ins w:id="1115" w:author="Nikola Mitic" w:date="2025-05-13T21:32:00Z" w16du:dateUtc="2025-05-13T19:32:00Z">
        <w:r w:rsidR="00741B9D">
          <w:t>најпре</w:t>
        </w:r>
        <w:r w:rsidR="00741B9D" w:rsidRPr="005C552C">
          <w:t xml:space="preserve"> </w:t>
        </w:r>
      </w:ins>
      <w:ins w:id="1116" w:author="Nikola Mitic" w:date="2025-05-13T21:31:00Z" w16du:dateUtc="2025-05-13T19:31:00Z">
        <w:r w:rsidR="00741B9D">
          <w:t>с</w:t>
        </w:r>
      </w:ins>
      <w:del w:id="1117" w:author="Nikola Mitic" w:date="2025-05-13T21:31:00Z" w16du:dateUtc="2025-05-13T19:31:00Z">
        <w:r w:rsidRPr="005C552C" w:rsidDel="00741B9D">
          <w:delText>ј</w:delText>
        </w:r>
      </w:del>
      <w:r w:rsidRPr="005C552C">
        <w:t>е креира</w:t>
      </w:r>
      <w:del w:id="1118" w:author="Nikola Mitic" w:date="2025-05-13T21:31:00Z" w16du:dateUtc="2025-05-13T19:31:00Z">
        <w:r w:rsidRPr="005C552C" w:rsidDel="00741B9D">
          <w:delText>н</w:delText>
        </w:r>
      </w:del>
      <w:r w:rsidRPr="005C552C">
        <w:t xml:space="preserve"> </w:t>
      </w:r>
      <w:r w:rsidRPr="005C552C">
        <w:rPr>
          <w:i/>
          <w:iCs/>
        </w:rPr>
        <w:t xml:space="preserve">EER </w:t>
      </w:r>
      <w:r w:rsidRPr="005C552C">
        <w:t>дијаграм</w:t>
      </w:r>
      <w:ins w:id="1119" w:author="Nikola Mitic" w:date="2025-05-13T21:31:00Z" w16du:dateUtc="2025-05-13T19:31:00Z">
        <w:r w:rsidR="00741B9D">
          <w:t xml:space="preserve"> који је приказа</w:t>
        </w:r>
      </w:ins>
      <w:ins w:id="1120" w:author="Nikola Mitic" w:date="2025-05-13T21:32:00Z" w16du:dateUtc="2025-05-13T19:32:00Z">
        <w:r w:rsidR="00741B9D">
          <w:t>н на слици 17</w:t>
        </w:r>
      </w:ins>
      <w:r w:rsidRPr="005C552C">
        <w:t>.</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6429984F">
            <wp:extent cx="5447683" cy="3150000"/>
            <wp:effectExtent l="0" t="0" r="63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7683" cy="3150000"/>
                    </a:xfrm>
                    <a:prstGeom prst="rect">
                      <a:avLst/>
                    </a:prstGeom>
                  </pic:spPr>
                </pic:pic>
              </a:graphicData>
            </a:graphic>
          </wp:inline>
        </w:drawing>
      </w:r>
    </w:p>
    <w:p w14:paraId="04236B4C" w14:textId="775B4FA3" w:rsidR="00F40496" w:rsidRDefault="00F2205D" w:rsidP="00F40496">
      <w:pPr>
        <w:pStyle w:val="Heading4"/>
        <w:jc w:val="center"/>
        <w:rPr>
          <w:ins w:id="1121" w:author="Nikola Mitic" w:date="2025-05-17T15:57:00Z" w16du:dateUtc="2025-05-17T13:57:00Z"/>
          <w:lang w:val="en-US"/>
        </w:rPr>
      </w:pPr>
      <w:r w:rsidRPr="005C552C">
        <w:t xml:space="preserve">Слика </w:t>
      </w:r>
      <w:ins w:id="1122" w:author="Nikola Mitic" w:date="2025-05-13T21:30:00Z" w16du:dateUtc="2025-05-13T19:30:00Z">
        <w:r w:rsidR="00741B9D">
          <w:t>17</w:t>
        </w:r>
      </w:ins>
      <w:del w:id="1123" w:author="Nikola Mitic" w:date="2025-05-13T21:30:00Z" w16du:dateUtc="2025-05-13T19:30:00Z">
        <w:r w:rsidRPr="005C552C" w:rsidDel="00741B9D">
          <w:delText>8</w:delText>
        </w:r>
      </w:del>
      <w:r w:rsidRPr="005C552C">
        <w:t xml:space="preserve"> – EER дијаграм ЕлФак такси базе података</w:t>
      </w:r>
      <w:del w:id="1124" w:author="Nikola Mitic" w:date="2025-05-17T15:57:00Z" w16du:dateUtc="2025-05-17T13:57:00Z">
        <w:r w:rsidR="00F40496" w:rsidDel="003F52E4">
          <w:br w:type="page"/>
        </w:r>
      </w:del>
    </w:p>
    <w:p w14:paraId="741D56B8" w14:textId="77777777" w:rsidR="003F52E4" w:rsidRPr="003F52E4" w:rsidRDefault="003F52E4">
      <w:pPr>
        <w:rPr>
          <w:i/>
          <w:iCs/>
          <w:lang w:val="en-US"/>
          <w:rPrChange w:id="1125" w:author="Nikola Mitic" w:date="2025-05-17T15:57:00Z" w16du:dateUtc="2025-05-17T13:57:00Z">
            <w:rPr>
              <w:i w:val="0"/>
              <w:iCs w:val="0"/>
            </w:rPr>
          </w:rPrChange>
        </w:rPr>
        <w:pPrChange w:id="1126" w:author="Nikola Mitic" w:date="2025-05-17T15:57:00Z" w16du:dateUtc="2025-05-17T13:57:00Z">
          <w:pPr>
            <w:pStyle w:val="Heading4"/>
            <w:jc w:val="center"/>
          </w:pPr>
        </w:pPrChange>
      </w:pPr>
    </w:p>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711859" w:rsidRDefault="00F2205D" w:rsidP="00F2205D">
      <w:pPr>
        <w:pStyle w:val="ListParagraph"/>
        <w:numPr>
          <w:ilvl w:val="0"/>
          <w:numId w:val="25"/>
        </w:numPr>
      </w:pPr>
      <w:r w:rsidRPr="005C552C">
        <w:t>DRIVER – садржи све податке о кориснику типа возач</w:t>
      </w:r>
    </w:p>
    <w:p w14:paraId="69EA87EB" w14:textId="6C5E9466"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p>
    <w:p w14:paraId="54E71D28" w14:textId="4CF5D8FE"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коришћен је други начин превођења овог типа ентитета, односно креиране су табеле за подкласе са свим атрибутима надкласе. Ово је касније довел</w:t>
      </w:r>
      <w:ins w:id="1127" w:author="Nikola Mitic" w:date="2025-05-13T21:34:00Z" w16du:dateUtc="2025-05-13T19:34:00Z">
        <w:r w:rsidR="00741B9D">
          <w:t>о</w:t>
        </w:r>
      </w:ins>
      <w:del w:id="1128" w:author="Nikola Mitic" w:date="2025-05-13T21:34:00Z" w16du:dateUtc="2025-05-13T19:34:00Z">
        <w:r w:rsidRPr="005C552C" w:rsidDel="00741B9D">
          <w:delText>а</w:delText>
        </w:r>
      </w:del>
      <w:r w:rsidRPr="005C552C">
        <w:t xml:space="preserve">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del w:id="1129" w:author="Nikola Mitic" w:date="2025-07-08T11:21:00Z" w16du:dateUtc="2025-07-08T09:21:00Z">
        <w:r w:rsidRPr="00061661" w:rsidDel="00061661">
          <w:rPr>
            <w:rPrChange w:id="1130" w:author="Nikola Mitic" w:date="2025-07-08T11:21:00Z" w16du:dateUtc="2025-07-08T09:21:00Z">
              <w:rPr>
                <w:i/>
                <w:iCs/>
              </w:rPr>
            </w:rPrChange>
          </w:rPr>
          <w:delText>freamwork</w:delText>
        </w:r>
        <w:r w:rsidRPr="00061661" w:rsidDel="00061661">
          <w:delText>-а</w:delText>
        </w:r>
      </w:del>
      <w:ins w:id="1131" w:author="Nikola Mitic" w:date="2025-07-08T11:21:00Z" w16du:dateUtc="2025-07-08T09:21:00Z">
        <w:r w:rsidR="00061661" w:rsidRPr="00061661">
          <w:rPr>
            <w:rPrChange w:id="1132" w:author="Nikola Mitic" w:date="2025-07-08T11:21:00Z" w16du:dateUtc="2025-07-08T09:21:00Z">
              <w:rPr>
                <w:i/>
                <w:iCs/>
              </w:rPr>
            </w:rPrChange>
          </w:rPr>
          <w:t>радног окружења</w:t>
        </w:r>
      </w:ins>
      <w:r w:rsidRPr="005C552C">
        <w:t>. А самим тим и до интегрисања специјалне логике за проверу аутентификационог статуса корисника употребом нових middleware-а у провери</w:t>
      </w:r>
      <w:ins w:id="1133" w:author="Nikola Mitic" w:date="2025-05-13T21:34:00Z" w16du:dateUtc="2025-05-13T19:34:00Z">
        <w:r w:rsidR="00741B9D">
          <w:t xml:space="preserve"> што се види на слици 18</w:t>
        </w:r>
      </w:ins>
      <w:r w:rsidRPr="005C552C">
        <w:t>.</w:t>
      </w:r>
    </w:p>
    <w:p w14:paraId="415672C1" w14:textId="77777777" w:rsidR="00F2205D" w:rsidRPr="005C552C" w:rsidRDefault="00F2205D" w:rsidP="00F2205D">
      <w:r w:rsidRPr="005C552C">
        <w:rPr>
          <w:noProof/>
        </w:rPr>
        <mc:AlternateContent>
          <mc:Choice Requires="wps">
            <w:drawing>
              <wp:inline distT="0" distB="0" distL="0" distR="0" wp14:anchorId="5D2301F5" wp14:editId="58BF5A33">
                <wp:extent cx="5918200" cy="1434905"/>
                <wp:effectExtent l="0" t="0" r="25400" b="13335"/>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34905"/>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1134"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1135"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noAutofit/>
                      </wps:bodyPr>
                    </wps:wsp>
                  </a:graphicData>
                </a:graphic>
              </wp:inline>
            </w:drawing>
          </mc:Choice>
          <mc:Fallback>
            <w:pict>
              <v:shape w14:anchorId="5D2301F5" id="_x0000_s1036" type="#_x0000_t202" style="width:466pt;height:1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" fillcolor="#e7e6e6 [3214]" strokecolor="white [3212]">
                <v:textbo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908"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909"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v:textbox>
                <w10:anchorlock/>
              </v:shape>
            </w:pict>
          </mc:Fallback>
        </mc:AlternateContent>
      </w:r>
    </w:p>
    <w:p w14:paraId="6BF32CC5" w14:textId="7396745B" w:rsidR="009023D2" w:rsidRDefault="00741B9D" w:rsidP="003F52E4">
      <w:pPr>
        <w:pStyle w:val="Heading4"/>
        <w:jc w:val="center"/>
        <w:rPr>
          <w:ins w:id="1136" w:author="Nikola Mitic" w:date="2025-05-17T15:58:00Z" w16du:dateUtc="2025-05-17T13:58:00Z"/>
        </w:rPr>
      </w:pPr>
      <w:ins w:id="1137" w:author="Nikola Mitic" w:date="2025-05-13T21:33:00Z" w16du:dateUtc="2025-05-13T19:33:00Z">
        <w:r>
          <w:t xml:space="preserve">Слика 18 – </w:t>
        </w:r>
      </w:ins>
      <w:r w:rsidR="00F2205D" w:rsidRPr="005C552C">
        <w:t>Пример имплементације провере аутентификационог статуса корисника</w:t>
      </w:r>
    </w:p>
    <w:p w14:paraId="6DFACCA7" w14:textId="77777777" w:rsidR="009023D2" w:rsidRDefault="009023D2">
      <w:pPr>
        <w:spacing w:line="259" w:lineRule="auto"/>
        <w:jc w:val="left"/>
        <w:rPr>
          <w:ins w:id="1138" w:author="Nikola Mitic" w:date="2025-05-17T15:58:00Z" w16du:dateUtc="2025-05-17T13:58:00Z"/>
          <w:rFonts w:eastAsiaTheme="majorEastAsia" w:cstheme="majorBidi"/>
          <w:i/>
          <w:iCs/>
          <w:color w:val="2F5496" w:themeColor="accent1" w:themeShade="BF"/>
        </w:rPr>
      </w:pPr>
      <w:ins w:id="1139" w:author="Nikola Mitic" w:date="2025-05-17T15:58:00Z" w16du:dateUtc="2025-05-17T13:58:00Z">
        <w:r>
          <w:br w:type="page"/>
        </w:r>
      </w:ins>
    </w:p>
    <w:p w14:paraId="50A20B40" w14:textId="16D53D4E" w:rsidR="00F2205D" w:rsidRPr="003F52E4" w:rsidDel="009023D2" w:rsidRDefault="00F2205D">
      <w:pPr>
        <w:pStyle w:val="Heading4"/>
        <w:rPr>
          <w:del w:id="1140" w:author="Nikola Mitic" w:date="2025-05-17T15:59:00Z" w16du:dateUtc="2025-05-17T13:59:00Z"/>
          <w:lang w:val="en-US"/>
          <w:rPrChange w:id="1141" w:author="Nikola Mitic" w:date="2025-05-17T15:58:00Z" w16du:dateUtc="2025-05-17T13:58:00Z">
            <w:rPr>
              <w:del w:id="1142" w:author="Nikola Mitic" w:date="2025-05-17T15:59:00Z" w16du:dateUtc="2025-05-17T13:59:00Z"/>
            </w:rPr>
          </w:rPrChange>
        </w:rPr>
        <w:pPrChange w:id="1143" w:author="Nikola Mitic" w:date="2025-05-17T15:59:00Z" w16du:dateUtc="2025-05-17T13:59:00Z">
          <w:pPr>
            <w:pStyle w:val="Heading4"/>
            <w:jc w:val="center"/>
          </w:pPr>
        </w:pPrChange>
      </w:pPr>
    </w:p>
    <w:p w14:paraId="7CA9AF87" w14:textId="2F16FB0E" w:rsidR="006C68D6" w:rsidRPr="006C68D6" w:rsidDel="009023D2" w:rsidRDefault="006C68D6" w:rsidP="006C68D6">
      <w:pPr>
        <w:rPr>
          <w:del w:id="1144" w:author="Nikola Mitic" w:date="2025-05-17T15:59:00Z" w16du:dateUtc="2025-05-17T13:59:00Z"/>
        </w:rPr>
      </w:pPr>
    </w:p>
    <w:p w14:paraId="4B65097F" w14:textId="75962769" w:rsidR="00F2205D" w:rsidRPr="005C552C" w:rsidRDefault="00F2205D" w:rsidP="00942784">
      <w:pPr>
        <w:pStyle w:val="ListParagraph"/>
        <w:numPr>
          <w:ilvl w:val="0"/>
          <w:numId w:val="37"/>
        </w:numPr>
        <w:spacing w:line="259" w:lineRule="auto"/>
        <w:ind w:left="1434" w:hanging="357"/>
        <w:jc w:val="left"/>
      </w:pPr>
      <w:r w:rsidRPr="005C552C">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Pr="00942784">
        <w:rPr>
          <w:i/>
          <w:iCs/>
        </w:rPr>
        <w:t>morphs</w:t>
      </w:r>
      <w:r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Default="00F2205D" w:rsidP="00F2205D">
      <w:pPr>
        <w:pStyle w:val="ListParagraph"/>
        <w:numPr>
          <w:ilvl w:val="0"/>
          <w:numId w:val="25"/>
        </w:numPr>
        <w:rPr>
          <w:ins w:id="1145" w:author="Nikola Mitic" w:date="2025-05-13T21:35:00Z" w16du:dateUtc="2025-05-13T19:35:00Z"/>
        </w:r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0CE90830" w14:textId="6B917BDC" w:rsidR="00741B9D" w:rsidRPr="00FD0521" w:rsidDel="00FD0521" w:rsidRDefault="00FD0521">
      <w:pPr>
        <w:ind w:firstLine="720"/>
        <w:rPr>
          <w:del w:id="1146" w:author="Nikola Mitic" w:date="2025-05-13T21:37:00Z" w16du:dateUtc="2025-05-13T19:37:00Z"/>
        </w:rPr>
        <w:pPrChange w:id="1147" w:author="Nikola Mitic" w:date="2025-05-13T21:37:00Z" w16du:dateUtc="2025-05-13T19:37:00Z">
          <w:pPr>
            <w:pStyle w:val="ListParagraph"/>
            <w:numPr>
              <w:numId w:val="25"/>
            </w:numPr>
            <w:ind w:left="1440" w:hanging="360"/>
          </w:pPr>
        </w:pPrChange>
      </w:pPr>
      <w:ins w:id="1148" w:author="Nikola Mitic" w:date="2025-05-13T21:36:00Z" w16du:dateUtc="2025-05-13T19:36:00Z">
        <w:r>
          <w:t>Овакв</w:t>
        </w:r>
      </w:ins>
      <w:ins w:id="1149" w:author="Nikola Mitic" w:date="2025-05-13T21:38:00Z" w16du:dateUtc="2025-05-13T19:38:00Z">
        <w:r>
          <w:t>о креиран</w:t>
        </w:r>
      </w:ins>
      <w:ins w:id="1150" w:author="Nikola Mitic" w:date="2025-05-13T21:36:00Z" w16du:dateUtc="2025-05-13T19:36:00Z">
        <w:r>
          <w:t xml:space="preserve">а база података се визуелно може </w:t>
        </w:r>
      </w:ins>
      <w:ins w:id="1151" w:author="Nikola Mitic" w:date="2025-05-13T21:38:00Z" w16du:dateUtc="2025-05-13T19:38:00Z">
        <w:r>
          <w:t xml:space="preserve">приказати шемом, као што је </w:t>
        </w:r>
      </w:ins>
      <w:ins w:id="1152" w:author="Nikola Mitic" w:date="2025-05-13T21:36:00Z" w16du:dateUtc="2025-05-13T19:36:00Z">
        <w:r>
          <w:t>приказа</w:t>
        </w:r>
      </w:ins>
      <w:ins w:id="1153" w:author="Nikola Mitic" w:date="2025-05-13T21:38:00Z" w16du:dateUtc="2025-05-13T19:38:00Z">
        <w:r>
          <w:t>но на</w:t>
        </w:r>
      </w:ins>
      <w:ins w:id="1154" w:author="Nikola Mitic" w:date="2025-05-13T21:36:00Z" w16du:dateUtc="2025-05-13T19:36:00Z">
        <w:r>
          <w:t xml:space="preserve"> слици 19. </w:t>
        </w:r>
      </w:ins>
      <w:ins w:id="1155" w:author="Nikola Mitic" w:date="2025-05-13T21:39:00Z" w16du:dateUtc="2025-05-13T19:39:00Z">
        <w:r>
          <w:t>Додатно, како би</w:t>
        </w:r>
      </w:ins>
      <w:ins w:id="1156" w:author="Nikola Mitic" w:date="2025-07-08T11:21:00Z" w16du:dateUtc="2025-07-08T09:21:00Z">
        <w:r w:rsidR="00061661">
          <w:t xml:space="preserve"> радно</w:t>
        </w:r>
      </w:ins>
      <w:ins w:id="1157" w:author="Nikola Mitic" w:date="2025-07-08T11:22:00Z" w16du:dateUtc="2025-07-08T09:22:00Z">
        <w:r w:rsidR="00061661">
          <w:t xml:space="preserve"> окружење</w:t>
        </w:r>
      </w:ins>
      <w:ins w:id="1158" w:author="Nikola Mitic" w:date="2025-05-13T21:39:00Z" w16du:dateUtc="2025-05-13T19:39:00Z">
        <w:r>
          <w:t xml:space="preserve"> </w:t>
        </w:r>
      </w:ins>
      <w:ins w:id="1159" w:author="Nikola Mitic" w:date="2025-05-13T21:37:00Z" w16du:dateUtc="2025-05-13T19:37:00Z">
        <w:r w:rsidRPr="00FD0521">
          <w:rPr>
            <w:i/>
            <w:iCs/>
            <w:lang w:val="en-US"/>
            <w:rPrChange w:id="1160" w:author="Nikola Mitic" w:date="2025-05-13T21:39:00Z" w16du:dateUtc="2025-05-13T19:39:00Z">
              <w:rPr>
                <w:lang w:val="en-US"/>
              </w:rPr>
            </w:rPrChange>
          </w:rPr>
          <w:t>Laravel</w:t>
        </w:r>
        <w:r>
          <w:t xml:space="preserve"> управља</w:t>
        </w:r>
      </w:ins>
      <w:ins w:id="1161" w:author="Nikola Mitic" w:date="2025-05-13T21:39:00Z" w16du:dateUtc="2025-05-13T19:39:00Z">
        <w:r>
          <w:t>о овом базом податка, потребна је одређена конфигурација, а део исте је</w:t>
        </w:r>
      </w:ins>
      <w:ins w:id="1162" w:author="Nikola Mitic" w:date="2025-05-13T21:37:00Z" w16du:dateUtc="2025-05-13T19:37:00Z">
        <w:r>
          <w:t xml:space="preserve"> приказан на слици 20.</w:t>
        </w:r>
      </w:ins>
    </w:p>
    <w:p w14:paraId="760A1ACD" w14:textId="77777777" w:rsidR="00741B9D" w:rsidRDefault="00741B9D">
      <w:pPr>
        <w:ind w:firstLine="720"/>
        <w:rPr>
          <w:ins w:id="1163" w:author="Nikola Mitic" w:date="2025-05-13T21:35:00Z" w16du:dateUtc="2025-05-13T19:35:00Z"/>
        </w:rPr>
        <w:pPrChange w:id="1164" w:author="Nikola Mitic" w:date="2025-05-13T21:37:00Z" w16du:dateUtc="2025-05-13T19:37:00Z">
          <w:pPr>
            <w:jc w:val="center"/>
          </w:pPr>
        </w:pPrChange>
      </w:pPr>
    </w:p>
    <w:p w14:paraId="4ACCF11A" w14:textId="7B7FEF3E" w:rsidR="00F2205D" w:rsidRPr="005C552C" w:rsidRDefault="00F2205D" w:rsidP="00F2205D">
      <w:pPr>
        <w:jc w:val="center"/>
      </w:pPr>
      <w:r w:rsidRPr="005C552C">
        <w:rPr>
          <w:noProof/>
        </w:rPr>
        <w:drawing>
          <wp:inline distT="0" distB="0" distL="0" distR="0" wp14:anchorId="115F4B45" wp14:editId="63CA54F1">
            <wp:extent cx="4446823" cy="4312800"/>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6823" cy="4312800"/>
                    </a:xfrm>
                    <a:prstGeom prst="rect">
                      <a:avLst/>
                    </a:prstGeom>
                  </pic:spPr>
                </pic:pic>
              </a:graphicData>
            </a:graphic>
          </wp:inline>
        </w:drawing>
      </w:r>
    </w:p>
    <w:p w14:paraId="696AA466" w14:textId="7858DCC4" w:rsidR="009023D2" w:rsidRPr="009023D2" w:rsidRDefault="00F2205D">
      <w:pPr>
        <w:pStyle w:val="Heading4"/>
        <w:jc w:val="center"/>
        <w:rPr>
          <w:ins w:id="1165" w:author="Nikola Mitic" w:date="2025-05-17T15:59:00Z" w16du:dateUtc="2025-05-17T13:59:00Z"/>
        </w:rPr>
        <w:pPrChange w:id="1166" w:author="Nikola Mitic" w:date="2025-05-17T15:59:00Z" w16du:dateUtc="2025-05-17T13:59:00Z">
          <w:pPr>
            <w:spacing w:line="259" w:lineRule="auto"/>
            <w:jc w:val="left"/>
          </w:pPr>
        </w:pPrChange>
      </w:pPr>
      <w:r w:rsidRPr="005C552C">
        <w:t xml:space="preserve">Слика </w:t>
      </w:r>
      <w:ins w:id="1167" w:author="Nikola Mitic" w:date="2025-05-13T21:34:00Z" w16du:dateUtc="2025-05-13T19:34:00Z">
        <w:r w:rsidR="00741B9D">
          <w:t>1</w:t>
        </w:r>
      </w:ins>
      <w:r w:rsidRPr="005C552C">
        <w:t>9 – MySQL шема релационе базе података</w:t>
      </w:r>
      <w:ins w:id="1168" w:author="Nikola Mitic" w:date="2025-05-17T15:59:00Z" w16du:dateUtc="2025-05-17T13:59:00Z">
        <w:r w:rsidR="009023D2">
          <w:br w:type="page"/>
        </w:r>
      </w:ins>
    </w:p>
    <w:p w14:paraId="433B427C" w14:textId="72BE561E" w:rsidR="00F2205D" w:rsidDel="009023D2" w:rsidRDefault="00F2205D" w:rsidP="00F2205D">
      <w:pPr>
        <w:pStyle w:val="Heading4"/>
        <w:jc w:val="center"/>
        <w:rPr>
          <w:del w:id="1169" w:author="Nikola Mitic" w:date="2025-05-17T16:00:00Z" w16du:dateUtc="2025-05-17T14:00:00Z"/>
        </w:rPr>
      </w:pPr>
    </w:p>
    <w:p w14:paraId="55F0F81F" w14:textId="24D95A12" w:rsidR="006C68D6" w:rsidRPr="006C68D6" w:rsidDel="009023D2" w:rsidRDefault="006C68D6" w:rsidP="006C68D6">
      <w:pPr>
        <w:rPr>
          <w:del w:id="1170" w:author="Nikola Mitic" w:date="2025-05-17T16:00:00Z" w16du:dateUtc="2025-05-17T14:00:00Z"/>
        </w:rPr>
      </w:pPr>
    </w:p>
    <w:p w14:paraId="74B0BFF6" w14:textId="14BFC6AE" w:rsidR="00F2205D" w:rsidRPr="005C552C" w:rsidRDefault="00F2205D" w:rsidP="00942784">
      <w:pPr>
        <w:spacing w:line="259" w:lineRule="auto"/>
        <w:jc w:val="center"/>
      </w:pPr>
      <w:r w:rsidRPr="005C552C">
        <w:rPr>
          <w:noProof/>
        </w:rPr>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7"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r2EQIAACY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KWTICWsD4gHBehiNiw8NJx3435T0aNqahl8H5iUl+pPF5qym83lyeV7MF++QJPGXkeYy&#10;wixHqZpGSsbpNuaXkbG5G2ziTmW8z5mcckYzZuqnh5PcfrnOu56f9+YR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VHSq9hEC&#10;AAAm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30D71E18" w:rsidR="00F2205D" w:rsidRPr="00711859" w:rsidRDefault="00C523EB" w:rsidP="00711859">
      <w:pPr>
        <w:pStyle w:val="Heading4"/>
        <w:jc w:val="center"/>
      </w:pPr>
      <w:ins w:id="1171" w:author="Nikola Mitic" w:date="2025-05-13T21:40:00Z" w16du:dateUtc="2025-05-13T19:40:00Z">
        <w:r>
          <w:rPr>
            <w:rStyle w:val="Heading4Char"/>
            <w:i/>
            <w:iCs/>
          </w:rPr>
          <w:t xml:space="preserve">Слика 20 – </w:t>
        </w:r>
      </w:ins>
      <w:commentRangeStart w:id="1172"/>
      <w:r w:rsidR="00F2205D" w:rsidRPr="005C552C">
        <w:rPr>
          <w:rStyle w:val="Heading4Char"/>
          <w:i/>
          <w:iCs/>
        </w:rPr>
        <w:t>Део конфигурације .env документа везан за комуникацију са базом података</w:t>
      </w:r>
      <w:commentRangeEnd w:id="1172"/>
      <w:r w:rsidR="00F8449E">
        <w:rPr>
          <w:rStyle w:val="CommentReference"/>
          <w:rFonts w:eastAsiaTheme="minorHAnsi" w:cstheme="minorBidi"/>
          <w:i w:val="0"/>
          <w:iCs w:val="0"/>
          <w:color w:val="auto"/>
        </w:rPr>
        <w:commentReference w:id="1172"/>
      </w:r>
    </w:p>
    <w:p w14:paraId="5CED6D0F" w14:textId="186BAA23" w:rsidR="006C68D6" w:rsidRPr="009023D2" w:rsidRDefault="006C68D6">
      <w:pPr>
        <w:spacing w:line="259" w:lineRule="auto"/>
        <w:jc w:val="left"/>
        <w:rPr>
          <w:lang w:val="en-US"/>
          <w:rPrChange w:id="1173" w:author="Nikola Mitic" w:date="2025-05-17T16:00:00Z" w16du:dateUtc="2025-05-17T14:00:00Z">
            <w:rPr/>
          </w:rPrChange>
        </w:rPr>
      </w:pPr>
      <w:del w:id="1174" w:author="Nikola Mitic" w:date="2025-05-17T16:00:00Z" w16du:dateUtc="2025-05-17T14:00:00Z">
        <w:r w:rsidDel="009023D2">
          <w:br w:type="page"/>
        </w:r>
      </w:del>
    </w:p>
    <w:p w14:paraId="1B7DB79C" w14:textId="77777777" w:rsidR="00205E70" w:rsidRPr="005C552C" w:rsidRDefault="00205E70" w:rsidP="00205E70">
      <w:pPr>
        <w:pStyle w:val="Heading2"/>
        <w:numPr>
          <w:ilvl w:val="1"/>
          <w:numId w:val="2"/>
        </w:numPr>
        <w:ind w:left="0" w:firstLine="0"/>
        <w:jc w:val="left"/>
      </w:pPr>
      <w:bookmarkStart w:id="1175" w:name="_Toc202867305"/>
      <w:r w:rsidRPr="005C552C">
        <w:t>Имплементација серверског дела</w:t>
      </w:r>
      <w:bookmarkEnd w:id="1175"/>
    </w:p>
    <w:p w14:paraId="40F9A95F" w14:textId="77777777" w:rsidR="00205E70" w:rsidRPr="005C552C" w:rsidRDefault="00205E70" w:rsidP="00205E70"/>
    <w:p w14:paraId="44E38936" w14:textId="156EB934" w:rsidR="00205E70" w:rsidRPr="005C552C" w:rsidRDefault="00205E70" w:rsidP="00205E70">
      <w:pPr>
        <w:ind w:firstLine="720"/>
      </w:pPr>
      <w:r w:rsidRPr="005C552C">
        <w:t>Серверски део апликације имплементиран је у</w:t>
      </w:r>
      <w:ins w:id="1176" w:author="Nikola Mitic" w:date="2025-07-08T11:22:00Z" w16du:dateUtc="2025-07-08T09:22:00Z">
        <w:r w:rsidR="00061661">
          <w:t xml:space="preserve"> радном окружењу</w:t>
        </w:r>
      </w:ins>
      <w:r w:rsidRPr="005C552C">
        <w:t xml:space="preserve"> </w:t>
      </w:r>
      <w:r w:rsidRPr="005C552C">
        <w:rPr>
          <w:i/>
          <w:iCs/>
        </w:rPr>
        <w:t>Laravel</w:t>
      </w:r>
      <w:r w:rsidRPr="005C552C">
        <w:t>-у 11 са</w:t>
      </w:r>
      <w:ins w:id="1177" w:author="Nikola Mitic" w:date="2025-07-08T11:22:00Z" w16du:dateUtc="2025-07-08T09:22:00Z">
        <w:r w:rsidR="00061661">
          <w:t xml:space="preserve"> употребом </w:t>
        </w:r>
      </w:ins>
      <w:del w:id="1178" w:author="Nikola Mitic" w:date="2025-07-08T11:22:00Z" w16du:dateUtc="2025-07-08T09:22:00Z">
        <w:r w:rsidRPr="005C552C" w:rsidDel="00061661">
          <w:delText xml:space="preserve"> </w:delText>
        </w:r>
      </w:del>
      <w:r w:rsidRPr="005C552C">
        <w:rPr>
          <w:i/>
          <w:iCs/>
        </w:rPr>
        <w:t>PHP</w:t>
      </w:r>
      <w:del w:id="1179" w:author="Nikola Mitic" w:date="2025-07-08T11:22:00Z" w16du:dateUtc="2025-07-08T09:22:00Z">
        <w:r w:rsidRPr="005C552C" w:rsidDel="00061661">
          <w:delText>-ом</w:delText>
        </w:r>
      </w:del>
      <w:ins w:id="1180" w:author="Nikola Mitic" w:date="2025-07-08T11:22:00Z" w16du:dateUtc="2025-07-08T09:22:00Z">
        <w:r w:rsidR="00061661">
          <w:t xml:space="preserve"> </w:t>
        </w:r>
      </w:ins>
      <w:del w:id="1181" w:author="Nikola Mitic" w:date="2025-07-08T11:22:00Z" w16du:dateUtc="2025-07-08T09:22:00Z">
        <w:r w:rsidRPr="005C552C" w:rsidDel="00061661">
          <w:delText xml:space="preserve"> </w:delText>
        </w:r>
      </w:del>
      <w:r w:rsidRPr="005C552C">
        <w:t>8.2</w:t>
      </w:r>
      <w:ins w:id="1182" w:author="Nikola Mitic" w:date="2025-07-08T11:22:00Z" w16du:dateUtc="2025-07-08T09:22:00Z">
        <w:r w:rsidR="00061661">
          <w:t xml:space="preserve"> програмског језика</w:t>
        </w:r>
      </w:ins>
      <w:r w:rsidRPr="005C552C">
        <w:t xml:space="preserve">.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w:t>
      </w:r>
      <w:ins w:id="1183" w:author="Nikola Mitic" w:date="2025-05-13T21:41:00Z" w16du:dateUtc="2025-05-13T19:41:00Z">
        <w:r w:rsidR="00C523EB">
          <w:t xml:space="preserve">су </w:t>
        </w:r>
      </w:ins>
      <w:r w:rsidRPr="005C552C">
        <w:t>пре самог почетка имплементације подешен</w:t>
      </w:r>
      <w:ins w:id="1184" w:author="Nikola Mitic" w:date="2025-05-13T21:41:00Z" w16du:dateUtc="2025-05-13T19:41:00Z">
        <w:r w:rsidR="00C523EB">
          <w:t>и</w:t>
        </w:r>
      </w:ins>
      <w:ins w:id="1185" w:author="Nikola Mitic" w:date="2025-07-08T11:23:00Z" w16du:dateUtc="2025-07-08T09:23:00Z">
        <w:r w:rsidR="00061661">
          <w:t xml:space="preserve"> радно окружење</w:t>
        </w:r>
      </w:ins>
      <w:ins w:id="1186" w:author="Nikola Mitic" w:date="2025-05-13T21:41:00Z" w16du:dateUtc="2025-05-13T19:41:00Z">
        <w:r w:rsidR="00C523EB">
          <w:t xml:space="preserve"> </w:t>
        </w:r>
        <w:r w:rsidR="00C523EB" w:rsidRPr="00C523EB">
          <w:rPr>
            <w:i/>
            <w:iCs/>
            <w:lang w:val="en-US"/>
            <w:rPrChange w:id="1187" w:author="Nikola Mitic" w:date="2025-05-13T21:42:00Z" w16du:dateUtc="2025-05-13T19:42:00Z">
              <w:rPr>
                <w:lang w:val="en-US"/>
              </w:rPr>
            </w:rPrChange>
          </w:rPr>
          <w:t>Laravel</w:t>
        </w:r>
      </w:ins>
      <w:r w:rsidRPr="005C552C">
        <w:t xml:space="preserve"> и рачунар уз помоћ виртуелне машине и </w:t>
      </w:r>
      <w:r w:rsidRPr="005C552C">
        <w:rPr>
          <w:i/>
          <w:iCs/>
        </w:rPr>
        <w:t>Homestead</w:t>
      </w:r>
      <w:r w:rsidRPr="005C552C">
        <w:t xml:space="preserve">-а. </w:t>
      </w:r>
      <w:ins w:id="1188" w:author="Nikola Mitic" w:date="2025-05-13T21:41:00Z" w16du:dateUtc="2025-05-13T19:41:00Z">
        <w:r w:rsidR="00C523EB">
          <w:t xml:space="preserve">Део конфигурационог </w:t>
        </w:r>
      </w:ins>
      <w:ins w:id="1189" w:author="Nikola Mitic" w:date="2025-05-13T21:42:00Z" w16du:dateUtc="2025-05-13T19:42:00Z">
        <w:r w:rsidR="00C523EB" w:rsidRPr="00C523EB">
          <w:rPr>
            <w:i/>
            <w:iCs/>
            <w:lang w:val="en-US"/>
            <w:rPrChange w:id="1190" w:author="Nikola Mitic" w:date="2025-05-13T21:42:00Z" w16du:dateUtc="2025-05-13T19:42:00Z">
              <w:rPr>
                <w:lang w:val="en-US"/>
              </w:rPr>
            </w:rPrChange>
          </w:rPr>
          <w:t>Laravel</w:t>
        </w:r>
        <w:r w:rsidR="00C523EB">
          <w:rPr>
            <w:lang w:val="en-US"/>
          </w:rPr>
          <w:t xml:space="preserve"> </w:t>
        </w:r>
        <w:r w:rsidR="00C523EB">
          <w:t>документа</w:t>
        </w:r>
      </w:ins>
      <w:ins w:id="1191" w:author="Nikola Mitic" w:date="2025-05-13T21:41:00Z" w16du:dateUtc="2025-05-13T19:41:00Z">
        <w:r w:rsidR="00C523EB">
          <w:t xml:space="preserve"> приказан је на слици 21.</w:t>
        </w:r>
      </w:ins>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57FEB839" w:rsidR="00205E70" w:rsidRPr="005C552C" w:rsidRDefault="00C523EB" w:rsidP="00205E70">
      <w:pPr>
        <w:pStyle w:val="Heading4"/>
        <w:jc w:val="center"/>
      </w:pPr>
      <w:ins w:id="1192" w:author="Nikola Mitic" w:date="2025-05-13T21:40:00Z" w16du:dateUtc="2025-05-13T19:40:00Z">
        <w:r>
          <w:t xml:space="preserve">Слика 21 – </w:t>
        </w:r>
      </w:ins>
      <w:r w:rsidR="00205E70"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4D210E85" w:rsidR="00205E70" w:rsidRPr="005C552C" w:rsidRDefault="00061661" w:rsidP="00205E70">
      <w:pPr>
        <w:ind w:firstLine="720"/>
      </w:pPr>
      <w:ins w:id="1193" w:author="Nikola Mitic" w:date="2025-07-08T11:23:00Z" w16du:dateUtc="2025-07-08T09:23:00Z">
        <w:r>
          <w:t xml:space="preserve">Радном окружењу </w:t>
        </w:r>
      </w:ins>
      <w:r w:rsidR="00205E70" w:rsidRPr="005C552C">
        <w:rPr>
          <w:i/>
          <w:iCs/>
        </w:rPr>
        <w:t>Laravel</w:t>
      </w:r>
      <w:del w:id="1194" w:author="Nikola Mitic" w:date="2025-07-08T11:23:00Z" w16du:dateUtc="2025-07-08T09:23:00Z">
        <w:r w:rsidR="00205E70" w:rsidRPr="005C552C" w:rsidDel="00061661">
          <w:delText>-у</w:delText>
        </w:r>
      </w:del>
      <w:r w:rsidR="00205E70" w:rsidRPr="005C552C">
        <w:t xml:space="preserve"> је за потребе тестирања приликом развоја додат пакет </w:t>
      </w:r>
      <w:r w:rsidR="00205E70" w:rsidRPr="005C552C">
        <w:rPr>
          <w:i/>
          <w:iCs/>
        </w:rPr>
        <w:t>laravel/tinker</w:t>
      </w:r>
      <w:r w:rsidR="00205E70"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670B522A" w:rsidR="00205E70" w:rsidRPr="00C523EB"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 овог пакета како не би долазило до потенцијалног неразумевања у комуникацији између </w:t>
      </w:r>
      <w:r w:rsidRPr="005C552C">
        <w:rPr>
          <w:i/>
          <w:iCs/>
        </w:rPr>
        <w:t>backend</w:t>
      </w:r>
      <w:r w:rsidRPr="005C552C">
        <w:t xml:space="preserve">-а и </w:t>
      </w:r>
      <w:r w:rsidRPr="005C552C">
        <w:rPr>
          <w:i/>
          <w:iCs/>
        </w:rPr>
        <w:t>frontend</w:t>
      </w:r>
      <w:r w:rsidRPr="005C552C">
        <w:t xml:space="preserve">-а где би систем захтеве корисника препознавао као неауторизоване и конфигурациони </w:t>
      </w:r>
      <w:r w:rsidRPr="005C552C">
        <w:rPr>
          <w:i/>
          <w:iCs/>
        </w:rPr>
        <w:t>config/cors.php</w:t>
      </w:r>
      <w:r w:rsidRPr="005C552C">
        <w:t xml:space="preserve"> документ како систем не би захтеве клијента посматрао као потенцијалне нападе. </w:t>
      </w:r>
      <w:ins w:id="1195" w:author="Nikola Mitic" w:date="2025-05-13T21:43:00Z" w16du:dateUtc="2025-05-13T19:43:00Z">
        <w:r w:rsidR="00C523EB">
          <w:t xml:space="preserve">На слили 22 је приказан део конфигурационог документа </w:t>
        </w:r>
        <w:proofErr w:type="spellStart"/>
        <w:r w:rsidR="00C523EB" w:rsidRPr="00C523EB">
          <w:rPr>
            <w:i/>
            <w:iCs/>
            <w:lang w:val="en-US"/>
            <w:rPrChange w:id="1196" w:author="Nikola Mitic" w:date="2025-05-13T21:43:00Z" w16du:dateUtc="2025-05-13T19:43:00Z">
              <w:rPr>
                <w:lang w:val="en-US"/>
              </w:rPr>
            </w:rPrChange>
          </w:rPr>
          <w:t>cors</w:t>
        </w:r>
      </w:ins>
      <w:proofErr w:type="spellEnd"/>
      <w:ins w:id="1197" w:author="Nikola Mitic" w:date="2025-05-13T21:44:00Z" w16du:dateUtc="2025-05-13T19:44:00Z">
        <w:r w:rsidR="00C523EB">
          <w:t xml:space="preserve">, а на сликама 23 и 24 део конфигурације </w:t>
        </w:r>
        <w:r w:rsidR="00C523EB" w:rsidRPr="00C523EB">
          <w:rPr>
            <w:i/>
            <w:iCs/>
            <w:lang w:val="en-US"/>
            <w:rPrChange w:id="1198" w:author="Nikola Mitic" w:date="2025-05-13T21:44:00Z" w16du:dateUtc="2025-05-13T19:44:00Z">
              <w:rPr>
                <w:lang w:val="en-US"/>
              </w:rPr>
            </w:rPrChange>
          </w:rPr>
          <w:t>sanctum</w:t>
        </w:r>
        <w:r w:rsidR="00C523EB">
          <w:t>-а</w:t>
        </w:r>
      </w:ins>
      <w:ins w:id="1199" w:author="Nikola Mitic" w:date="2025-05-13T21:43:00Z" w16du:dateUtc="2025-05-13T19:43:00Z">
        <w:r w:rsidR="00C523EB">
          <w:rPr>
            <w:lang w:val="en-US"/>
          </w:rPr>
          <w:t>.</w:t>
        </w:r>
      </w:ins>
    </w:p>
    <w:p w14:paraId="7A04109B" w14:textId="77777777" w:rsidR="00205E70" w:rsidRPr="005C552C" w:rsidRDefault="00205E70" w:rsidP="00205E70">
      <w:pPr>
        <w:jc w:val="center"/>
      </w:pPr>
      <w:r w:rsidRPr="005C552C">
        <w:rPr>
          <w:noProof/>
        </w:rPr>
        <w:lastRenderedPageBreak/>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4E637CC5" w:rsidR="00206D69" w:rsidRDefault="00C523EB" w:rsidP="00205E70">
      <w:pPr>
        <w:pStyle w:val="Heading4"/>
        <w:jc w:val="center"/>
        <w:rPr>
          <w:lang w:val="en-US"/>
        </w:rPr>
      </w:pPr>
      <w:ins w:id="1200" w:author="Nikola Mitic" w:date="2025-05-13T21:42:00Z" w16du:dateUtc="2025-05-13T19:42:00Z">
        <w:r>
          <w:t xml:space="preserve">Слика 22 – </w:t>
        </w:r>
      </w:ins>
      <w:r w:rsidR="00205E70" w:rsidRPr="005C552C">
        <w:t>Део имплементација config/cors.php</w:t>
      </w:r>
    </w:p>
    <w:p w14:paraId="4C5C5EF5" w14:textId="5CE29DD1" w:rsidR="006C68D6" w:rsidRPr="009023D2" w:rsidDel="009023D2" w:rsidRDefault="006C68D6" w:rsidP="006C68D6">
      <w:pPr>
        <w:spacing w:line="259" w:lineRule="auto"/>
        <w:jc w:val="left"/>
        <w:rPr>
          <w:del w:id="1201" w:author="Nikola Mitic" w:date="2025-05-17T16:00:00Z" w16du:dateUtc="2025-05-17T14:00:00Z"/>
          <w:lang w:val="en-US"/>
          <w:rPrChange w:id="1202" w:author="Nikola Mitic" w:date="2025-05-17T16:00:00Z" w16du:dateUtc="2025-05-17T14:00:00Z">
            <w:rPr>
              <w:del w:id="1203" w:author="Nikola Mitic" w:date="2025-05-17T16:00:00Z" w16du:dateUtc="2025-05-17T14:00:00Z"/>
            </w:rPr>
          </w:rPrChange>
        </w:rPr>
      </w:pPr>
      <w:del w:id="1204" w:author="Nikola Mitic" w:date="2025-05-17T16:00:00Z" w16du:dateUtc="2025-05-17T14:00:00Z">
        <w:r w:rsidDel="009023D2">
          <w:br w:type="page"/>
        </w:r>
      </w:del>
    </w:p>
    <w:p w14:paraId="08FE0891" w14:textId="15A0940C" w:rsidR="00205E70" w:rsidRPr="005C552C" w:rsidRDefault="00205E70" w:rsidP="006C68D6">
      <w:pPr>
        <w:spacing w:line="259" w:lineRule="auto"/>
        <w:jc w:val="left"/>
      </w:pPr>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40" type="#_x0000_t202" style="position:absolute;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H6G+aw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0B710B3F" w:rsidR="00205E70" w:rsidRPr="005C552C" w:rsidRDefault="00C523EB" w:rsidP="00205E70">
      <w:pPr>
        <w:pStyle w:val="Heading4"/>
        <w:jc w:val="center"/>
      </w:pPr>
      <w:ins w:id="1205" w:author="Nikola Mitic" w:date="2025-05-13T21:43:00Z" w16du:dateUtc="2025-05-13T19:43:00Z">
        <w:r>
          <w:t xml:space="preserve">Слика 23 – </w:t>
        </w:r>
      </w:ins>
      <w:r w:rsidR="00205E70"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50F2420E" w:rsidR="00205E70" w:rsidRPr="005C552C" w:rsidRDefault="00C523EB" w:rsidP="00205E70">
      <w:pPr>
        <w:pStyle w:val="Heading4"/>
        <w:jc w:val="center"/>
      </w:pPr>
      <w:ins w:id="1206" w:author="Nikola Mitic" w:date="2025-05-13T21:43:00Z" w16du:dateUtc="2025-05-13T19:43:00Z">
        <w:r>
          <w:t xml:space="preserve">Слика 24 – </w:t>
        </w:r>
      </w:ins>
      <w:r w:rsidR="00205E70" w:rsidRPr="005C552C">
        <w:t>Део имплементације .env документа везан за sanctum</w:t>
      </w:r>
    </w:p>
    <w:p w14:paraId="07CFFD9A" w14:textId="77777777" w:rsidR="00C62816" w:rsidRDefault="00C62816" w:rsidP="00C62816">
      <w:pPr>
        <w:ind w:firstLine="720"/>
      </w:pPr>
    </w:p>
    <w:p w14:paraId="16950785" w14:textId="3CAEB6F4" w:rsidR="00C62816" w:rsidRPr="00C523EB" w:rsidRDefault="00C62816" w:rsidP="00C62816">
      <w:pPr>
        <w:ind w:firstLine="720"/>
      </w:pPr>
      <w:r>
        <w:t>За потребе чувања краткорочно потребних података у</w:t>
      </w:r>
      <w:ins w:id="1207" w:author="Nikola Mitic" w:date="2025-07-08T11:23:00Z" w16du:dateUtc="2025-07-08T09:23:00Z">
        <w:r w:rsidR="00061661">
          <w:t xml:space="preserve"> радном окружењу</w:t>
        </w:r>
      </w:ins>
      <w:r>
        <w:t xml:space="preserve"> </w:t>
      </w:r>
      <w:r>
        <w:rPr>
          <w:lang w:val="en-US"/>
        </w:rPr>
        <w:t>Laravel</w:t>
      </w:r>
      <w:del w:id="1208" w:author="Nikola Mitic" w:date="2025-07-08T11:23:00Z" w16du:dateUtc="2025-07-08T09:23:00Z">
        <w:r w:rsidDel="00061661">
          <w:delText>-у</w:delText>
        </w:r>
      </w:del>
      <w:r>
        <w:t xml:space="preserve"> </w:t>
      </w:r>
      <w:r w:rsidR="0017377C">
        <w:t xml:space="preserve">додат је </w:t>
      </w:r>
      <w:r w:rsidR="0017377C">
        <w:rPr>
          <w:lang w:val="en-US"/>
        </w:rPr>
        <w:t>Redi</w:t>
      </w:r>
      <w:r w:rsidR="009F6D39">
        <w:rPr>
          <w:lang w:val="en-US"/>
        </w:rPr>
        <w:t xml:space="preserve">s.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Pr>
          <w:lang w:val="en-US"/>
        </w:rPr>
        <w:t xml:space="preserve">Redis </w:t>
      </w:r>
      <w:r w:rsidR="009F6D39">
        <w:t xml:space="preserve">сервера искоришћен је пакет </w:t>
      </w:r>
      <w:proofErr w:type="spellStart"/>
      <w:r w:rsidR="009F6D39" w:rsidRPr="00C62816">
        <w:rPr>
          <w:i/>
          <w:iCs/>
          <w:lang w:val="en-US"/>
        </w:rPr>
        <w:t>predis</w:t>
      </w:r>
      <w:proofErr w:type="spellEnd"/>
      <w:r w:rsidR="009F6D39" w:rsidRPr="00C62816">
        <w:rPr>
          <w:i/>
          <w:iCs/>
          <w:lang w:val="en-US"/>
        </w:rPr>
        <w:t>/</w:t>
      </w:r>
      <w:proofErr w:type="spellStart"/>
      <w:r w:rsidR="009F6D39" w:rsidRPr="00C62816">
        <w:rPr>
          <w:i/>
          <w:iCs/>
          <w:lang w:val="en-US"/>
        </w:rPr>
        <w:t>predis</w:t>
      </w:r>
      <w:proofErr w:type="spellEnd"/>
      <w:r w:rsidR="009F6D39">
        <w:rPr>
          <w:i/>
          <w:iCs/>
        </w:rPr>
        <w:t xml:space="preserve"> </w:t>
      </w:r>
      <w:r w:rsidR="009F6D39">
        <w:t xml:space="preserve"> који представља </w:t>
      </w:r>
      <w:del w:id="1209" w:author="Nikola Mitic" w:date="2025-07-08T11:24:00Z" w16du:dateUtc="2025-07-08T09:24:00Z">
        <w:r w:rsidR="009F6D39" w:rsidDel="00061661">
          <w:rPr>
            <w:lang w:val="en-US"/>
          </w:rPr>
          <w:delText xml:space="preserve">php </w:delText>
        </w:r>
      </w:del>
      <w:r w:rsidR="009F6D39">
        <w:t xml:space="preserve">библиотеку </w:t>
      </w:r>
      <w:ins w:id="1210" w:author="Nikola Mitic" w:date="2025-07-08T11:24:00Z" w16du:dateUtc="2025-07-08T09:24:00Z">
        <w:r w:rsidR="00061661">
          <w:rPr>
            <w:i/>
            <w:iCs/>
            <w:lang w:val="en-US"/>
          </w:rPr>
          <w:t>PHP</w:t>
        </w:r>
        <w:r w:rsidR="00061661">
          <w:rPr>
            <w:lang w:val="en-US"/>
          </w:rPr>
          <w:t xml:space="preserve"> </w:t>
        </w:r>
        <w:r w:rsidR="00061661">
          <w:t>програмског језика</w:t>
        </w:r>
      </w:ins>
      <w:del w:id="1211" w:author="Nikola Mitic" w:date="2025-07-08T11:24:00Z" w16du:dateUtc="2025-07-08T09:24:00Z">
        <w:r w:rsidR="009F6D39" w:rsidDel="00061661">
          <w:delText xml:space="preserve">и лако се покреће са сваком </w:delText>
        </w:r>
        <w:r w:rsidR="009F6D39" w:rsidDel="00061661">
          <w:rPr>
            <w:lang w:val="en-US"/>
          </w:rPr>
          <w:delText xml:space="preserve">php </w:delText>
        </w:r>
        <w:r w:rsidR="009F6D39" w:rsidDel="00061661">
          <w:delText>апликацијом</w:delText>
        </w:r>
      </w:del>
      <w:r w:rsidR="009F6D39">
        <w:t xml:space="preserve">. Додатно, како је за обављање неких обрада података потребно сачекати одређени временски период додата је употреба </w:t>
      </w:r>
      <w:r w:rsidR="009F6D39">
        <w:rPr>
          <w:lang w:val="en-US"/>
        </w:rPr>
        <w:t>Laravel Job</w:t>
      </w:r>
      <w:r w:rsidR="009F6D39">
        <w:t xml:space="preserve">-ова чије се распоређивање за извршење такође врши коришћењем </w:t>
      </w:r>
      <w:r w:rsidR="009F6D39">
        <w:rPr>
          <w:lang w:val="en-US"/>
        </w:rPr>
        <w:t>Redis</w:t>
      </w:r>
      <w:r w:rsidR="009F6D39">
        <w:t xml:space="preserve">-а. За употребу </w:t>
      </w:r>
      <w:r w:rsidR="009F6D39">
        <w:rPr>
          <w:lang w:val="en-US"/>
        </w:rPr>
        <w:t>Redis</w:t>
      </w:r>
      <w:r w:rsidR="009F6D39">
        <w:t xml:space="preserve">-а било је потребно креирати конфигурацију </w:t>
      </w:r>
      <w:r>
        <w:t>у главном конфигурационом документу</w:t>
      </w:r>
      <w:ins w:id="1212" w:author="Nikola Mitic" w:date="2025-05-13T21:44:00Z" w16du:dateUtc="2025-05-13T19:44:00Z">
        <w:r w:rsidR="00C523EB">
          <w:t>, део ове конфигурације приказан је на слиц</w:t>
        </w:r>
      </w:ins>
      <w:ins w:id="1213" w:author="Nikola Mitic" w:date="2025-05-13T21:45:00Z" w16du:dateUtc="2025-05-13T19:45:00Z">
        <w:r w:rsidR="00C523EB">
          <w:t>и</w:t>
        </w:r>
      </w:ins>
      <w:ins w:id="1214" w:author="Nikola Mitic" w:date="2025-05-13T21:44:00Z" w16du:dateUtc="2025-05-13T19:44:00Z">
        <w:r w:rsidR="00C523EB">
          <w:t xml:space="preserve"> 25</w:t>
        </w:r>
      </w:ins>
      <w:r>
        <w:t>.</w:t>
      </w:r>
      <w:ins w:id="1215" w:author="Nikola Mitic" w:date="2025-05-13T21:45:00Z" w16du:dateUtc="2025-05-13T19:45:00Z">
        <w:r w:rsidR="00C523EB">
          <w:t xml:space="preserve"> На слици 26 је приказан један </w:t>
        </w:r>
      </w:ins>
      <w:ins w:id="1216" w:author="Nikola Mitic" w:date="2025-05-13T21:46:00Z" w16du:dateUtc="2025-05-13T19:46:00Z">
        <w:r w:rsidR="00C523EB">
          <w:t xml:space="preserve">од </w:t>
        </w:r>
      </w:ins>
      <w:ins w:id="1217" w:author="Nikola Mitic" w:date="2025-05-13T21:45:00Z" w16du:dateUtc="2025-05-13T19:45:00Z">
        <w:r w:rsidR="00C523EB">
          <w:t>начин</w:t>
        </w:r>
      </w:ins>
      <w:ins w:id="1218" w:author="Nikola Mitic" w:date="2025-05-13T21:46:00Z" w16du:dateUtc="2025-05-13T19:46:00Z">
        <w:r w:rsidR="00C523EB">
          <w:t xml:space="preserve">а употребе </w:t>
        </w:r>
        <w:r w:rsidR="00C523EB" w:rsidRPr="00C523EB">
          <w:rPr>
            <w:i/>
            <w:iCs/>
            <w:lang w:val="en-US"/>
            <w:rPrChange w:id="1219" w:author="Nikola Mitic" w:date="2025-05-13T21:46:00Z" w16du:dateUtc="2025-05-13T19:46:00Z">
              <w:rPr>
                <w:lang w:val="en-US"/>
              </w:rPr>
            </w:rPrChange>
          </w:rPr>
          <w:t>Redis</w:t>
        </w:r>
        <w:r w:rsidR="00C523EB">
          <w:t>-а.</w:t>
        </w:r>
      </w:ins>
    </w:p>
    <w:p w14:paraId="512C4EF4" w14:textId="77777777" w:rsidR="009F6D39" w:rsidRDefault="009F6D39" w:rsidP="009F6D39">
      <w:r w:rsidRPr="005C552C">
        <w:rPr>
          <w:noProof/>
        </w:rPr>
        <w:lastRenderedPageBreak/>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w:t>
                            </w:r>
                            <w:proofErr w:type="spellStart"/>
                            <w:r w:rsidRPr="00C62816">
                              <w:t>redis</w:t>
                            </w:r>
                            <w:proofErr w:type="spellEnd"/>
                          </w:p>
                          <w:p w14:paraId="6D25D877" w14:textId="77777777" w:rsidR="009F6D39" w:rsidRPr="00C62816" w:rsidRDefault="009F6D39" w:rsidP="009F6D39">
                            <w:pPr>
                              <w:pStyle w:val="Code"/>
                              <w:rPr>
                                <w:lang w:val="sr-Cyrl-RS"/>
                              </w:rPr>
                            </w:pPr>
                            <w:r w:rsidRPr="00C62816">
                              <w:t>REDIS_CLIENT=</w:t>
                            </w:r>
                            <w:proofErr w:type="spellStart"/>
                            <w:r w:rsidRPr="00C62816">
                              <w:t>predis</w:t>
                            </w:r>
                            <w:proofErr w:type="spellEnd"/>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w:t>
                      </w:r>
                      <w:proofErr w:type="spellStart"/>
                      <w:r w:rsidRPr="00C62816">
                        <w:t>redis</w:t>
                      </w:r>
                      <w:proofErr w:type="spellEnd"/>
                    </w:p>
                    <w:p w14:paraId="6D25D877" w14:textId="77777777" w:rsidR="009F6D39" w:rsidRPr="00C62816" w:rsidRDefault="009F6D39" w:rsidP="009F6D39">
                      <w:pPr>
                        <w:pStyle w:val="Code"/>
                        <w:rPr>
                          <w:lang w:val="sr-Cyrl-RS"/>
                        </w:rPr>
                      </w:pPr>
                      <w:r w:rsidRPr="00C62816">
                        <w:t>REDIS_CLIENT=</w:t>
                      </w:r>
                      <w:proofErr w:type="spellStart"/>
                      <w:r w:rsidRPr="00C62816">
                        <w:t>predis</w:t>
                      </w:r>
                      <w:proofErr w:type="spellEnd"/>
                      <w:r w:rsidRPr="00C62816">
                        <w:br/>
                        <w:t>REDIS_HOST=127.0.0.1</w:t>
                      </w:r>
                      <w:r w:rsidRPr="00C62816">
                        <w:br/>
                        <w:t>REDIS_PASSWORD=null</w:t>
                      </w:r>
                      <w:r w:rsidRPr="00C62816">
                        <w:br/>
                        <w:t>REDIS_PORT=6379</w:t>
                      </w:r>
                    </w:p>
                  </w:txbxContent>
                </v:textbox>
                <w10:anchorlock/>
              </v:shape>
            </w:pict>
          </mc:Fallback>
        </mc:AlternateContent>
      </w:r>
    </w:p>
    <w:p w14:paraId="2BDDCC8B" w14:textId="37653571" w:rsidR="009F6D39" w:rsidRDefault="00C523EB" w:rsidP="009F6D39">
      <w:pPr>
        <w:jc w:val="center"/>
        <w:rPr>
          <w:rStyle w:val="Heading4Char"/>
        </w:rPr>
      </w:pPr>
      <w:ins w:id="1220" w:author="Nikola Mitic" w:date="2025-05-13T21:44:00Z" w16du:dateUtc="2025-05-13T19:44:00Z">
        <w:r>
          <w:rPr>
            <w:rStyle w:val="Heading4Char"/>
          </w:rPr>
          <w:t xml:space="preserve">Слика 25 – </w:t>
        </w:r>
      </w:ins>
      <w:r w:rsidR="009F6D39" w:rsidRPr="005C552C">
        <w:rPr>
          <w:rStyle w:val="Heading4Char"/>
        </w:rPr>
        <w:t xml:space="preserve">Део конфигурације .env документа везан за </w:t>
      </w:r>
      <w:r w:rsidR="009F6D39">
        <w:rPr>
          <w:rStyle w:val="Heading4Char"/>
          <w:lang w:val="en-US"/>
        </w:rPr>
        <w:t xml:space="preserve">Job </w:t>
      </w:r>
      <w:r w:rsidR="009F6D39">
        <w:rPr>
          <w:rStyle w:val="Heading4Char"/>
        </w:rPr>
        <w:t xml:space="preserve">и </w:t>
      </w:r>
      <w:r w:rsidR="009F6D39" w:rsidRPr="005C552C">
        <w:rPr>
          <w:rStyle w:val="Heading4Char"/>
        </w:rPr>
        <w:t>config/</w:t>
      </w:r>
      <w:r w:rsidR="009F6D39">
        <w:rPr>
          <w:rStyle w:val="Heading4Char"/>
          <w:lang w:val="en-US"/>
        </w:rPr>
        <w:t>database</w:t>
      </w:r>
      <w:r w:rsidR="009F6D39"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09B2F304" w:rsidR="009F6D39" w:rsidRPr="00C62816" w:rsidDel="009023D2" w:rsidRDefault="009F6D39" w:rsidP="009F6D39">
                            <w:pPr>
                              <w:pStyle w:val="Code"/>
                              <w:rPr>
                                <w:del w:id="1221" w:author="Nikola Mitic" w:date="2025-05-17T16:01:00Z" w16du:dateUtc="2025-05-17T14:01:00Z"/>
                              </w:rPr>
                            </w:pPr>
                            <w:del w:id="1222" w:author="Nikola Mitic" w:date="2025-05-17T16:01:00Z" w16du:dateUtc="2025-05-17T14:01:00Z">
                              <w:r w:rsidDel="009023D2">
                                <w:delText>...</w:delText>
                              </w:r>
                              <w:r w:rsidDel="009023D2">
                                <w:br/>
                              </w:r>
                            </w:del>
                            <w:r w:rsidRPr="00C62816">
                              <w:t>$</w:t>
                            </w:r>
                            <w:proofErr w:type="spellStart"/>
                            <w:r w:rsidRPr="00C62816">
                              <w:t>redisKey</w:t>
                            </w:r>
                            <w:proofErr w:type="spellEnd"/>
                            <w:r w:rsidRPr="00C62816">
                              <w:t xml:space="preserve"> = "</w:t>
                            </w:r>
                            <w:proofErr w:type="gramStart"/>
                            <w:r w:rsidRPr="00C62816">
                              <w:t>ride:$</w:t>
                            </w:r>
                            <w:proofErr w:type="spellStart"/>
                            <w:r w:rsidRPr="00C62816">
                              <w:t>rideId:driver</w:t>
                            </w:r>
                            <w:proofErr w:type="gramEnd"/>
                            <w:r w:rsidRPr="00C62816">
                              <w:t>-location</w:t>
                            </w:r>
                            <w:proofErr w:type="spellEnd"/>
                            <w:r w:rsidRPr="00C62816">
                              <w:t>";</w:t>
                            </w:r>
                            <w:r w:rsidRPr="00C62816">
                              <w:br/>
                            </w:r>
                            <w:proofErr w:type="gramStart"/>
                            <w:r w:rsidRPr="00C62816">
                              <w:t>Redis::</w:t>
                            </w:r>
                            <w:proofErr w:type="spellStart"/>
                            <w:r w:rsidRPr="00C62816">
                              <w:rPr>
                                <w:i/>
                                <w:iCs/>
                              </w:rPr>
                              <w:t>sadd</w:t>
                            </w:r>
                            <w:proofErr w:type="spellEnd"/>
                            <w:r w:rsidRPr="00C62816">
                              <w:t>(</w:t>
                            </w:r>
                            <w:proofErr w:type="gramEnd"/>
                            <w:r w:rsidRPr="00C62816">
                              <w:t>$</w:t>
                            </w:r>
                            <w:proofErr w:type="spellStart"/>
                            <w:r w:rsidRPr="00C62816">
                              <w:t>redisKey</w:t>
                            </w:r>
                            <w:proofErr w:type="spellEnd"/>
                            <w:r w:rsidRPr="00C62816">
                              <w:t xml:space="preserve">, </w:t>
                            </w:r>
                            <w:proofErr w:type="spellStart"/>
                            <w:r w:rsidRPr="00C62816">
                              <w:t>json_</w:t>
                            </w:r>
                            <w:proofErr w:type="gramStart"/>
                            <w:r w:rsidRPr="00C62816">
                              <w:t>encode</w:t>
                            </w:r>
                            <w:proofErr w:type="spellEnd"/>
                            <w:r w:rsidRPr="00C62816">
                              <w:t>(</w:t>
                            </w:r>
                            <w:proofErr w:type="gramEnd"/>
                            <w:r w:rsidRPr="00C62816">
                              <w:t>['lat' =&gt; $request-&gt;get('lat'), 'lng' =&gt; $request-&gt;get('lng'), 'driver_id' =&gt; $driver-&gt;id]));</w:t>
                            </w:r>
                          </w:p>
                          <w:p w14:paraId="1D849C26" w14:textId="77777777" w:rsidR="009F6D39" w:rsidRPr="00C62816" w:rsidRDefault="009F6D39" w:rsidP="009F6D39">
                            <w:pPr>
                              <w:pStyle w:val="Code"/>
                            </w:pPr>
                            <w:del w:id="1223" w:author="Nikola Mitic" w:date="2025-05-17T16:01:00Z" w16du:dateUtc="2025-05-17T14:01:00Z">
                              <w:r w:rsidDel="009023D2">
                                <w:delText>…</w:delText>
                              </w:r>
                            </w:del>
                          </w:p>
                        </w:txbxContent>
                      </wps:txbx>
                      <wps:bodyPr rot="0" vert="horz" wrap="square" lIns="91440" tIns="45720" rIns="91440" bIns="45720" anchor="t" anchorCtr="0">
                        <a:spAutoFit/>
                      </wps:bodyPr>
                    </wps:wsp>
                  </a:graphicData>
                </a:graphic>
              </wp:inline>
            </w:drawing>
          </mc:Choice>
          <mc:Fallback>
            <w:pict>
              <v:shape w14:anchorId="21285A32"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2F16ECBB" w14:textId="09B2F304" w:rsidR="009F6D39" w:rsidRPr="00C62816" w:rsidDel="009023D2" w:rsidRDefault="009F6D39" w:rsidP="009F6D39">
                      <w:pPr>
                        <w:pStyle w:val="Code"/>
                        <w:rPr>
                          <w:del w:id="1224" w:author="Nikola Mitic" w:date="2025-05-17T16:01:00Z" w16du:dateUtc="2025-05-17T14:01:00Z"/>
                        </w:rPr>
                      </w:pPr>
                      <w:del w:id="1225" w:author="Nikola Mitic" w:date="2025-05-17T16:01:00Z" w16du:dateUtc="2025-05-17T14:01:00Z">
                        <w:r w:rsidDel="009023D2">
                          <w:delText>...</w:delText>
                        </w:r>
                        <w:r w:rsidDel="009023D2">
                          <w:br/>
                        </w:r>
                      </w:del>
                      <w:r w:rsidRPr="00C62816">
                        <w:t>$</w:t>
                      </w:r>
                      <w:proofErr w:type="spellStart"/>
                      <w:r w:rsidRPr="00C62816">
                        <w:t>redisKey</w:t>
                      </w:r>
                      <w:proofErr w:type="spellEnd"/>
                      <w:r w:rsidRPr="00C62816">
                        <w:t xml:space="preserve"> = "</w:t>
                      </w:r>
                      <w:proofErr w:type="gramStart"/>
                      <w:r w:rsidRPr="00C62816">
                        <w:t>ride:$</w:t>
                      </w:r>
                      <w:proofErr w:type="spellStart"/>
                      <w:r w:rsidRPr="00C62816">
                        <w:t>rideId:driver</w:t>
                      </w:r>
                      <w:proofErr w:type="gramEnd"/>
                      <w:r w:rsidRPr="00C62816">
                        <w:t>-location</w:t>
                      </w:r>
                      <w:proofErr w:type="spellEnd"/>
                      <w:r w:rsidRPr="00C62816">
                        <w:t>";</w:t>
                      </w:r>
                      <w:r w:rsidRPr="00C62816">
                        <w:br/>
                      </w:r>
                      <w:proofErr w:type="gramStart"/>
                      <w:r w:rsidRPr="00C62816">
                        <w:t>Redis::</w:t>
                      </w:r>
                      <w:proofErr w:type="spellStart"/>
                      <w:r w:rsidRPr="00C62816">
                        <w:rPr>
                          <w:i/>
                          <w:iCs/>
                        </w:rPr>
                        <w:t>sadd</w:t>
                      </w:r>
                      <w:proofErr w:type="spellEnd"/>
                      <w:r w:rsidRPr="00C62816">
                        <w:t>(</w:t>
                      </w:r>
                      <w:proofErr w:type="gramEnd"/>
                      <w:r w:rsidRPr="00C62816">
                        <w:t>$</w:t>
                      </w:r>
                      <w:proofErr w:type="spellStart"/>
                      <w:r w:rsidRPr="00C62816">
                        <w:t>redisKey</w:t>
                      </w:r>
                      <w:proofErr w:type="spellEnd"/>
                      <w:r w:rsidRPr="00C62816">
                        <w:t xml:space="preserve">, </w:t>
                      </w:r>
                      <w:proofErr w:type="spellStart"/>
                      <w:r w:rsidRPr="00C62816">
                        <w:t>json_</w:t>
                      </w:r>
                      <w:proofErr w:type="gramStart"/>
                      <w:r w:rsidRPr="00C62816">
                        <w:t>encode</w:t>
                      </w:r>
                      <w:proofErr w:type="spellEnd"/>
                      <w:r w:rsidRPr="00C62816">
                        <w:t>(</w:t>
                      </w:r>
                      <w:proofErr w:type="gramEnd"/>
                      <w:r w:rsidRPr="00C62816">
                        <w:t>['lat' =&gt; $request-&gt;get('lat'), 'lng' =&gt; $request-&gt;get('lng'), 'driver_id' =&gt; $driver-&gt;id]));</w:t>
                      </w:r>
                    </w:p>
                    <w:p w14:paraId="1D849C26" w14:textId="77777777" w:rsidR="009F6D39" w:rsidRPr="00C62816" w:rsidRDefault="009F6D39" w:rsidP="009F6D39">
                      <w:pPr>
                        <w:pStyle w:val="Code"/>
                      </w:pPr>
                      <w:del w:id="1226" w:author="Nikola Mitic" w:date="2025-05-17T16:01:00Z" w16du:dateUtc="2025-05-17T14:01:00Z">
                        <w:r w:rsidDel="009023D2">
                          <w:delText>…</w:delText>
                        </w:r>
                      </w:del>
                    </w:p>
                  </w:txbxContent>
                </v:textbox>
                <w10:anchorlock/>
              </v:shape>
            </w:pict>
          </mc:Fallback>
        </mc:AlternateContent>
      </w:r>
    </w:p>
    <w:p w14:paraId="4026877B" w14:textId="1A8FA3FB" w:rsidR="009F6D39" w:rsidRPr="00C62816" w:rsidRDefault="00C523EB" w:rsidP="009F6D39">
      <w:pPr>
        <w:pStyle w:val="Heading4"/>
        <w:jc w:val="center"/>
      </w:pPr>
      <w:ins w:id="1227" w:author="Nikola Mitic" w:date="2025-05-13T21:45:00Z" w16du:dateUtc="2025-05-13T19:45:00Z">
        <w:r>
          <w:t xml:space="preserve">Слика 26 – </w:t>
        </w:r>
      </w:ins>
      <w:r w:rsidR="009F6D39" w:rsidRPr="005C552C">
        <w:t xml:space="preserve">Пример </w:t>
      </w:r>
      <w:r w:rsidR="009F6D39">
        <w:t xml:space="preserve">додавања података у </w:t>
      </w:r>
      <w:r w:rsidR="009F6D39">
        <w:rPr>
          <w:lang w:val="en-US"/>
        </w:rPr>
        <w:t>Redis</w:t>
      </w:r>
      <w:r w:rsidR="009F6D39">
        <w:t xml:space="preserve"> низ</w:t>
      </w:r>
    </w:p>
    <w:p w14:paraId="548BF015" w14:textId="77777777" w:rsidR="00205E70" w:rsidRPr="0068724E" w:rsidRDefault="00205E70" w:rsidP="009F6D39">
      <w:pPr>
        <w:rPr>
          <w:sz w:val="22"/>
          <w:szCs w:val="20"/>
        </w:rPr>
      </w:pPr>
    </w:p>
    <w:p w14:paraId="17863DEF" w14:textId="3CC6368C"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w:t>
      </w:r>
      <w:del w:id="1228" w:author="Nikola Mitic" w:date="2025-07-08T11:25:00Z" w16du:dateUtc="2025-07-08T09:25:00Z">
        <w:r w:rsidRPr="005C552C" w:rsidDel="00061661">
          <w:delText xml:space="preserve">у </w:delText>
        </w:r>
        <w:r w:rsidRPr="005C552C" w:rsidDel="00061661">
          <w:rPr>
            <w:i/>
            <w:iCs/>
          </w:rPr>
          <w:delText>Laravel</w:delText>
        </w:r>
        <w:r w:rsidRPr="005C552C" w:rsidDel="00061661">
          <w:delText xml:space="preserve">-у је </w:delText>
        </w:r>
      </w:del>
      <w:r w:rsidRPr="005C552C">
        <w:t xml:space="preserve">додат </w:t>
      </w:r>
      <w:ins w:id="1229" w:author="Nikola Mitic" w:date="2025-07-08T11:25:00Z" w16du:dateUtc="2025-07-08T09:25:00Z">
        <w:r w:rsidR="00061661">
          <w:t xml:space="preserve">је </w:t>
        </w:r>
      </w:ins>
      <w:r w:rsidRPr="005C552C">
        <w:t xml:space="preserve">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ins w:id="1230" w:author="Nikola Mitic" w:date="2025-05-13T21:47:00Z" w16du:dateUtc="2025-05-13T19:47:00Z">
        <w:r w:rsidR="00F64DEC">
          <w:t>На сликама 27, 28 и 29 приказана је конфигурација и начин употребе.</w:t>
        </w:r>
      </w:ins>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4"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Ad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E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CDyEB0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29D8EB40" w:rsidR="00205E70" w:rsidRPr="005C552C" w:rsidDel="009023D2" w:rsidRDefault="00F64DEC" w:rsidP="00205E70">
      <w:pPr>
        <w:pStyle w:val="Heading4"/>
        <w:jc w:val="center"/>
        <w:rPr>
          <w:del w:id="1231" w:author="Nikola Mitic" w:date="2025-05-17T16:00:00Z" w16du:dateUtc="2025-05-17T14:00:00Z"/>
        </w:rPr>
      </w:pPr>
      <w:ins w:id="1232" w:author="Nikola Mitic" w:date="2025-05-13T21:46:00Z" w16du:dateUtc="2025-05-13T19:46:00Z">
        <w:r>
          <w:t xml:space="preserve">Слика 27 – </w:t>
        </w:r>
      </w:ins>
      <w:r w:rsidR="00205E70" w:rsidRPr="005C552C">
        <w:t>Део имплементације config/broadcasting.php</w:t>
      </w:r>
    </w:p>
    <w:p w14:paraId="3C3CB5E2" w14:textId="54692560" w:rsidR="00205E70" w:rsidRDefault="0068724E" w:rsidP="009023D2">
      <w:pPr>
        <w:pStyle w:val="Heading4"/>
        <w:jc w:val="center"/>
        <w:rPr>
          <w:ins w:id="1233" w:author="Nikola Mitic" w:date="2025-05-17T16:01:00Z" w16du:dateUtc="2025-05-17T14:01:00Z"/>
          <w:rStyle w:val="Heading4Char"/>
          <w:lang w:val="en-US"/>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7r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G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PJFfusXAgAAJgQAAA4AAAAAAAAAAAAAAAAALgIAAGRycy9lMm9Eb2MueG1sUEsBAi0AFAAGAAgA&#10;AAAhAF9hoBTcAAAABQEAAA8AAAAAAAAAAAAAAAAAcQQAAGRycy9kb3ducmV2LnhtbFBLBQYAAAAA&#10;BAAEAPMAAAB6BQ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ins w:id="1234" w:author="Nikola Mitic" w:date="2025-05-13T21:46:00Z" w16du:dateUtc="2025-05-13T19:46:00Z">
        <w:r w:rsidR="00F64DEC">
          <w:t xml:space="preserve">Слика 28 – </w:t>
        </w:r>
      </w:ins>
      <w:r w:rsidR="00205E70" w:rsidRPr="005C552C">
        <w:rPr>
          <w:rStyle w:val="Heading4Char"/>
        </w:rPr>
        <w:t>Део конфигурације .env документа везан за config/reverb.php документ</w:t>
      </w:r>
    </w:p>
    <w:p w14:paraId="56495D79" w14:textId="77777777" w:rsidR="009023D2" w:rsidRPr="009023D2" w:rsidRDefault="009023D2">
      <w:pPr>
        <w:rPr>
          <w:lang w:val="en-US"/>
          <w:rPrChange w:id="1235" w:author="Nikola Mitic" w:date="2025-05-17T16:01:00Z" w16du:dateUtc="2025-05-17T14:01:00Z">
            <w:rPr>
              <w:rStyle w:val="Heading4Char"/>
              <w:i w:val="0"/>
              <w:iCs w:val="0"/>
            </w:rPr>
          </w:rPrChange>
        </w:rPr>
        <w:pPrChange w:id="1236" w:author="Nikola Mitic" w:date="2025-05-17T16:01:00Z" w16du:dateUtc="2025-05-17T14:01:00Z">
          <w:pPr>
            <w:spacing w:line="259" w:lineRule="auto"/>
            <w:jc w:val="center"/>
          </w:pPr>
        </w:pPrChange>
      </w:pP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17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hUdAUSsNTRHBOtgNC4+NJx04H5T0qNpK+p/7ZkTlKjPBpuzLGaz6PK0mM3foxBx&#10;l5H6MsIMR6mKBkrG6Sakl5Gw2Tts4lYmvC+ZnHJGMybqp4cT3X65Trtenvf6D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ZTLdexYCAAAmBAAADgAAAAAAAAAAAAAAAAAuAgAAZHJzL2Uyb0RvYy54bWxQSwECLQAUAAYACAAA&#10;ACEAX2GgFNwAAAAFAQAADwAAAAAAAAAAAAAAAABwBAAAZHJzL2Rvd25yZXYueG1sUEsFBgAAAAAE&#10;AAQA8wAAAHkFA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0C447EA6" w:rsidR="00205E70" w:rsidRDefault="00F64DEC" w:rsidP="00205E70">
      <w:pPr>
        <w:pStyle w:val="Heading4"/>
        <w:jc w:val="center"/>
      </w:pPr>
      <w:ins w:id="1237" w:author="Nikola Mitic" w:date="2025-05-13T21:46:00Z" w16du:dateUtc="2025-05-13T19:46:00Z">
        <w:r>
          <w:t xml:space="preserve">Слика 29 – </w:t>
        </w:r>
      </w:ins>
      <w:r w:rsidR="00205E70" w:rsidRPr="005C552C">
        <w:t>Пример имплементације једног Laravel event-а са reverb-ом</w:t>
      </w:r>
    </w:p>
    <w:p w14:paraId="3B697869" w14:textId="77777777" w:rsidR="00205E70" w:rsidRPr="005C552C" w:rsidRDefault="00205E70" w:rsidP="00205E70"/>
    <w:p w14:paraId="583D2C3E" w14:textId="216EC35F"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w:t>
      </w:r>
      <w:r w:rsidRPr="00BF519B">
        <w:rPr>
          <w:i/>
          <w:iCs/>
          <w:rPrChange w:id="1238" w:author="Nikola Mitic" w:date="2025-05-13T20:48:00Z" w16du:dateUtc="2025-05-13T18:48:00Z">
            <w:rPr/>
          </w:rPrChange>
        </w:rPr>
        <w:t>DI</w:t>
      </w:r>
      <w:r w:rsidRPr="005C552C">
        <w:t xml:space="preserve">), док је њихова инстанца регистрована у систему по </w:t>
      </w:r>
      <w:r w:rsidRPr="005C552C">
        <w:rPr>
          <w:i/>
          <w:iCs/>
        </w:rPr>
        <w:t>singleton</w:t>
      </w:r>
      <w:r w:rsidRPr="005C552C">
        <w:t xml:space="preserve"> </w:t>
      </w:r>
      <w:del w:id="1239" w:author="Nikola Mitic" w:date="2025-05-13T20:59:00Z" w16du:dateUtc="2025-05-13T18:59:00Z">
        <w:r w:rsidRPr="00C66AD1" w:rsidDel="00C66AD1">
          <w:rPr>
            <w:rPrChange w:id="1240" w:author="Nikola Mitic" w:date="2025-05-13T20:59:00Z" w16du:dateUtc="2025-05-13T18:59:00Z">
              <w:rPr>
                <w:rStyle w:val="FootnoteReference"/>
              </w:rPr>
            </w:rPrChange>
          </w:rPr>
          <w:footnoteReference w:id="14"/>
        </w:r>
      </w:del>
      <w:r w:rsidRPr="005C552C">
        <w:t>обрасцу</w:t>
      </w:r>
      <w:ins w:id="1245" w:author="Nikola Mitic" w:date="2025-05-13T20:49:00Z" w16du:dateUtc="2025-05-13T18:49:00Z">
        <w:r w:rsidR="00BF519B">
          <w:t xml:space="preserve"> који</w:t>
        </w:r>
        <w:r w:rsidR="00BF519B" w:rsidRPr="00BF519B">
          <w:t xml:space="preserve"> се брине о томе да класа има само једну инстанцу, док пружа глобални приступ истој</w:t>
        </w:r>
      </w:ins>
      <w:r w:rsidRPr="005C552C">
        <w:t>.</w:t>
      </w:r>
    </w:p>
    <w:p w14:paraId="27141FBB" w14:textId="77777777" w:rsidR="00205E70" w:rsidRPr="005C552C" w:rsidRDefault="00205E70" w:rsidP="00205E70"/>
    <w:p w14:paraId="4A121356" w14:textId="75548A5C" w:rsidR="00205E70" w:rsidRPr="007C6864" w:rsidRDefault="00205E70" w:rsidP="00205E70">
      <w:pPr>
        <w:pStyle w:val="Heading3"/>
        <w:numPr>
          <w:ilvl w:val="2"/>
          <w:numId w:val="2"/>
        </w:numPr>
        <w:ind w:left="0" w:firstLine="0"/>
        <w:jc w:val="left"/>
        <w:rPr>
          <w:i/>
          <w:iCs/>
          <w:rPrChange w:id="1246" w:author="Nikola Mitic" w:date="2025-07-08T11:40:00Z" w16du:dateUtc="2025-07-08T09:40:00Z">
            <w:rPr/>
          </w:rPrChange>
        </w:rPr>
      </w:pPr>
      <w:del w:id="1247" w:author="Nikola Mitic" w:date="2025-07-08T11:40:00Z" w16du:dateUtc="2025-07-08T09:40:00Z">
        <w:r w:rsidRPr="007C6864" w:rsidDel="007C6864">
          <w:delText>E</w:delText>
        </w:r>
      </w:del>
      <w:bookmarkStart w:id="1248" w:name="_Toc202867306"/>
      <w:ins w:id="1249" w:author="Nikola Mitic" w:date="2025-07-08T11:40:00Z" w16du:dateUtc="2025-07-08T09:40:00Z">
        <w:r w:rsidR="007C6864" w:rsidRPr="007C6864">
          <w:rPr>
            <w:rPrChange w:id="1250" w:author="Nikola Mitic" w:date="2025-07-08T11:40:00Z" w16du:dateUtc="2025-07-08T09:40:00Z">
              <w:rPr>
                <w:i/>
                <w:iCs/>
              </w:rPr>
            </w:rPrChange>
          </w:rPr>
          <w:t>Објектно релациони мапер</w:t>
        </w:r>
        <w:r w:rsidR="007C6864">
          <w:rPr>
            <w:i/>
            <w:iCs/>
          </w:rPr>
          <w:t xml:space="preserve"> </w:t>
        </w:r>
        <w:r w:rsidR="007C6864">
          <w:rPr>
            <w:i/>
            <w:iCs/>
            <w:lang w:val="en-US"/>
          </w:rPr>
          <w:t>E</w:t>
        </w:r>
      </w:ins>
      <w:r w:rsidR="006D3628" w:rsidRPr="007C6864">
        <w:rPr>
          <w:i/>
          <w:iCs/>
          <w:lang w:val="en-US"/>
          <w:rPrChange w:id="1251" w:author="Nikola Mitic" w:date="2025-07-08T11:40:00Z" w16du:dateUtc="2025-07-08T09:40:00Z">
            <w:rPr>
              <w:lang w:val="en-US"/>
            </w:rPr>
          </w:rPrChange>
        </w:rPr>
        <w:t>loquent</w:t>
      </w:r>
      <w:r w:rsidRPr="007C6864">
        <w:rPr>
          <w:i/>
          <w:iCs/>
          <w:rPrChange w:id="1252" w:author="Nikola Mitic" w:date="2025-07-08T11:40:00Z" w16du:dateUtc="2025-07-08T09:40:00Z">
            <w:rPr/>
          </w:rPrChange>
        </w:rPr>
        <w:t xml:space="preserve"> ORM</w:t>
      </w:r>
      <w:bookmarkEnd w:id="1248"/>
    </w:p>
    <w:p w14:paraId="327CB23E" w14:textId="77777777" w:rsidR="00205E70" w:rsidRPr="005C552C" w:rsidRDefault="00205E70" w:rsidP="00205E70"/>
    <w:p w14:paraId="74CED2DB" w14:textId="32F58898" w:rsidR="00205E70" w:rsidRPr="00F64DEC" w:rsidRDefault="00205E70" w:rsidP="00205E70">
      <w:pPr>
        <w:ind w:firstLine="720"/>
        <w:rPr>
          <w:rPrChange w:id="1253" w:author="Nikola Mitic" w:date="2025-05-13T21:48:00Z" w16du:dateUtc="2025-05-13T19:48:00Z">
            <w:rPr>
              <w:lang w:val="en-US"/>
            </w:rPr>
          </w:rPrChange>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ins w:id="1254" w:author="Nikola Mitic" w:date="2025-05-13T21:48:00Z" w16du:dateUtc="2025-05-13T19:48:00Z">
        <w:r w:rsidR="00F64DEC">
          <w:t>Пример имплементације једног од модела система дат је на слици 30.</w:t>
        </w:r>
      </w:ins>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7"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KK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SBHrA2IBwTrYDIufjScdOB+UzKgaWvqfx2Yk5ToTwabc7Usy+jytChX75AkceeR5jzC&#10;DEepmgZKpuk2pJ+RsNkbbOJOJbzPmcw5oxkT9fnjRLefr9Op5++9eQQ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eO2yihAC&#10;AAAmBAAADgAAAAAAAAAAAAAAAAAuAgAAZHJzL2Uyb0RvYy54bWxQSwECLQAUAAYACAAAACEAmbix&#10;ytwAAAAFAQAADwAAAAAAAAAAAAAAAABqBAAAZHJzL2Rvd25yZXYueG1sUEsFBgAAAAAEAAQA8wAA&#10;AHMFA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8"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BL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XKMWBsQDwjWwWRc/Gg46cD9pmRA09bU/zowJynRnww252pZltHlaVGu3iFJ4s4jzXmE&#10;GY5SNQ2UTNNtSD8jYbM32MSdSnifM5lzRjMm6vPHiW4/X6dTz9978wg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TzNwSxAC&#10;AAAmBAAADgAAAAAAAAAAAAAAAAAuAgAAZHJzL2Uyb0RvYy54bWxQSwECLQAUAAYACAAAACEAmbix&#10;ytwAAAAFAQAADwAAAAAAAAAAAAAAAABqBAAAZHJzL2Rvd25yZXYueG1sUEsFBgAAAAAEAAQA8wAA&#10;AHMFA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3C19A5D4" w:rsidR="00205E70" w:rsidRPr="005C552C" w:rsidRDefault="00F64DEC" w:rsidP="00205E70">
      <w:pPr>
        <w:pStyle w:val="Heading4"/>
        <w:jc w:val="center"/>
      </w:pPr>
      <w:ins w:id="1255" w:author="Nikola Mitic" w:date="2025-05-13T21:47:00Z" w16du:dateUtc="2025-05-13T19:47:00Z">
        <w:r>
          <w:t xml:space="preserve">Слика 30 – </w:t>
        </w:r>
      </w:ins>
      <w:r w:rsidR="00205E70" w:rsidRPr="005C552C">
        <w:t>Пример имплементације Ride модела</w:t>
      </w:r>
    </w:p>
    <w:p w14:paraId="67FF7752" w14:textId="77777777" w:rsidR="00205E70" w:rsidRPr="005C552C" w:rsidRDefault="00205E70" w:rsidP="00205E70">
      <w:pPr>
        <w:jc w:val="center"/>
      </w:pPr>
    </w:p>
    <w:p w14:paraId="4E91818B" w14:textId="0F1AA323"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ins w:id="1256" w:author="Nikola Mitic" w:date="2025-05-13T21:48:00Z" w16du:dateUtc="2025-05-13T19:48:00Z">
        <w:r w:rsidR="00F64DEC">
          <w:t xml:space="preserve"> </w:t>
        </w:r>
      </w:ins>
      <w:ins w:id="1257" w:author="Nikola Mitic" w:date="2025-05-13T21:49:00Z" w16du:dateUtc="2025-05-13T19:49:00Z">
        <w:r w:rsidR="00F64DEC">
          <w:t>Имплементације једне овакве датотеке приказана је на слици 31.</w:t>
        </w:r>
      </w:ins>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start_lat</w:t>
                            </w:r>
                            <w:proofErr w:type="spellEnd"/>
                            <w:r w:rsidRPr="006A57D4">
                              <w:t>', 8, 6</w:t>
                            </w:r>
                            <w:proofErr w:type="gramStart"/>
                            <w:r w:rsidRPr="006A57D4">
                              <w:t>);</w:t>
                            </w:r>
                            <w:proofErr w:type="gramEnd"/>
                          </w:p>
                          <w:p w14:paraId="1BDE07EC"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start_lng</w:t>
                            </w:r>
                            <w:proofErr w:type="spellEnd"/>
                            <w:r w:rsidRPr="006A57D4">
                              <w:t>', 9, 6);</w:t>
                            </w:r>
                            <w:r w:rsidRPr="005C552C">
                              <w:rPr>
                                <w:lang w:val="sr-Cyrl-RS"/>
                              </w:rPr>
                              <w:br/>
                              <w:t xml:space="preserve">   </w:t>
                            </w:r>
                            <w:r w:rsidRPr="005C552C">
                              <w:rPr>
                                <w:lang w:val="sr-Cyrl-RS"/>
                              </w:rPr>
                              <w:tab/>
                              <w:t>$table-&gt;string('end_location')-&gt;</w:t>
                            </w:r>
                            <w:proofErr w:type="gramStart"/>
                            <w:r w:rsidRPr="005C552C">
                              <w:rPr>
                                <w:lang w:val="sr-Cyrl-RS"/>
                              </w:rPr>
                              <w:t>nullable();</w:t>
                            </w:r>
                            <w:proofErr w:type="gramEnd"/>
                          </w:p>
                          <w:p w14:paraId="2FE2B683"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end_lat</w:t>
                            </w:r>
                            <w:proofErr w:type="spellEnd"/>
                            <w:r w:rsidRPr="006A57D4">
                              <w:t>', 8, 6)-&gt;</w:t>
                            </w:r>
                            <w:proofErr w:type="gramStart"/>
                            <w:r w:rsidRPr="006A57D4">
                              <w:t>nullable();</w:t>
                            </w:r>
                            <w:proofErr w:type="gramEnd"/>
                          </w:p>
                          <w:p w14:paraId="2D76DB4D" w14:textId="5663058D" w:rsidR="0035758C" w:rsidRPr="005C552C" w:rsidRDefault="0035758C" w:rsidP="002C26F7">
                            <w:pPr>
                              <w:pStyle w:val="Code"/>
                              <w:ind w:left="720" w:firstLine="720"/>
                              <w:rPr>
                                <w:lang w:val="sr-Cyrl-RS"/>
                              </w:rPr>
                            </w:pPr>
                            <w:r w:rsidRPr="006A57D4">
                              <w:t>$table-&gt;</w:t>
                            </w:r>
                            <w:proofErr w:type="gramStart"/>
                            <w:r w:rsidRPr="006A57D4">
                              <w:t>decimal(</w:t>
                            </w:r>
                            <w:proofErr w:type="gramEnd"/>
                            <w:r w:rsidRPr="006A57D4">
                              <w:t>'</w:t>
                            </w:r>
                            <w:proofErr w:type="spellStart"/>
                            <w:r w:rsidRPr="006A57D4">
                              <w:t>end_lng</w:t>
                            </w:r>
                            <w:proofErr w:type="spellEnd"/>
                            <w:r w:rsidRPr="006A57D4">
                              <w:t>', 9, 6)-&gt;</w:t>
                            </w:r>
                            <w:proofErr w:type="gramStart"/>
                            <w:r w:rsidRPr="006A57D4">
                              <w:t>nullable(</w:t>
                            </w:r>
                            <w:proofErr w:type="gramEnd"/>
                            <w:r w:rsidRPr="006A57D4">
                              <w:t>);</w:t>
                            </w:r>
                            <w:r w:rsidRPr="005C552C">
                              <w:rPr>
                                <w:lang w:val="sr-Cyrl-RS"/>
                              </w:rPr>
                              <w:br/>
                              <w:t xml:space="preserve">   </w:t>
                            </w:r>
                            <w:r w:rsidRPr="005C552C">
                              <w:rPr>
                                <w:lang w:val="sr-Cyrl-RS"/>
                              </w:rPr>
                              <w:tab/>
                              <w:t>$table-&gt;timestamp('start_time')-&gt;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$table-&gt;timestamp('end_time')-&gt;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$table-&gt;foreignId('customer_id')-&gt;</w:t>
                            </w:r>
                            <w:proofErr w:type="gramStart"/>
                            <w:r w:rsidRPr="005C552C">
                              <w:rPr>
                                <w:lang w:val="sr-Cyrl-RS"/>
                              </w:rPr>
                              <w:t>nullable(</w:t>
                            </w:r>
                            <w:proofErr w:type="gramEnd"/>
                            <w:r w:rsidRPr="005C552C">
                              <w:rPr>
                                <w:lang w:val="sr-Cyrl-RS"/>
                              </w:rPr>
                              <w:t>)</w:t>
                            </w:r>
                            <w:r w:rsidRPr="005C552C">
                              <w:rPr>
                                <w:lang w:val="sr-Cyrl-RS"/>
                              </w:rPr>
                              <w:br/>
                              <w:t xml:space="preserve">            -&gt;constrained()-&gt;</w:t>
                            </w:r>
                            <w:proofErr w:type="gramStart"/>
                            <w:r w:rsidRPr="005C552C">
                              <w:rPr>
                                <w:lang w:val="sr-Cyrl-RS"/>
                              </w:rPr>
                              <w:t>cascadeOnUpdate(</w:t>
                            </w:r>
                            <w:proofErr w:type="gramEnd"/>
                            <w:r w:rsidRPr="005C552C">
                              <w:rPr>
                                <w:lang w:val="sr-Cyrl-RS"/>
                              </w:rPr>
                              <w:t>)</w:t>
                            </w:r>
                            <w:r w:rsidRPr="005C552C">
                              <w:rPr>
                                <w:lang w:val="sr-Cyrl-RS"/>
                              </w:rPr>
                              <w:br/>
                              <w:t xml:space="preserve">            -&gt;</w:t>
                            </w:r>
                            <w:proofErr w:type="gramStart"/>
                            <w:r w:rsidRPr="005C552C">
                              <w:rPr>
                                <w:lang w:val="sr-Cyrl-RS"/>
                              </w:rPr>
                              <w:t>nullOnDelete();</w:t>
                            </w:r>
                            <w:proofErr w:type="gramEnd"/>
                          </w:p>
                        </w:txbxContent>
                      </wps:txbx>
                      <wps:bodyPr rot="0" vert="horz" wrap="square" lIns="91440" tIns="45720" rIns="91440" bIns="45720" anchor="t" anchorCtr="0">
                        <a:spAutoFit/>
                      </wps:bodyPr>
                    </wps:wsp>
                  </a:graphicData>
                </a:graphic>
              </wp:inline>
            </w:drawing>
          </mc:Choice>
          <mc:Fallback>
            <w:pict>
              <v:shape w14:anchorId="6139BFD8" id="_x0000_s1049"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start_lat</w:t>
                      </w:r>
                      <w:proofErr w:type="spellEnd"/>
                      <w:r w:rsidRPr="006A57D4">
                        <w:t>', 8, 6</w:t>
                      </w:r>
                      <w:proofErr w:type="gramStart"/>
                      <w:r w:rsidRPr="006A57D4">
                        <w:t>);</w:t>
                      </w:r>
                      <w:proofErr w:type="gramEnd"/>
                    </w:p>
                    <w:p w14:paraId="1BDE07EC"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start_lng</w:t>
                      </w:r>
                      <w:proofErr w:type="spellEnd"/>
                      <w:r w:rsidRPr="006A57D4">
                        <w:t>', 9, 6);</w:t>
                      </w:r>
                      <w:r w:rsidRPr="005C552C">
                        <w:rPr>
                          <w:lang w:val="sr-Cyrl-RS"/>
                        </w:rPr>
                        <w:br/>
                        <w:t xml:space="preserve">   </w:t>
                      </w:r>
                      <w:r w:rsidRPr="005C552C">
                        <w:rPr>
                          <w:lang w:val="sr-Cyrl-RS"/>
                        </w:rPr>
                        <w:tab/>
                        <w:t>$table-&gt;string('end_location')-&gt;</w:t>
                      </w:r>
                      <w:proofErr w:type="gramStart"/>
                      <w:r w:rsidRPr="005C552C">
                        <w:rPr>
                          <w:lang w:val="sr-Cyrl-RS"/>
                        </w:rPr>
                        <w:t>nullable();</w:t>
                      </w:r>
                      <w:proofErr w:type="gramEnd"/>
                    </w:p>
                    <w:p w14:paraId="2FE2B683"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end_lat</w:t>
                      </w:r>
                      <w:proofErr w:type="spellEnd"/>
                      <w:r w:rsidRPr="006A57D4">
                        <w:t>', 8, 6)-&gt;</w:t>
                      </w:r>
                      <w:proofErr w:type="gramStart"/>
                      <w:r w:rsidRPr="006A57D4">
                        <w:t>nullable();</w:t>
                      </w:r>
                      <w:proofErr w:type="gramEnd"/>
                    </w:p>
                    <w:p w14:paraId="2D76DB4D" w14:textId="5663058D" w:rsidR="0035758C" w:rsidRPr="005C552C" w:rsidRDefault="0035758C" w:rsidP="002C26F7">
                      <w:pPr>
                        <w:pStyle w:val="Code"/>
                        <w:ind w:left="720" w:firstLine="720"/>
                        <w:rPr>
                          <w:lang w:val="sr-Cyrl-RS"/>
                        </w:rPr>
                      </w:pPr>
                      <w:r w:rsidRPr="006A57D4">
                        <w:t>$table-&gt;</w:t>
                      </w:r>
                      <w:proofErr w:type="gramStart"/>
                      <w:r w:rsidRPr="006A57D4">
                        <w:t>decimal(</w:t>
                      </w:r>
                      <w:proofErr w:type="gramEnd"/>
                      <w:r w:rsidRPr="006A57D4">
                        <w:t>'</w:t>
                      </w:r>
                      <w:proofErr w:type="spellStart"/>
                      <w:r w:rsidRPr="006A57D4">
                        <w:t>end_lng</w:t>
                      </w:r>
                      <w:proofErr w:type="spellEnd"/>
                      <w:r w:rsidRPr="006A57D4">
                        <w:t>', 9, 6)-&gt;</w:t>
                      </w:r>
                      <w:proofErr w:type="gramStart"/>
                      <w:r w:rsidRPr="006A57D4">
                        <w:t>nullable(</w:t>
                      </w:r>
                      <w:proofErr w:type="gramEnd"/>
                      <w:r w:rsidRPr="006A57D4">
                        <w:t>);</w:t>
                      </w:r>
                      <w:r w:rsidRPr="005C552C">
                        <w:rPr>
                          <w:lang w:val="sr-Cyrl-RS"/>
                        </w:rPr>
                        <w:br/>
                        <w:t xml:space="preserve">   </w:t>
                      </w:r>
                      <w:r w:rsidRPr="005C552C">
                        <w:rPr>
                          <w:lang w:val="sr-Cyrl-RS"/>
                        </w:rPr>
                        <w:tab/>
                        <w:t>$table-&gt;timestamp('start_time')-&gt;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$table-&gt;timestamp('end_time')-&gt;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$table-&gt;foreignId('customer_id')-&gt;</w:t>
                      </w:r>
                      <w:proofErr w:type="gramStart"/>
                      <w:r w:rsidRPr="005C552C">
                        <w:rPr>
                          <w:lang w:val="sr-Cyrl-RS"/>
                        </w:rPr>
                        <w:t>nullable(</w:t>
                      </w:r>
                      <w:proofErr w:type="gramEnd"/>
                      <w:r w:rsidRPr="005C552C">
                        <w:rPr>
                          <w:lang w:val="sr-Cyrl-RS"/>
                        </w:rPr>
                        <w:t>)</w:t>
                      </w:r>
                      <w:r w:rsidRPr="005C552C">
                        <w:rPr>
                          <w:lang w:val="sr-Cyrl-RS"/>
                        </w:rPr>
                        <w:br/>
                        <w:t xml:space="preserve">            -&gt;constrained()-&gt;</w:t>
                      </w:r>
                      <w:proofErr w:type="gramStart"/>
                      <w:r w:rsidRPr="005C552C">
                        <w:rPr>
                          <w:lang w:val="sr-Cyrl-RS"/>
                        </w:rPr>
                        <w:t>cascadeOnUpdate(</w:t>
                      </w:r>
                      <w:proofErr w:type="gramEnd"/>
                      <w:r w:rsidRPr="005C552C">
                        <w:rPr>
                          <w:lang w:val="sr-Cyrl-RS"/>
                        </w:rPr>
                        <w:t>)</w:t>
                      </w:r>
                      <w:r w:rsidRPr="005C552C">
                        <w:rPr>
                          <w:lang w:val="sr-Cyrl-RS"/>
                        </w:rPr>
                        <w:br/>
                        <w:t xml:space="preserve">            -&gt;</w:t>
                      </w:r>
                      <w:proofErr w:type="gramStart"/>
                      <w:r w:rsidRPr="005C552C">
                        <w:rPr>
                          <w:lang w:val="sr-Cyrl-RS"/>
                        </w:rPr>
                        <w:t>nullOnDelete();</w:t>
                      </w:r>
                      <w:proofErr w:type="gramEnd"/>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r>
                            <w:r w:rsidRPr="005C552C">
                              <w:rPr>
                                <w:lang w:val="sr-Cyrl-RS"/>
                              </w:rPr>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50"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" fillcolor="#e7e6e6 [3214]" strokecolor="#e7e6e6 [3214]">
                <v:textbox style="mso-fit-shape-to-text:t">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8FABB" w:rsidR="00205E70" w:rsidRPr="005C552C" w:rsidRDefault="00F64DEC" w:rsidP="00205E70">
      <w:pPr>
        <w:pStyle w:val="Heading4"/>
        <w:jc w:val="center"/>
      </w:pPr>
      <w:ins w:id="1258" w:author="Nikola Mitic" w:date="2025-05-13T21:48:00Z" w16du:dateUtc="2025-05-13T19:48:00Z">
        <w:r>
          <w:t xml:space="preserve">Слика 31 – </w:t>
        </w:r>
      </w:ins>
      <w:r w:rsidR="00205E70" w:rsidRPr="005C552C">
        <w:t>Пример имплементације миграције Ride mодела односно rides табеле</w:t>
      </w:r>
    </w:p>
    <w:p w14:paraId="7C8EDB3B" w14:textId="77777777" w:rsidR="00205E70" w:rsidRPr="005C552C" w:rsidRDefault="00205E70" w:rsidP="00205E70"/>
    <w:p w14:paraId="0F7D6118" w14:textId="66F87DE0"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ins w:id="1259" w:author="Nikola Mitic" w:date="2025-05-13T21:49:00Z" w16du:dateUtc="2025-05-13T19:49:00Z">
        <w:r w:rsidR="00F64DEC">
          <w:t xml:space="preserve"> На слици 32 је приказана имплементације једне од фабрика овог система.</w:t>
        </w:r>
      </w:ins>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51"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50DAFF05" w:rsidR="00205E70" w:rsidRPr="005C552C" w:rsidRDefault="00F64DEC" w:rsidP="00205E70">
      <w:pPr>
        <w:pStyle w:val="Heading4"/>
        <w:jc w:val="center"/>
      </w:pPr>
      <w:ins w:id="1260" w:author="Nikola Mitic" w:date="2025-05-13T21:49:00Z" w16du:dateUtc="2025-05-13T19:49:00Z">
        <w:r>
          <w:t xml:space="preserve">Слика 32 – </w:t>
        </w:r>
      </w:ins>
      <w:r w:rsidR="00205E70"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1261" w:name="_Toc202867307"/>
      <w:r w:rsidRPr="005C552C">
        <w:lastRenderedPageBreak/>
        <w:t>Имплементација клијентског дела</w:t>
      </w:r>
      <w:bookmarkEnd w:id="1261"/>
    </w:p>
    <w:p w14:paraId="6BD29F87" w14:textId="77777777" w:rsidR="00205E70" w:rsidRPr="005C552C" w:rsidRDefault="00205E70" w:rsidP="00205E70"/>
    <w:p w14:paraId="0A3EF9D4" w14:textId="07968996" w:rsidR="00205E70" w:rsidRPr="005C552C" w:rsidRDefault="00205E70" w:rsidP="00205E70">
      <w:pPr>
        <w:ind w:firstLine="720"/>
      </w:pPr>
      <w:r w:rsidRPr="005C552C">
        <w:t>Клијентски део апликације имплементиран је у</w:t>
      </w:r>
      <w:ins w:id="1262" w:author="Nikola Mitic" w:date="2025-07-08T11:26:00Z" w16du:dateUtc="2025-07-08T09:26:00Z">
        <w:r w:rsidR="00061661">
          <w:t xml:space="preserve"> радном окружењу</w:t>
        </w:r>
      </w:ins>
      <w:r w:rsidRPr="005C552C">
        <w:t xml:space="preserve">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ins w:id="1263" w:author="Nikola Mitic" w:date="2025-05-13T21:50:00Z" w16du:dateUtc="2025-05-13T19:50:00Z">
        <w:r w:rsidR="00F64DEC">
          <w:t>, приказан на слици 33</w:t>
        </w:r>
      </w:ins>
      <w:r w:rsidRPr="005C552C">
        <w:t>.</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52"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GfyCI&#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215F0A15" w:rsidR="00205E70" w:rsidRPr="005C552C" w:rsidRDefault="00F64DEC" w:rsidP="00205E70">
      <w:pPr>
        <w:pStyle w:val="Heading4"/>
        <w:jc w:val="center"/>
      </w:pPr>
      <w:ins w:id="1264" w:author="Nikola Mitic" w:date="2025-05-13T21:50:00Z" w16du:dateUtc="2025-05-13T19:50:00Z">
        <w:r>
          <w:t xml:space="preserve">Слика 33 – </w:t>
        </w:r>
      </w:ins>
      <w:r w:rsidR="00205E70"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1FEDF78A" w:rsidR="00205E70" w:rsidRPr="005C552C" w:rsidRDefault="00061661" w:rsidP="00205E70">
      <w:pPr>
        <w:ind w:firstLine="720"/>
      </w:pPr>
      <w:ins w:id="1265" w:author="Nikola Mitic" w:date="2025-07-08T11:27:00Z" w16du:dateUtc="2025-07-08T09:27:00Z">
        <w:r>
          <w:t xml:space="preserve">Радном окружењу </w:t>
        </w:r>
      </w:ins>
      <w:r w:rsidR="00205E70" w:rsidRPr="00270276">
        <w:rPr>
          <w:i/>
          <w:iCs/>
        </w:rPr>
        <w:t>Angular</w:t>
      </w:r>
      <w:del w:id="1266" w:author="Nikola Mitic" w:date="2025-07-08T11:27:00Z" w16du:dateUtc="2025-07-08T09:27:00Z">
        <w:r w:rsidR="00205E70" w:rsidRPr="005C552C" w:rsidDel="00061661">
          <w:delText>-у</w:delText>
        </w:r>
      </w:del>
      <w:r w:rsidR="00205E70" w:rsidRPr="005C552C">
        <w:t xml:space="preserve"> су за потребе израде прилагодљивог дизајна за приказ апликације на паметном телефону и таблету додати пакети </w:t>
      </w:r>
      <w:r w:rsidR="00205E70" w:rsidRPr="00270276">
        <w:rPr>
          <w:i/>
          <w:iCs/>
        </w:rPr>
        <w:t>@ng-bootstrap/ng-bootstrap</w:t>
      </w:r>
      <w:r w:rsidR="00205E70" w:rsidRPr="005C552C">
        <w:t xml:space="preserve"> и </w:t>
      </w:r>
      <w:r w:rsidR="00205E70" w:rsidRPr="00270276">
        <w:rPr>
          <w:i/>
          <w:iCs/>
        </w:rPr>
        <w:t>bootstrap</w:t>
      </w:r>
      <w:r w:rsidR="00205E70"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00205E70" w:rsidRPr="005C552C">
        <w:rPr>
          <w:i/>
          <w:iCs/>
        </w:rPr>
        <w:t>div</w:t>
      </w:r>
      <w:r w:rsidR="00205E70" w:rsidRPr="005C552C">
        <w:t xml:space="preserve"> елемента са класом </w:t>
      </w:r>
      <w:r w:rsidR="00205E70" w:rsidRPr="005C552C">
        <w:rPr>
          <w:i/>
          <w:iCs/>
        </w:rPr>
        <w:t>row</w:t>
      </w:r>
      <w:r w:rsidR="00205E70" w:rsidRPr="005C552C">
        <w:t xml:space="preserve"> који у себи има друге градивне елементе дефинисане класама </w:t>
      </w:r>
      <w:r w:rsidR="00205E70" w:rsidRPr="005C552C">
        <w:rPr>
          <w:i/>
          <w:iCs/>
        </w:rPr>
        <w:t>col-1</w:t>
      </w:r>
      <w:r w:rsidR="00205E70" w:rsidRPr="005C552C">
        <w:t xml:space="preserve">, </w:t>
      </w:r>
      <w:r w:rsidR="00205E70" w:rsidRPr="005C552C">
        <w:rPr>
          <w:i/>
          <w:iCs/>
        </w:rPr>
        <w:t>col-2</w:t>
      </w:r>
      <w:r w:rsidR="00205E70" w:rsidRPr="005C552C">
        <w:t xml:space="preserve">, па све до </w:t>
      </w:r>
      <w:r w:rsidR="00205E70" w:rsidRPr="005C552C">
        <w:rPr>
          <w:i/>
          <w:iCs/>
        </w:rPr>
        <w:t>col-12</w:t>
      </w:r>
      <w:r w:rsidR="00205E70" w:rsidRPr="005C552C">
        <w:t xml:space="preserve"> и </w:t>
      </w:r>
      <w:r w:rsidR="00205E70" w:rsidRPr="005C552C">
        <w:rPr>
          <w:i/>
          <w:iCs/>
        </w:rPr>
        <w:t>col-auto</w:t>
      </w:r>
      <w:r w:rsidR="00205E70" w:rsidRPr="005C552C">
        <w:t>. Овај принцип ради по систему да један ред може имати 12 јединица.</w:t>
      </w:r>
    </w:p>
    <w:p w14:paraId="3AA42DD9" w14:textId="6DD1FA72" w:rsidR="00205E70" w:rsidRPr="00F64DEC" w:rsidRDefault="00205E70" w:rsidP="00205E70">
      <w:pPr>
        <w:ind w:firstLine="720"/>
      </w:pPr>
      <w:r w:rsidRPr="005C552C">
        <w:t xml:space="preserve">За потребе чувања и употребе података, коришћен је </w:t>
      </w:r>
      <w:del w:id="1267" w:author="Nikola Mitic" w:date="2025-07-08T11:28:00Z" w16du:dateUtc="2025-07-08T09:28:00Z">
        <w:r w:rsidRPr="005C552C" w:rsidDel="00931758">
          <w:rPr>
            <w:i/>
            <w:iCs/>
          </w:rPr>
          <w:delText>Angular</w:delText>
        </w:r>
        <w:r w:rsidRPr="005C552C" w:rsidDel="00931758">
          <w:delText xml:space="preserve">-ов </w:delText>
        </w:r>
      </w:del>
      <w:r w:rsidRPr="005C552C">
        <w:t xml:space="preserve">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ins w:id="1268" w:author="Nikola Mitic" w:date="2025-05-13T21:50:00Z" w16du:dateUtc="2025-05-13T19:50:00Z">
        <w:r w:rsidR="00F64DEC">
          <w:t xml:space="preserve"> </w:t>
        </w:r>
        <w:r w:rsidR="00F64DEC" w:rsidRPr="00F64DEC">
          <w:rPr>
            <w:i/>
            <w:iCs/>
            <w:lang w:val="en-US"/>
            <w:rPrChange w:id="1269" w:author="Nikola Mitic" w:date="2025-05-13T21:50:00Z" w16du:dateUtc="2025-05-13T19:50:00Z">
              <w:rPr>
                <w:lang w:val="en-US"/>
              </w:rPr>
            </w:rPrChange>
          </w:rPr>
          <w:t>Store</w:t>
        </w:r>
        <w:r w:rsidR="00F64DEC">
          <w:rPr>
            <w:i/>
            <w:iCs/>
          </w:rPr>
          <w:t xml:space="preserve"> </w:t>
        </w:r>
        <w:r w:rsidR="00F64DEC">
          <w:t xml:space="preserve">овог система </w:t>
        </w:r>
      </w:ins>
      <w:ins w:id="1270" w:author="Nikola Mitic" w:date="2025-05-13T21:51:00Z" w16du:dateUtc="2025-05-13T19:51:00Z">
        <w:r w:rsidR="00F64DEC">
          <w:t>приказан је на слици 34.</w:t>
        </w:r>
      </w:ins>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3"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kLhKt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t>
                            </w:r>
                            <w:r w:rsidRPr="005C552C">
                              <w:rPr>
                                <w:lang w:val="sr-Cyrl-RS"/>
                              </w:rPr>
                              <w:t>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BFF1D98" w:rsidR="00205E70" w:rsidRPr="005C552C" w:rsidRDefault="00F64DEC" w:rsidP="00205E70">
      <w:pPr>
        <w:pStyle w:val="Heading4"/>
        <w:jc w:val="center"/>
      </w:pPr>
      <w:ins w:id="1271" w:author="Nikola Mitic" w:date="2025-05-13T21:50:00Z" w16du:dateUtc="2025-05-13T19:50:00Z">
        <w:r>
          <w:t xml:space="preserve">Слика 34 – </w:t>
        </w:r>
      </w:ins>
      <w:r w:rsidR="00205E70" w:rsidRPr="005C552C">
        <w:t>Пример имплементације store-а</w:t>
      </w:r>
    </w:p>
    <w:p w14:paraId="7522C163" w14:textId="77777777" w:rsidR="00205E70" w:rsidRPr="005C552C" w:rsidRDefault="00205E70" w:rsidP="00205E70"/>
    <w:p w14:paraId="5161DC63" w14:textId="116CBB2A"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-а, у</w:t>
      </w:r>
      <w:ins w:id="1272" w:author="Nikola Mitic" w:date="2025-07-08T11:29:00Z" w16du:dateUtc="2025-07-08T09:29:00Z">
        <w:r w:rsidR="00931758">
          <w:t xml:space="preserve"> радном окружењу</w:t>
        </w:r>
      </w:ins>
      <w:r w:rsidRPr="005C552C">
        <w:t xml:space="preserve"> </w:t>
      </w:r>
      <w:r w:rsidRPr="005C552C">
        <w:rPr>
          <w:i/>
          <w:iCs/>
        </w:rPr>
        <w:t>Angular</w:t>
      </w:r>
      <w:del w:id="1273" w:author="Nikola Mitic" w:date="2025-07-08T11:29:00Z" w16du:dateUtc="2025-07-08T09:29:00Z">
        <w:r w:rsidRPr="005C552C" w:rsidDel="00931758">
          <w:delText>-у</w:delText>
        </w:r>
      </w:del>
      <w:r w:rsidRPr="005C552C">
        <w:t xml:space="preserve"> су додати и пакети l</w:t>
      </w:r>
      <w:r w:rsidRPr="005C552C">
        <w:rPr>
          <w:i/>
          <w:iCs/>
        </w:rPr>
        <w:t xml:space="preserve">aravel-echo </w:t>
      </w:r>
      <w:r w:rsidRPr="005C552C">
        <w:t>и</w:t>
      </w:r>
      <w:r w:rsidRPr="005C552C">
        <w:rPr>
          <w:i/>
          <w:iCs/>
        </w:rPr>
        <w:t xml:space="preserve">  pusher-js</w:t>
      </w:r>
      <w:r w:rsidRPr="005C552C">
        <w:t xml:space="preserve">. </w:t>
      </w:r>
      <w:ins w:id="1274" w:author="Nikola Mitic" w:date="2025-05-13T21:52:00Z" w16du:dateUtc="2025-05-13T19:52:00Z">
        <w:r w:rsidR="00F64DEC">
          <w:t xml:space="preserve">Имплементација </w:t>
        </w:r>
        <w:r w:rsidR="00F64DEC" w:rsidRPr="00F64DEC">
          <w:rPr>
            <w:i/>
            <w:iCs/>
            <w:lang w:val="en-US"/>
            <w:rPrChange w:id="1275" w:author="Nikola Mitic" w:date="2025-05-13T21:52:00Z" w16du:dateUtc="2025-05-13T19:52:00Z">
              <w:rPr>
                <w:lang w:val="en-US"/>
              </w:rPr>
            </w:rPrChange>
          </w:rPr>
          <w:t>echo</w:t>
        </w:r>
        <w:r w:rsidR="00F64DEC">
          <w:rPr>
            <w:i/>
            <w:iCs/>
          </w:rPr>
          <w:t xml:space="preserve"> </w:t>
        </w:r>
        <w:r w:rsidR="00F64DEC">
          <w:t xml:space="preserve">сервиса приказана је на слици 35. </w:t>
        </w:r>
      </w:ins>
      <w:r w:rsidRPr="005C552C">
        <w:t xml:space="preserve">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ins w:id="1276" w:author="Nikola Mitic" w:date="2025-05-13T21:52:00Z" w16du:dateUtc="2025-05-13T19:52:00Z">
        <w:r w:rsidR="00F64DEC">
          <w:t xml:space="preserve"> Пример ослушкивања приказан је на слици 36.</w:t>
        </w:r>
      </w:ins>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w:t>
                            </w:r>
                            <w:proofErr w:type="spellStart"/>
                            <w:r w:rsidR="006A57D4" w:rsidRPr="006A57D4">
                              <w:t>NgZone</w:t>
                            </w:r>
                            <w:proofErr w:type="spellEnd"/>
                            <w:r w:rsidR="006A57D4" w:rsidRPr="006A57D4">
                              <w:t>).</w:t>
                            </w:r>
                            <w:proofErr w:type="spellStart"/>
                            <w:r w:rsidR="006A57D4" w:rsidRPr="006A57D4">
                              <w:t>runOutsideAngular</w:t>
                            </w:r>
                            <w:proofErr w:type="spellEnd"/>
                            <w:r w:rsidR="006A57D4" w:rsidRPr="006A57D4">
                              <w:t>(() =&gt; {</w:t>
                            </w:r>
                            <w:r w:rsidR="006A57D4" w:rsidRPr="006A57D4">
                              <w:br/>
                              <w:t xml:space="preserve">  </w:t>
                            </w:r>
                            <w:r w:rsidR="006A57D4">
                              <w:tab/>
                            </w:r>
                            <w:r w:rsidR="006A57D4" w:rsidRPr="006A57D4">
                              <w:t>if (</w:t>
                            </w:r>
                            <w:proofErr w:type="spellStart"/>
                            <w:r w:rsidR="006A57D4" w:rsidRPr="006A57D4">
                              <w:t>isPlatformBrowser</w:t>
                            </w:r>
                            <w:proofErr w:type="spellEnd"/>
                            <w:r w:rsidR="006A57D4" w:rsidRPr="006A57D4">
                              <w:t>(</w:t>
                            </w:r>
                            <w:proofErr w:type="spellStart"/>
                            <w:r w:rsidR="006A57D4" w:rsidRPr="006A57D4">
                              <w:t>this.platformId</w:t>
                            </w:r>
                            <w:proofErr w:type="spellEnd"/>
                            <w:r w:rsidR="006A57D4" w:rsidRPr="006A57D4">
                              <w:t>))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proofErr w:type="gramStart"/>
                            <w:r w:rsidRPr="006A57D4">
                              <w:rPr>
                                <w:i/>
                                <w:iCs/>
                              </w:rPr>
                              <w:t>environment</w:t>
                            </w:r>
                            <w:r w:rsidRPr="006A57D4">
                              <w:t>.REVERB</w:t>
                            </w:r>
                            <w:proofErr w:type="gramEnd"/>
                            <w:r w:rsidRPr="006A57D4">
                              <w:t>_APP_KEY,</w:t>
                            </w:r>
                            <w:r w:rsidRPr="006A57D4">
                              <w:br/>
                              <w:t xml:space="preserve">      </w:t>
                            </w:r>
                            <w:r>
                              <w:tab/>
                            </w:r>
                            <w:r w:rsidRPr="006A57D4">
                              <w:t xml:space="preserve">wsHost: </w:t>
                            </w:r>
                            <w:proofErr w:type="gramStart"/>
                            <w:r w:rsidRPr="006A57D4">
                              <w:rPr>
                                <w:i/>
                                <w:iCs/>
                              </w:rPr>
                              <w:t>environment</w:t>
                            </w:r>
                            <w:r w:rsidRPr="006A57D4">
                              <w:t>.REVERB</w:t>
                            </w:r>
                            <w:proofErr w:type="gramEnd"/>
                            <w:r w:rsidRPr="006A57D4">
                              <w:t>_WS_HOST,</w:t>
                            </w:r>
                            <w:r w:rsidRPr="006A57D4">
                              <w:br/>
                              <w:t xml:space="preserve">      </w:t>
                            </w:r>
                            <w:r>
                              <w:tab/>
                            </w:r>
                            <w:r w:rsidRPr="006A57D4">
                              <w:t xml:space="preserve">wsPort: </w:t>
                            </w:r>
                            <w:proofErr w:type="gramStart"/>
                            <w:r w:rsidRPr="006A57D4">
                              <w:rPr>
                                <w:i/>
                                <w:iCs/>
                              </w:rPr>
                              <w:t>environment</w:t>
                            </w:r>
                            <w:r w:rsidRPr="006A57D4">
                              <w:t>.REVERB</w:t>
                            </w:r>
                            <w:proofErr w:type="gramEnd"/>
                            <w:r w:rsidRPr="006A57D4">
                              <w:t>_WS_PORT,</w:t>
                            </w:r>
                            <w:r w:rsidRPr="006A57D4">
                              <w:br/>
                              <w:t xml:space="preserve">      </w:t>
                            </w:r>
                            <w:r>
                              <w:tab/>
                            </w:r>
                            <w:r w:rsidRPr="006A57D4">
                              <w:t>forceTLS: false,</w:t>
                            </w:r>
                            <w:r w:rsidRPr="006A57D4">
                              <w:br/>
                              <w:t xml:space="preserve">      </w:t>
                            </w:r>
                            <w:r>
                              <w:tab/>
                            </w:r>
                            <w:r w:rsidRPr="006A57D4">
                              <w:t>enabledTransports: ['ws'],</w:t>
                            </w:r>
                            <w:r w:rsidRPr="006A57D4">
                              <w:br/>
                              <w:t>}</w:t>
                            </w:r>
                            <w:proofErr w:type="gramStart"/>
                            <w:r w:rsidRPr="006A57D4">
                              <w:t>);</w:t>
                            </w:r>
                            <w:proofErr w:type="gramEnd"/>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w:t>
                      </w:r>
                      <w:proofErr w:type="spellStart"/>
                      <w:r w:rsidR="006A57D4" w:rsidRPr="006A57D4">
                        <w:t>NgZone</w:t>
                      </w:r>
                      <w:proofErr w:type="spellEnd"/>
                      <w:r w:rsidR="006A57D4" w:rsidRPr="006A57D4">
                        <w:t>).</w:t>
                      </w:r>
                      <w:proofErr w:type="spellStart"/>
                      <w:r w:rsidR="006A57D4" w:rsidRPr="006A57D4">
                        <w:t>runOutsideAngular</w:t>
                      </w:r>
                      <w:proofErr w:type="spellEnd"/>
                      <w:r w:rsidR="006A57D4" w:rsidRPr="006A57D4">
                        <w:t>(() =&gt; {</w:t>
                      </w:r>
                      <w:r w:rsidR="006A57D4" w:rsidRPr="006A57D4">
                        <w:br/>
                        <w:t xml:space="preserve">  </w:t>
                      </w:r>
                      <w:r w:rsidR="006A57D4">
                        <w:tab/>
                      </w:r>
                      <w:r w:rsidR="006A57D4" w:rsidRPr="006A57D4">
                        <w:t>if (</w:t>
                      </w:r>
                      <w:proofErr w:type="spellStart"/>
                      <w:r w:rsidR="006A57D4" w:rsidRPr="006A57D4">
                        <w:t>isPlatformBrowser</w:t>
                      </w:r>
                      <w:proofErr w:type="spellEnd"/>
                      <w:r w:rsidR="006A57D4" w:rsidRPr="006A57D4">
                        <w:t>(</w:t>
                      </w:r>
                      <w:proofErr w:type="spellStart"/>
                      <w:r w:rsidR="006A57D4" w:rsidRPr="006A57D4">
                        <w:t>this.platformId</w:t>
                      </w:r>
                      <w:proofErr w:type="spellEnd"/>
                      <w:r w:rsidR="006A57D4" w:rsidRPr="006A57D4">
                        <w:t>))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proofErr w:type="gramStart"/>
                      <w:r w:rsidRPr="006A57D4">
                        <w:rPr>
                          <w:i/>
                          <w:iCs/>
                        </w:rPr>
                        <w:t>environment</w:t>
                      </w:r>
                      <w:r w:rsidRPr="006A57D4">
                        <w:t>.REVERB</w:t>
                      </w:r>
                      <w:proofErr w:type="gramEnd"/>
                      <w:r w:rsidRPr="006A57D4">
                        <w:t>_APP_KEY,</w:t>
                      </w:r>
                      <w:r w:rsidRPr="006A57D4">
                        <w:br/>
                        <w:t xml:space="preserve">      </w:t>
                      </w:r>
                      <w:r>
                        <w:tab/>
                      </w:r>
                      <w:r w:rsidRPr="006A57D4">
                        <w:t xml:space="preserve">wsHost: </w:t>
                      </w:r>
                      <w:proofErr w:type="gramStart"/>
                      <w:r w:rsidRPr="006A57D4">
                        <w:rPr>
                          <w:i/>
                          <w:iCs/>
                        </w:rPr>
                        <w:t>environment</w:t>
                      </w:r>
                      <w:r w:rsidRPr="006A57D4">
                        <w:t>.REVERB</w:t>
                      </w:r>
                      <w:proofErr w:type="gramEnd"/>
                      <w:r w:rsidRPr="006A57D4">
                        <w:t>_WS_HOST,</w:t>
                      </w:r>
                      <w:r w:rsidRPr="006A57D4">
                        <w:br/>
                        <w:t xml:space="preserve">      </w:t>
                      </w:r>
                      <w:r>
                        <w:tab/>
                      </w:r>
                      <w:r w:rsidRPr="006A57D4">
                        <w:t xml:space="preserve">wsPort: </w:t>
                      </w:r>
                      <w:proofErr w:type="gramStart"/>
                      <w:r w:rsidRPr="006A57D4">
                        <w:rPr>
                          <w:i/>
                          <w:iCs/>
                        </w:rPr>
                        <w:t>environment</w:t>
                      </w:r>
                      <w:r w:rsidRPr="006A57D4">
                        <w:t>.REVERB</w:t>
                      </w:r>
                      <w:proofErr w:type="gramEnd"/>
                      <w:r w:rsidRPr="006A57D4">
                        <w:t>_WS_PORT,</w:t>
                      </w:r>
                      <w:r w:rsidRPr="006A57D4">
                        <w:br/>
                        <w:t xml:space="preserve">      </w:t>
                      </w:r>
                      <w:r>
                        <w:tab/>
                      </w:r>
                      <w:r w:rsidRPr="006A57D4">
                        <w:t>forceTLS: false,</w:t>
                      </w:r>
                      <w:r w:rsidRPr="006A57D4">
                        <w:br/>
                        <w:t xml:space="preserve">      </w:t>
                      </w:r>
                      <w:r>
                        <w:tab/>
                      </w:r>
                      <w:r w:rsidRPr="006A57D4">
                        <w:t>enabledTransports: ['ws'],</w:t>
                      </w:r>
                      <w:r w:rsidRPr="006A57D4">
                        <w:br/>
                        <w:t>}</w:t>
                      </w:r>
                      <w:proofErr w:type="gramStart"/>
                      <w:r w:rsidRPr="006A57D4">
                        <w:t>);</w:t>
                      </w:r>
                      <w:proofErr w:type="gramEnd"/>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proofErr w:type="gramStart"/>
                            <w:r w:rsidRPr="006A57D4">
                              <w:t>leave(</w:t>
                            </w:r>
                            <w:proofErr w:type="gramEnd"/>
                            <w:r w:rsidRPr="006A57D4">
                              <w:t>channelName: string) {</w:t>
                            </w:r>
                            <w:r w:rsidRPr="006A57D4">
                              <w:br/>
                              <w:t xml:space="preserve">  if </w:t>
                            </w:r>
                            <w:proofErr w:type="gramStart"/>
                            <w:r w:rsidRPr="006A57D4">
                              <w:t>(!this</w:t>
                            </w:r>
                            <w:proofErr w:type="gramEnd"/>
                            <w:r w:rsidRPr="006A57D4">
                              <w:t>.echo) {</w:t>
                            </w:r>
                            <w:r w:rsidRPr="006A57D4">
                              <w:br/>
                              <w:t xml:space="preserve">    return;</w:t>
                            </w:r>
                            <w:r w:rsidRPr="006A57D4">
                              <w:br/>
                              <w:t xml:space="preserve">  }</w:t>
                            </w:r>
                            <w:r w:rsidRPr="006A57D4">
                              <w:br/>
                              <w:t xml:space="preserve">  </w:t>
                            </w:r>
                            <w:proofErr w:type="spellStart"/>
                            <w:r w:rsidRPr="006A57D4">
                              <w:t>this.</w:t>
                            </w:r>
                            <w:proofErr w:type="gramStart"/>
                            <w:r w:rsidRPr="006A57D4">
                              <w:t>echo.leave</w:t>
                            </w:r>
                            <w:proofErr w:type="spellEnd"/>
                            <w:proofErr w:type="gramEnd"/>
                            <w:r w:rsidRPr="006A57D4">
                              <w:t>(channelName);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proofErr w:type="gramStart"/>
                      <w:r w:rsidRPr="006A57D4">
                        <w:t>leave(</w:t>
                      </w:r>
                      <w:proofErr w:type="gramEnd"/>
                      <w:r w:rsidRPr="006A57D4">
                        <w:t>channelName: string) {</w:t>
                      </w:r>
                      <w:r w:rsidRPr="006A57D4">
                        <w:br/>
                        <w:t xml:space="preserve">  if </w:t>
                      </w:r>
                      <w:proofErr w:type="gramStart"/>
                      <w:r w:rsidRPr="006A57D4">
                        <w:t>(!this</w:t>
                      </w:r>
                      <w:proofErr w:type="gramEnd"/>
                      <w:r w:rsidRPr="006A57D4">
                        <w:t>.echo) {</w:t>
                      </w:r>
                      <w:r w:rsidRPr="006A57D4">
                        <w:br/>
                        <w:t xml:space="preserve">    return;</w:t>
                      </w:r>
                      <w:r w:rsidRPr="006A57D4">
                        <w:br/>
                        <w:t xml:space="preserve">  }</w:t>
                      </w:r>
                      <w:r w:rsidRPr="006A57D4">
                        <w:br/>
                        <w:t xml:space="preserve">  </w:t>
                      </w:r>
                      <w:proofErr w:type="spellStart"/>
                      <w:r w:rsidRPr="006A57D4">
                        <w:t>this.</w:t>
                      </w:r>
                      <w:proofErr w:type="gramStart"/>
                      <w:r w:rsidRPr="006A57D4">
                        <w:t>echo.leave</w:t>
                      </w:r>
                      <w:proofErr w:type="spellEnd"/>
                      <w:proofErr w:type="gramEnd"/>
                      <w:r w:rsidRPr="006A57D4">
                        <w:t>(channelName);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524648C1" w:rsidR="00205E70" w:rsidRPr="005C552C" w:rsidRDefault="00F64DEC" w:rsidP="00205E70">
      <w:pPr>
        <w:pStyle w:val="Heading4"/>
        <w:jc w:val="center"/>
      </w:pPr>
      <w:ins w:id="1277" w:author="Nikola Mitic" w:date="2025-05-13T21:51:00Z" w16du:dateUtc="2025-05-13T19:51:00Z">
        <w:r>
          <w:t xml:space="preserve">Слика 35 – </w:t>
        </w:r>
      </w:ins>
      <w:r w:rsidR="00205E70"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7"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Rp6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dE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LxhGnoWAgAAJgQAAA4AAAAAAAAAAAAAAAAALgIAAGRycy9lMm9Eb2MueG1sUEsBAi0AFAAGAAgA&#10;AAAhAJacEeDdAAAABQEAAA8AAAAAAAAAAAAAAAAAcAQAAGRycy9kb3ducmV2LnhtbFBLBQYAAAAA&#10;BAAEAPMAAAB6BQ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28BED315" w:rsidR="00205E70" w:rsidRPr="005C552C" w:rsidRDefault="00F64DEC" w:rsidP="00205E70">
      <w:pPr>
        <w:pStyle w:val="Heading4"/>
        <w:jc w:val="center"/>
      </w:pPr>
      <w:ins w:id="1278" w:author="Nikola Mitic" w:date="2025-05-13T21:51:00Z" w16du:dateUtc="2025-05-13T19:51:00Z">
        <w:r>
          <w:t xml:space="preserve">Слика 36 – </w:t>
        </w:r>
      </w:ins>
      <w:r w:rsidR="00205E70"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1279" w:name="_Toc202867308"/>
      <w:r w:rsidRPr="005C552C">
        <w:t>Приказ мапе</w:t>
      </w:r>
      <w:bookmarkEnd w:id="1279"/>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6766BF45"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w:t>
      </w:r>
      <w:ins w:id="1280" w:author="Nikola Mitic" w:date="2025-05-13T21:54:00Z" w16du:dateUtc="2025-05-13T19:54:00Z">
        <w:r w:rsidR="00D32DA5">
          <w:t xml:space="preserve">Процес је приказан на сликама 37, 38 и 39. </w:t>
        </w:r>
      </w:ins>
      <w:r w:rsidRPr="005C552C">
        <w:t xml:space="preserve">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w:t>
      </w:r>
      <w:r w:rsidRPr="005C552C">
        <w:lastRenderedPageBreak/>
        <w:t xml:space="preserve">додати могућност наплате. </w:t>
      </w:r>
      <w:r w:rsidRPr="005C552C">
        <w:rPr>
          <w:i/>
          <w:iCs/>
        </w:rPr>
        <w:t>Google</w:t>
      </w:r>
      <w:r w:rsidRPr="005C552C">
        <w:t xml:space="preserve"> 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7"/>
                    <a:stretch>
                      <a:fillRect/>
                    </a:stretch>
                  </pic:blipFill>
                  <pic:spPr>
                    <a:xfrm>
                      <a:off x="0" y="0"/>
                      <a:ext cx="2842864" cy="2357816"/>
                    </a:xfrm>
                    <a:prstGeom prst="rect">
                      <a:avLst/>
                    </a:prstGeom>
                  </pic:spPr>
                </pic:pic>
              </a:graphicData>
            </a:graphic>
          </wp:inline>
        </w:drawing>
      </w:r>
    </w:p>
    <w:p w14:paraId="5254283C" w14:textId="3D1EDED2" w:rsidR="00205E70" w:rsidRPr="005C552C" w:rsidRDefault="00205E70" w:rsidP="00205E70">
      <w:pPr>
        <w:pStyle w:val="Heading4"/>
        <w:jc w:val="center"/>
      </w:pPr>
      <w:r w:rsidRPr="005C552C">
        <w:t xml:space="preserve">Слика </w:t>
      </w:r>
      <w:ins w:id="1281" w:author="Nikola Mitic" w:date="2025-05-13T21:53:00Z" w16du:dateUtc="2025-05-13T19:53:00Z">
        <w:r w:rsidR="00D32DA5">
          <w:t>37</w:t>
        </w:r>
      </w:ins>
      <w:del w:id="1282" w:author="Nikola Mitic" w:date="2025-05-13T21:53:00Z" w16du:dateUtc="2025-05-13T19:53:00Z">
        <w:r w:rsidRPr="005C552C" w:rsidDel="00D32DA5">
          <w:delText>10</w:delText>
        </w:r>
      </w:del>
      <w:r w:rsidRPr="005C552C">
        <w:t xml:space="preserve">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3BA2AD76">
            <wp:extent cx="5580000" cy="2820216"/>
            <wp:effectExtent l="0" t="0" r="1905"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8"/>
                    <a:srcRect r="11218" b="24771"/>
                    <a:stretch/>
                  </pic:blipFill>
                  <pic:spPr bwMode="auto">
                    <a:xfrm>
                      <a:off x="0" y="0"/>
                      <a:ext cx="5580000" cy="2820216"/>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36D5B249" w:rsidR="00205E70" w:rsidRPr="005C552C" w:rsidRDefault="00205E70" w:rsidP="00205E70">
      <w:pPr>
        <w:pStyle w:val="Heading4"/>
        <w:jc w:val="center"/>
      </w:pPr>
      <w:r w:rsidRPr="005C552C">
        <w:t xml:space="preserve">Слика </w:t>
      </w:r>
      <w:ins w:id="1283" w:author="Nikola Mitic" w:date="2025-05-13T21:53:00Z" w16du:dateUtc="2025-05-13T19:53:00Z">
        <w:r w:rsidR="00D32DA5">
          <w:t>38</w:t>
        </w:r>
      </w:ins>
      <w:del w:id="1284" w:author="Nikola Mitic" w:date="2025-05-13T21:53:00Z" w16du:dateUtc="2025-05-13T19:53:00Z">
        <w:r w:rsidRPr="005C552C" w:rsidDel="00D32DA5">
          <w:delText>11</w:delText>
        </w:r>
      </w:del>
      <w:r w:rsidRPr="005C552C">
        <w:t xml:space="preserve">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22B1D64B">
            <wp:extent cx="5703569" cy="1368000"/>
            <wp:effectExtent l="0" t="0" r="0" b="3810"/>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9"/>
                    <a:stretch>
                      <a:fillRect/>
                    </a:stretch>
                  </pic:blipFill>
                  <pic:spPr>
                    <a:xfrm>
                      <a:off x="0" y="0"/>
                      <a:ext cx="5703569" cy="1368000"/>
                    </a:xfrm>
                    <a:prstGeom prst="rect">
                      <a:avLst/>
                    </a:prstGeom>
                  </pic:spPr>
                </pic:pic>
              </a:graphicData>
            </a:graphic>
          </wp:inline>
        </w:drawing>
      </w:r>
    </w:p>
    <w:p w14:paraId="7E634248" w14:textId="0BAC168D" w:rsidR="00205E70" w:rsidRPr="005C552C" w:rsidRDefault="00205E70" w:rsidP="00205E70">
      <w:pPr>
        <w:pStyle w:val="Heading4"/>
        <w:jc w:val="center"/>
      </w:pPr>
      <w:r w:rsidRPr="005C552C">
        <w:t xml:space="preserve">Слика </w:t>
      </w:r>
      <w:del w:id="1285" w:author="Nikola Mitic" w:date="2025-05-13T21:53:00Z" w16du:dateUtc="2025-05-13T19:53:00Z">
        <w:r w:rsidRPr="005C552C" w:rsidDel="00D32DA5">
          <w:delText>12</w:delText>
        </w:r>
      </w:del>
      <w:ins w:id="1286" w:author="Nikola Mitic" w:date="2025-05-13T21:53:00Z" w16du:dateUtc="2025-05-13T19:53:00Z">
        <w:r w:rsidR="00D32DA5">
          <w:t>39</w:t>
        </w:r>
      </w:ins>
      <w:r w:rsidRPr="005C552C">
        <w:t xml:space="preserve">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40F2AD95" w14:textId="77777777" w:rsidR="00205E70" w:rsidRPr="005C552C" w:rsidRDefault="00205E70" w:rsidP="00205E70"/>
    <w:p w14:paraId="38F9F67C" w14:textId="7C3B98C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w:t>
      </w:r>
      <w:ins w:id="1287" w:author="Nikola Mitic" w:date="2025-05-13T21:55:00Z" w16du:dateUtc="2025-05-13T19:55:00Z">
        <w:r w:rsidR="00D32DA5">
          <w:t xml:space="preserve"> На слици 40 је приказан пример имплементације приказа мапе.</w:t>
        </w:r>
      </w:ins>
      <w:r w:rsidRPr="005C552C">
        <w:t xml:space="preserve">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69EA5027" w:rsidR="00205E70" w:rsidRPr="005C552C" w:rsidRDefault="00205E70" w:rsidP="00205E70">
      <w:pPr>
        <w:pStyle w:val="ListParagraph"/>
        <w:numPr>
          <w:ilvl w:val="0"/>
          <w:numId w:val="26"/>
        </w:numPr>
      </w:pPr>
      <w:r w:rsidRPr="005C552C">
        <w:t>налажења координата на основу пружене адресе</w:t>
      </w:r>
      <w:ins w:id="1288" w:author="Nikola Mitic" w:date="2025-05-13T21:56:00Z" w16du:dateUtc="2025-05-13T19:56:00Z">
        <w:r w:rsidR="006E2572">
          <w:t>, пример имплементације је приказан на слици 41</w:t>
        </w:r>
      </w:ins>
      <w:r w:rsidRPr="005C552C">
        <w:t>,</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w:t>
                            </w:r>
                            <w:proofErr w:type="spellStart"/>
                            <w:r w:rsidR="006A57D4" w:rsidRPr="006A57D4">
                              <w:t>mapClick</w:t>
                            </w:r>
                            <w:proofErr w:type="spellEnd"/>
                            <w:r w:rsidR="006A57D4" w:rsidRPr="006A57D4">
                              <w:t>)="</w:t>
                            </w:r>
                            <w:proofErr w:type="spellStart"/>
                            <w:r w:rsidR="006A57D4" w:rsidRPr="006A57D4">
                              <w:t>handlePickingLocation</w:t>
                            </w:r>
                            <w:proofErr w:type="spellEnd"/>
                            <w:r w:rsidR="006A57D4" w:rsidRPr="006A57D4">
                              <w:t>(</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289"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290"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291"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292"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8"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i7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lG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Iu/2Ls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w:t>
                      </w:r>
                      <w:proofErr w:type="spellStart"/>
                      <w:r w:rsidR="006A57D4" w:rsidRPr="006A57D4">
                        <w:t>mapClick</w:t>
                      </w:r>
                      <w:proofErr w:type="spellEnd"/>
                      <w:r w:rsidR="006A57D4" w:rsidRPr="006A57D4">
                        <w:t>)="</w:t>
                      </w:r>
                      <w:proofErr w:type="spellStart"/>
                      <w:r w:rsidR="006A57D4" w:rsidRPr="006A57D4">
                        <w:t>handlePickingLocation</w:t>
                      </w:r>
                      <w:proofErr w:type="spellEnd"/>
                      <w:r w:rsidR="006A57D4" w:rsidRPr="006A57D4">
                        <w:t>(</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293"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294"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295"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296"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4DDD3C7B" w:rsidR="00205E70" w:rsidRPr="005C552C" w:rsidDel="009023D2" w:rsidRDefault="00D32DA5" w:rsidP="00205E70">
      <w:pPr>
        <w:pStyle w:val="Heading4"/>
        <w:jc w:val="center"/>
        <w:rPr>
          <w:del w:id="1297" w:author="Nikola Mitic" w:date="2025-05-17T16:02:00Z" w16du:dateUtc="2025-05-17T14:02:00Z"/>
        </w:rPr>
      </w:pPr>
      <w:ins w:id="1298" w:author="Nikola Mitic" w:date="2025-05-13T21:54:00Z" w16du:dateUtc="2025-05-13T19:54:00Z">
        <w:r>
          <w:t xml:space="preserve">Слика 40 – </w:t>
        </w:r>
      </w:ins>
      <w:r w:rsidR="00205E70" w:rsidRPr="005C552C">
        <w:t>Пример имплементације приказа мапе</w:t>
      </w:r>
    </w:p>
    <w:p w14:paraId="3D8CEADF" w14:textId="7CDEA2B3" w:rsidR="00205E70" w:rsidRPr="005417EE" w:rsidRDefault="001F026A">
      <w:pPr>
        <w:pStyle w:val="Heading4"/>
        <w:jc w:val="center"/>
        <w:rPr>
          <w:lang w:val="en-US"/>
        </w:rPr>
        <w:pPrChange w:id="1299" w:author="Nikola Mitic" w:date="2025-05-17T16:02:00Z" w16du:dateUtc="2025-05-17T14:02:00Z">
          <w:pPr>
            <w:spacing w:line="259" w:lineRule="auto"/>
            <w:jc w:val="center"/>
          </w:pPr>
        </w:pPrChange>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proofErr w:type="spellStart"/>
                            <w:r w:rsidRPr="006A57D4">
                              <w:t>findLatLng</w:t>
                            </w:r>
                            <w:proofErr w:type="spellEnd"/>
                            <w:r w:rsidR="00205E70" w:rsidRPr="005C552C">
                              <w:rPr>
                                <w:lang w:val="sr-Cyrl-RS"/>
                              </w:rPr>
                              <w:t>(position: string, address: string): void {</w:t>
                            </w:r>
                            <w:r w:rsidR="00205E70" w:rsidRPr="005C552C">
                              <w:rPr>
                                <w:lang w:val="sr-Cyrl-RS"/>
                              </w:rPr>
                              <w:br/>
                              <w:t xml:space="preserve">  </w:t>
                            </w:r>
                            <w:r w:rsidRPr="006A57D4">
                              <w:t xml:space="preserve">const bounds = new </w:t>
                            </w:r>
                            <w:proofErr w:type="spellStart"/>
                            <w:r w:rsidRPr="006A57D4">
                              <w:t>google.maps.LatLngBounds</w:t>
                            </w:r>
                            <w:proofErr w:type="spellEnd"/>
                            <w:r w:rsidRPr="006A57D4">
                              <w:t>(</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proofErr w:type="spellStart"/>
                            <w:proofErr w:type="gramStart"/>
                            <w:r w:rsidRPr="006A57D4">
                              <w:t>this.updatePosition</w:t>
                            </w:r>
                            <w:proofErr w:type="spellEnd"/>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].geometry.location.lat</w:t>
                            </w:r>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].geometry.location.lng</w:t>
                            </w:r>
                            <w:proofErr w:type="gramEnd"/>
                            <w:r w:rsidRPr="006A57D4">
                              <w:t>(),</w:t>
                            </w:r>
                          </w:p>
                          <w:p w14:paraId="45151962" w14:textId="77777777" w:rsidR="005417EE" w:rsidRDefault="005417EE" w:rsidP="005417EE">
                            <w:pPr>
                              <w:pStyle w:val="Code"/>
                              <w:ind w:left="720" w:firstLine="720"/>
                            </w:pPr>
                            <w:proofErr w:type="gramStart"/>
                            <w:r w:rsidRPr="006A57D4">
                              <w:t>result.results</w:t>
                            </w:r>
                            <w:proofErr w:type="gramEnd"/>
                            <w:r w:rsidRPr="006A57D4">
                              <w:t>[0</w:t>
                            </w:r>
                            <w:proofErr w:type="gramStart"/>
                            <w:r w:rsidRPr="006A57D4">
                              <w:t>].</w:t>
                            </w:r>
                            <w:proofErr w:type="spellStart"/>
                            <w:r w:rsidRPr="006A57D4">
                              <w:t>formatted</w:t>
                            </w:r>
                            <w:proofErr w:type="gramEnd"/>
                            <w:r w:rsidRPr="006A57D4">
                              <w:t>_address</w:t>
                            </w:r>
                            <w:proofErr w:type="spellEnd"/>
                            <w:r w:rsidRPr="006A57D4">
                              <w:t>,</w:t>
                            </w:r>
                            <w:r w:rsidRPr="006A57D4">
                              <w:br/>
                              <w:t xml:space="preserve">  </w:t>
                            </w:r>
                            <w:r>
                              <w:tab/>
                            </w:r>
                            <w:r w:rsidRPr="006A57D4">
                              <w:t>position</w:t>
                            </w:r>
                            <w:r w:rsidRPr="006A57D4">
                              <w:br/>
                            </w:r>
                            <w:proofErr w:type="gramStart"/>
                            <w:r w:rsidRPr="006A57D4">
                              <w:t>);</w:t>
                            </w:r>
                            <w:proofErr w:type="gramEnd"/>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BZCLZNFwIAACYEAAAOAAAAAAAAAAAAAAAAAC4CAABkcnMvZTJvRG9jLnhtbFBLAQItABQABgAI&#10;AAAAIQCWnBHg3QAAAAUBAAAPAAAAAAAAAAAAAAAAAHEEAABkcnMvZG93bnJldi54bWxQSwUGAAAA&#10;AAQABADzAAAAewUAAAAA&#10;" fillcolor="#e7e6e6 [3214]" strokecolor="white [3212]">
                <v:textbox style="mso-fit-shape-to-text:t">
                  <w:txbxContent>
                    <w:p w14:paraId="0C758063" w14:textId="1541B0E4" w:rsidR="00205E70" w:rsidRDefault="006A57D4" w:rsidP="00711062">
                      <w:pPr>
                        <w:pStyle w:val="Code"/>
                      </w:pPr>
                      <w:proofErr w:type="spellStart"/>
                      <w:r w:rsidRPr="006A57D4">
                        <w:t>findLatLng</w:t>
                      </w:r>
                      <w:proofErr w:type="spellEnd"/>
                      <w:r w:rsidR="00205E70" w:rsidRPr="005C552C">
                        <w:rPr>
                          <w:lang w:val="sr-Cyrl-RS"/>
                        </w:rPr>
                        <w:t>(position: string, address: string): void {</w:t>
                      </w:r>
                      <w:r w:rsidR="00205E70" w:rsidRPr="005C552C">
                        <w:rPr>
                          <w:lang w:val="sr-Cyrl-RS"/>
                        </w:rPr>
                        <w:br/>
                        <w:t xml:space="preserve">  </w:t>
                      </w:r>
                      <w:r w:rsidRPr="006A57D4">
                        <w:t xml:space="preserve">const bounds = new </w:t>
                      </w:r>
                      <w:proofErr w:type="spellStart"/>
                      <w:r w:rsidRPr="006A57D4">
                        <w:t>google.maps.LatLngBounds</w:t>
                      </w:r>
                      <w:proofErr w:type="spellEnd"/>
                      <w:r w:rsidRPr="006A57D4">
                        <w:t>(</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proofErr w:type="spellStart"/>
                      <w:proofErr w:type="gramStart"/>
                      <w:r w:rsidRPr="006A57D4">
                        <w:t>this.updatePosition</w:t>
                      </w:r>
                      <w:proofErr w:type="spellEnd"/>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].geometry.location.lat</w:t>
                      </w:r>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].geometry.location.lng</w:t>
                      </w:r>
                      <w:proofErr w:type="gramEnd"/>
                      <w:r w:rsidRPr="006A57D4">
                        <w:t>(),</w:t>
                      </w:r>
                    </w:p>
                    <w:p w14:paraId="45151962" w14:textId="77777777" w:rsidR="005417EE" w:rsidRDefault="005417EE" w:rsidP="005417EE">
                      <w:pPr>
                        <w:pStyle w:val="Code"/>
                        <w:ind w:left="720" w:firstLine="720"/>
                      </w:pPr>
                      <w:proofErr w:type="gramStart"/>
                      <w:r w:rsidRPr="006A57D4">
                        <w:t>result.results</w:t>
                      </w:r>
                      <w:proofErr w:type="gramEnd"/>
                      <w:r w:rsidRPr="006A57D4">
                        <w:t>[0</w:t>
                      </w:r>
                      <w:proofErr w:type="gramStart"/>
                      <w:r w:rsidRPr="006A57D4">
                        <w:t>].</w:t>
                      </w:r>
                      <w:proofErr w:type="spellStart"/>
                      <w:r w:rsidRPr="006A57D4">
                        <w:t>formatted</w:t>
                      </w:r>
                      <w:proofErr w:type="gramEnd"/>
                      <w:r w:rsidRPr="006A57D4">
                        <w:t>_address</w:t>
                      </w:r>
                      <w:proofErr w:type="spellEnd"/>
                      <w:r w:rsidRPr="006A57D4">
                        <w:t>,</w:t>
                      </w:r>
                      <w:r w:rsidRPr="006A57D4">
                        <w:br/>
                        <w:t xml:space="preserve">  </w:t>
                      </w:r>
                      <w:r>
                        <w:tab/>
                      </w:r>
                      <w:r w:rsidRPr="006A57D4">
                        <w:t>position</w:t>
                      </w:r>
                      <w:r w:rsidRPr="006A57D4">
                        <w:br/>
                      </w:r>
                      <w:proofErr w:type="gramStart"/>
                      <w:r w:rsidRPr="006A57D4">
                        <w:t>);</w:t>
                      </w:r>
                      <w:proofErr w:type="gramEnd"/>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7EF31BD3" w:rsidR="00205E70" w:rsidRPr="005C552C" w:rsidRDefault="00D32DA5" w:rsidP="00205E70">
      <w:pPr>
        <w:pStyle w:val="Heading4"/>
        <w:jc w:val="center"/>
      </w:pPr>
      <w:ins w:id="1300" w:author="Nikola Mitic" w:date="2025-05-13T21:55:00Z" w16du:dateUtc="2025-05-13T19:55:00Z">
        <w:r>
          <w:t xml:space="preserve">Слика 41 – </w:t>
        </w:r>
      </w:ins>
      <w:r w:rsidR="00205E70"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1301" w:name="_Toc202867309"/>
      <w:r>
        <w:rPr>
          <w:rFonts w:cs="Times New Roman"/>
        </w:rPr>
        <w:t>РАД</w:t>
      </w:r>
      <w:r w:rsidR="005E6281" w:rsidRPr="005C552C">
        <w:rPr>
          <w:rFonts w:cs="Times New Roman"/>
        </w:rPr>
        <w:t xml:space="preserve"> АПЛИКАЦИЈЕ</w:t>
      </w:r>
      <w:bookmarkEnd w:id="1301"/>
    </w:p>
    <w:p w14:paraId="1E0B0957" w14:textId="71CF9664" w:rsidR="005966AB" w:rsidRDefault="00574158" w:rsidP="00574158">
      <w:pPr>
        <w:tabs>
          <w:tab w:val="left" w:pos="1510"/>
        </w:tabs>
        <w:rPr>
          <w:lang w:val="en-US"/>
        </w:rPr>
      </w:pPr>
      <w:r>
        <w:tab/>
      </w:r>
    </w:p>
    <w:p w14:paraId="1ED9B9EC" w14:textId="46C3A570"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„ЕлФак такси“, која је осмишљена са идејом унапређења и олакшања скоро 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1302" w:name="_Toc202867310"/>
      <w:r>
        <w:t>Опис апликације</w:t>
      </w:r>
      <w:bookmarkEnd w:id="1302"/>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4BC0E962"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1303" w:name="_Toc202867311"/>
      <w:r w:rsidRPr="005C552C">
        <w:rPr>
          <w:rFonts w:cs="Times New Roman"/>
        </w:rPr>
        <w:t>П</w:t>
      </w:r>
      <w:r w:rsidR="00CE50F7" w:rsidRPr="005C552C">
        <w:rPr>
          <w:rFonts w:cs="Times New Roman"/>
        </w:rPr>
        <w:t>рофил корисника апликације</w:t>
      </w:r>
      <w:bookmarkEnd w:id="1303"/>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6489979"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Свака особа која има приступ интернету и потребу да се брзо транспортује до другог дела град</w:t>
      </w:r>
      <w:r w:rsidRPr="005C552C">
        <w:rPr>
          <w:rFonts w:cs="Times New Roman"/>
          <w:szCs w:val="24"/>
        </w:rPr>
        <w:t>а</w:t>
      </w:r>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1304" w:name="_Toc202867312"/>
      <w:r w:rsidRPr="005C552C">
        <w:rPr>
          <w:rFonts w:cs="Times New Roman"/>
        </w:rPr>
        <w:t>С</w:t>
      </w:r>
      <w:r w:rsidR="00CE50F7" w:rsidRPr="005C552C">
        <w:rPr>
          <w:rFonts w:cs="Times New Roman"/>
        </w:rPr>
        <w:t>лучајеви коришћења</w:t>
      </w:r>
      <w:bookmarkEnd w:id="1304"/>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29EB0E46"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ins w:id="1305" w:author="Nikola Mitic" w:date="2025-05-13T21:57:00Z" w16du:dateUtc="2025-05-13T19:57:00Z">
        <w:r w:rsidR="006E2572">
          <w:rPr>
            <w:rFonts w:cs="Times New Roman"/>
            <w:szCs w:val="24"/>
          </w:rPr>
          <w:t>, изглед ове странице је приказан на слици</w:t>
        </w:r>
      </w:ins>
      <w:ins w:id="1306" w:author="Nikola Mitic" w:date="2025-05-13T21:58:00Z" w16du:dateUtc="2025-05-13T19:58:00Z">
        <w:r w:rsidR="006E2572">
          <w:rPr>
            <w:rFonts w:cs="Times New Roman"/>
            <w:szCs w:val="24"/>
          </w:rPr>
          <w:t xml:space="preserve"> 42</w:t>
        </w:r>
      </w:ins>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lastRenderedPageBreak/>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4941FC9D" w:rsidR="00574158" w:rsidRPr="00BD5D4F" w:rsidRDefault="00574158" w:rsidP="00BD5D4F">
      <w:pPr>
        <w:pStyle w:val="Heading4"/>
        <w:jc w:val="center"/>
        <w:rPr>
          <w:rFonts w:cs="Times New Roman"/>
          <w:szCs w:val="24"/>
          <w:lang w:val="en-US"/>
        </w:rPr>
      </w:pPr>
      <w:commentRangeStart w:id="1307"/>
      <w:r w:rsidRPr="005C552C">
        <w:rPr>
          <w:rFonts w:cs="Times New Roman"/>
          <w:szCs w:val="24"/>
        </w:rPr>
        <w:t xml:space="preserve">Слика </w:t>
      </w:r>
      <w:del w:id="1308" w:author="Nikola Mitic" w:date="2025-05-13T21:56:00Z" w16du:dateUtc="2025-05-13T19:56:00Z">
        <w:r w:rsidRPr="005C552C" w:rsidDel="006E2572">
          <w:rPr>
            <w:rFonts w:cs="Times New Roman"/>
            <w:szCs w:val="24"/>
          </w:rPr>
          <w:delText>13</w:delText>
        </w:r>
      </w:del>
      <w:ins w:id="1309" w:author="Nikola Mitic" w:date="2025-05-13T21:56:00Z" w16du:dateUtc="2025-05-13T19:56:00Z">
        <w:r w:rsidR="006E2572">
          <w:rPr>
            <w:rFonts w:cs="Times New Roman"/>
            <w:szCs w:val="24"/>
          </w:rPr>
          <w:t>42</w:t>
        </w:r>
      </w:ins>
      <w:r w:rsidRPr="005C552C">
        <w:rPr>
          <w:rFonts w:cs="Times New Roman"/>
          <w:szCs w:val="24"/>
        </w:rPr>
        <w:t xml:space="preserve"> – Почетна страница</w:t>
      </w:r>
      <w:commentRangeEnd w:id="1307"/>
      <w:r w:rsidR="00F8449E">
        <w:rPr>
          <w:rStyle w:val="CommentReference"/>
          <w:rFonts w:eastAsiaTheme="minorHAnsi" w:cstheme="minorBidi"/>
          <w:i w:val="0"/>
          <w:iCs w:val="0"/>
          <w:color w:val="auto"/>
        </w:rPr>
        <w:commentReference w:id="1307"/>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211553E9"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ins w:id="1310" w:author="Nikola Mitic" w:date="2025-05-13T21:58:00Z" w16du:dateUtc="2025-05-13T19:58:00Z">
        <w:r w:rsidR="006E2572">
          <w:rPr>
            <w:rFonts w:cs="Times New Roman"/>
            <w:szCs w:val="24"/>
          </w:rPr>
          <w:t>, изглед ове странице је приказан на слици 43</w:t>
        </w:r>
      </w:ins>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proofErr w:type="spellStart"/>
      <w:r w:rsidR="00574158">
        <w:rPr>
          <w:rFonts w:cs="Times New Roman"/>
          <w:szCs w:val="24"/>
          <w:lang w:val="en-US"/>
        </w:rPr>
        <w:t>egistruj</w:t>
      </w:r>
      <w:proofErr w:type="spellEnd"/>
      <w:r w:rsidR="00574158">
        <w:rPr>
          <w:rFonts w:cs="Times New Roman"/>
          <w:szCs w:val="24"/>
          <w:lang w:val="en-US"/>
        </w:rPr>
        <w:t xml:space="preserve">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43F5D116"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del w:id="1311" w:author="Nikola Mitic" w:date="2025-05-13T21:58:00Z" w16du:dateUtc="2025-05-13T19:58:00Z">
        <w:r w:rsidDel="006E2572">
          <w:rPr>
            <w:rFonts w:cs="Times New Roman"/>
            <w:szCs w:val="24"/>
          </w:rPr>
          <w:delText>1</w:delText>
        </w:r>
      </w:del>
      <w:r>
        <w:rPr>
          <w:rFonts w:cs="Times New Roman"/>
          <w:szCs w:val="24"/>
        </w:rPr>
        <w:t>4</w:t>
      </w:r>
      <w:ins w:id="1312" w:author="Nikola Mitic" w:date="2025-05-13T21:58:00Z" w16du:dateUtc="2025-05-13T19:58:00Z">
        <w:r w:rsidR="006E2572">
          <w:rPr>
            <w:rFonts w:cs="Times New Roman"/>
            <w:szCs w:val="24"/>
          </w:rPr>
          <w:t>3</w:t>
        </w:r>
      </w:ins>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551E5019"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ins w:id="1313" w:author="Nikola Mitic" w:date="2025-05-13T21:58:00Z" w16du:dateUtc="2025-05-13T19:58:00Z">
        <w:r w:rsidR="006E2572">
          <w:rPr>
            <w:rFonts w:cs="Times New Roman"/>
            <w:szCs w:val="24"/>
          </w:rPr>
          <w:t>, изглед ове страни</w:t>
        </w:r>
      </w:ins>
      <w:ins w:id="1314" w:author="Nikola Mitic" w:date="2025-05-13T22:02:00Z" w16du:dateUtc="2025-05-13T20:02:00Z">
        <w:r w:rsidR="00A5486A">
          <w:rPr>
            <w:rFonts w:cs="Times New Roman"/>
            <w:szCs w:val="24"/>
          </w:rPr>
          <w:t>ц</w:t>
        </w:r>
      </w:ins>
      <w:ins w:id="1315" w:author="Nikola Mitic" w:date="2025-05-13T21:58:00Z" w16du:dateUtc="2025-05-13T19:58:00Z">
        <w:r w:rsidR="006E2572">
          <w:rPr>
            <w:rFonts w:cs="Times New Roman"/>
            <w:szCs w:val="24"/>
          </w:rPr>
          <w:t>е је приказан на слици 44</w:t>
        </w:r>
      </w:ins>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dashboard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4EAF42B1">
            <wp:extent cx="4584932" cy="2556000"/>
            <wp:effectExtent l="0" t="0" r="6350"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4932" cy="2556000"/>
                    </a:xfrm>
                    <a:prstGeom prst="rect">
                      <a:avLst/>
                    </a:prstGeom>
                    <a:noFill/>
                    <a:ln>
                      <a:noFill/>
                    </a:ln>
                  </pic:spPr>
                </pic:pic>
              </a:graphicData>
            </a:graphic>
          </wp:inline>
        </w:drawing>
      </w:r>
    </w:p>
    <w:p w14:paraId="53683157" w14:textId="504023CF"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ins w:id="1316" w:author="Nikola Mitic" w:date="2025-05-13T21:58:00Z" w16du:dateUtc="2025-05-13T19:58:00Z">
        <w:r w:rsidR="006E2572">
          <w:rPr>
            <w:rFonts w:cs="Times New Roman"/>
            <w:szCs w:val="24"/>
          </w:rPr>
          <w:t>44</w:t>
        </w:r>
      </w:ins>
      <w:del w:id="1317" w:author="Nikola Mitic" w:date="2025-05-13T21:58:00Z" w16du:dateUtc="2025-05-13T19:58:00Z">
        <w:r w:rsidDel="006E2572">
          <w:rPr>
            <w:rFonts w:cs="Times New Roman"/>
            <w:szCs w:val="24"/>
          </w:rPr>
          <w:delText>1</w:delText>
        </w:r>
        <w:r w:rsidR="00E00126" w:rsidDel="006E2572">
          <w:rPr>
            <w:rFonts w:cs="Times New Roman"/>
            <w:szCs w:val="24"/>
          </w:rPr>
          <w:delText>5</w:delText>
        </w:r>
      </w:del>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75A49BB5"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ins w:id="1318" w:author="Nikola Mitic" w:date="2025-05-13T21:58:00Z" w16du:dateUtc="2025-05-13T19:58:00Z">
        <w:r w:rsidR="006E2572">
          <w:rPr>
            <w:rFonts w:cs="Times New Roman"/>
            <w:szCs w:val="24"/>
          </w:rPr>
          <w:t>, изглед ове страни</w:t>
        </w:r>
      </w:ins>
      <w:ins w:id="1319" w:author="Nikola Mitic" w:date="2025-05-13T22:02:00Z" w16du:dateUtc="2025-05-13T20:02:00Z">
        <w:r w:rsidR="00A5486A">
          <w:rPr>
            <w:rFonts w:cs="Times New Roman"/>
            <w:szCs w:val="24"/>
          </w:rPr>
          <w:t>ц</w:t>
        </w:r>
      </w:ins>
      <w:ins w:id="1320" w:author="Nikola Mitic" w:date="2025-05-13T21:58:00Z" w16du:dateUtc="2025-05-13T19:58:00Z">
        <w:r w:rsidR="006E2572">
          <w:rPr>
            <w:rFonts w:cs="Times New Roman"/>
            <w:szCs w:val="24"/>
          </w:rPr>
          <w:t>е је приказан на слици 45</w:t>
        </w:r>
      </w:ins>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33"/>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7A06A94D" w:rsidR="000C3521" w:rsidRDefault="000C3521" w:rsidP="000C3521">
      <w:pPr>
        <w:pStyle w:val="Heading4"/>
        <w:jc w:val="center"/>
      </w:pPr>
      <w:r>
        <w:t xml:space="preserve">Слика </w:t>
      </w:r>
      <w:ins w:id="1321" w:author="Nikola Mitic" w:date="2025-05-13T21:59:00Z" w16du:dateUtc="2025-05-13T19:59:00Z">
        <w:r w:rsidR="006E2572">
          <w:t>45</w:t>
        </w:r>
      </w:ins>
      <w:del w:id="1322" w:author="Nikola Mitic" w:date="2025-05-13T21:59:00Z" w16du:dateUtc="2025-05-13T19:59:00Z">
        <w:r w:rsidDel="006E2572">
          <w:delText>16</w:delText>
        </w:r>
      </w:del>
      <w:r>
        <w:t xml:space="preserve"> – Страница за поручивање возила</w:t>
      </w:r>
    </w:p>
    <w:p w14:paraId="591A8D5B" w14:textId="276BC9E0"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ins w:id="1323" w:author="Nikola Mitic" w:date="2025-05-13T21:59:00Z" w16du:dateUtc="2025-05-13T19:59:00Z">
        <w:r w:rsidR="006E2572">
          <w:rPr>
            <w:rFonts w:cs="Times New Roman"/>
            <w:szCs w:val="24"/>
          </w:rPr>
          <w:t>, приказано на слици 46</w:t>
        </w:r>
      </w:ins>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34"/>
                    <a:stretch>
                      <a:fillRect/>
                    </a:stretch>
                  </pic:blipFill>
                  <pic:spPr>
                    <a:xfrm>
                      <a:off x="0" y="0"/>
                      <a:ext cx="1492242" cy="3277318"/>
                    </a:xfrm>
                    <a:prstGeom prst="rect">
                      <a:avLst/>
                    </a:prstGeom>
                  </pic:spPr>
                </pic:pic>
              </a:graphicData>
            </a:graphic>
          </wp:inline>
        </w:drawing>
      </w:r>
    </w:p>
    <w:p w14:paraId="67E3D661" w14:textId="772BDD1A" w:rsidR="000C3521" w:rsidRDefault="000C3521" w:rsidP="000C3521">
      <w:pPr>
        <w:pStyle w:val="Heading4"/>
        <w:jc w:val="center"/>
      </w:pPr>
      <w:r>
        <w:t xml:space="preserve">Слика </w:t>
      </w:r>
      <w:ins w:id="1324" w:author="Nikola Mitic" w:date="2025-05-13T22:00:00Z" w16du:dateUtc="2025-05-13T20:00:00Z">
        <w:r w:rsidR="006E2572">
          <w:t>46</w:t>
        </w:r>
      </w:ins>
      <w:del w:id="1325" w:author="Nikola Mitic" w:date="2025-05-13T22:00:00Z" w16du:dateUtc="2025-05-13T20:00:00Z">
        <w:r w:rsidDel="006E2572">
          <w:delText>17</w:delText>
        </w:r>
      </w:del>
      <w:r>
        <w:t xml:space="preserve"> – Приказ илустрације путовања на мапи</w:t>
      </w:r>
    </w:p>
    <w:p w14:paraId="37A771F4" w14:textId="77777777" w:rsidR="000C3521" w:rsidRPr="000C3521" w:rsidRDefault="000C3521" w:rsidP="000C3521"/>
    <w:p w14:paraId="69A8A685" w14:textId="672BFD11"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ins w:id="1326" w:author="Nikola Mitic" w:date="2025-05-13T22:00:00Z" w16du:dateUtc="2025-05-13T20:00:00Z">
        <w:r w:rsidR="006E2572">
          <w:rPr>
            <w:rFonts w:cs="Times New Roman"/>
            <w:szCs w:val="24"/>
          </w:rPr>
          <w:t>, дијалог је приказан на слици 47</w:t>
        </w:r>
      </w:ins>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79DEFAC0"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w:t>
      </w:r>
      <w:ins w:id="1327" w:author="Nikola Mitic" w:date="2025-05-13T22:00:00Z" w16du:dateUtc="2025-05-13T20:00:00Z">
        <w:r w:rsidR="006E2572">
          <w:rPr>
            <w:rFonts w:cs="Times New Roman"/>
            <w:szCs w:val="24"/>
          </w:rPr>
          <w:t>47</w:t>
        </w:r>
      </w:ins>
      <w:del w:id="1328" w:author="Nikola Mitic" w:date="2025-05-13T22:00:00Z" w16du:dateUtc="2025-05-13T20:00:00Z">
        <w:r w:rsidDel="006E2572">
          <w:rPr>
            <w:rFonts w:cs="Times New Roman"/>
            <w:szCs w:val="24"/>
          </w:rPr>
          <w:delText>18</w:delText>
        </w:r>
      </w:del>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lastRenderedPageBreak/>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43485A11"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ins w:id="1329" w:author="Nikola Mitic" w:date="2025-05-13T22:00:00Z" w16du:dateUtc="2025-05-13T20:00:00Z">
        <w:r w:rsidR="0002582B">
          <w:rPr>
            <w:rFonts w:cs="Times New Roman"/>
            <w:szCs w:val="24"/>
          </w:rPr>
          <w:t xml:space="preserve">, </w:t>
        </w:r>
      </w:ins>
      <w:ins w:id="1330" w:author="Nikola Mitic" w:date="2025-05-13T22:01:00Z" w16du:dateUtc="2025-05-13T20:01:00Z">
        <w:r w:rsidR="0002582B">
          <w:rPr>
            <w:rFonts w:cs="Times New Roman"/>
            <w:szCs w:val="24"/>
          </w:rPr>
          <w:t>изглед</w:t>
        </w:r>
      </w:ins>
      <w:ins w:id="1331" w:author="Nikola Mitic" w:date="2025-05-13T22:00:00Z" w16du:dateUtc="2025-05-13T20:00:00Z">
        <w:r w:rsidR="0002582B">
          <w:rPr>
            <w:rFonts w:cs="Times New Roman"/>
            <w:szCs w:val="24"/>
          </w:rPr>
          <w:t xml:space="preserve"> </w:t>
        </w:r>
      </w:ins>
      <w:ins w:id="1332" w:author="Nikola Mitic" w:date="2025-05-13T22:01:00Z" w16du:dateUtc="2025-05-13T20:01:00Z">
        <w:r w:rsidR="0002582B">
          <w:rPr>
            <w:rFonts w:cs="Times New Roman"/>
            <w:szCs w:val="24"/>
          </w:rPr>
          <w:t>прегледа овог стања приказан је на слици 48</w:t>
        </w:r>
      </w:ins>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6"/>
                    <a:stretch>
                      <a:fillRect/>
                    </a:stretch>
                  </pic:blipFill>
                  <pic:spPr>
                    <a:xfrm>
                      <a:off x="0" y="0"/>
                      <a:ext cx="1442852" cy="3115336"/>
                    </a:xfrm>
                    <a:prstGeom prst="rect">
                      <a:avLst/>
                    </a:prstGeom>
                  </pic:spPr>
                </pic:pic>
              </a:graphicData>
            </a:graphic>
          </wp:inline>
        </w:drawing>
      </w:r>
    </w:p>
    <w:p w14:paraId="3ED2C071" w14:textId="4C8C7323" w:rsidR="000C3521" w:rsidRPr="00ED38CD" w:rsidRDefault="000C3521" w:rsidP="000C3521">
      <w:pPr>
        <w:pStyle w:val="Heading4"/>
        <w:jc w:val="center"/>
        <w:rPr>
          <w:rFonts w:cs="Times New Roman"/>
          <w:szCs w:val="24"/>
        </w:rPr>
      </w:pPr>
      <w:r w:rsidRPr="00ED38CD">
        <w:rPr>
          <w:rFonts w:cs="Times New Roman"/>
          <w:szCs w:val="24"/>
        </w:rPr>
        <w:t xml:space="preserve">Слика </w:t>
      </w:r>
      <w:ins w:id="1333" w:author="Nikola Mitic" w:date="2025-05-13T22:00:00Z" w16du:dateUtc="2025-05-13T20:00:00Z">
        <w:r w:rsidR="0002582B">
          <w:rPr>
            <w:rFonts w:cs="Times New Roman"/>
            <w:szCs w:val="24"/>
          </w:rPr>
          <w:t>48</w:t>
        </w:r>
      </w:ins>
      <w:del w:id="1334" w:author="Nikola Mitic" w:date="2025-05-13T22:00:00Z" w16du:dateUtc="2025-05-13T20:00:00Z">
        <w:r w:rsidDel="0002582B">
          <w:rPr>
            <w:rFonts w:cs="Times New Roman"/>
            <w:szCs w:val="24"/>
          </w:rPr>
          <w:delText>19</w:delText>
        </w:r>
      </w:del>
      <w:r>
        <w:rPr>
          <w:rFonts w:cs="Times New Roman"/>
          <w:szCs w:val="24"/>
        </w:rPr>
        <w:t xml:space="preserve">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12C9CF8D"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ins w:id="1335" w:author="Nikola Mitic" w:date="2025-05-13T22:02:00Z" w16du:dateUtc="2025-05-13T20:02:00Z">
        <w:r w:rsidR="00D143D7">
          <w:rPr>
            <w:rFonts w:cs="Times New Roman"/>
            <w:szCs w:val="24"/>
          </w:rPr>
          <w:t>, изглед странице са овим могућностима је приказан на слици 49</w:t>
        </w:r>
      </w:ins>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lastRenderedPageBreak/>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21CAA668" w:rsidR="00732A5D" w:rsidRDefault="00D019EF" w:rsidP="00732A5D">
      <w:pPr>
        <w:pStyle w:val="ListParagraph"/>
        <w:numPr>
          <w:ilvl w:val="1"/>
          <w:numId w:val="6"/>
        </w:numPr>
        <w:rPr>
          <w:rFonts w:cs="Times New Roman"/>
          <w:szCs w:val="24"/>
        </w:rPr>
      </w:pPr>
      <w:r w:rsidRPr="005C552C">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0F5CA74E" w:rsidR="00732A5D" w:rsidRDefault="00732A5D" w:rsidP="00732A5D">
      <w:pPr>
        <w:pStyle w:val="Heading4"/>
        <w:jc w:val="center"/>
      </w:pPr>
      <w:r w:rsidRPr="00ED38CD">
        <w:t>Слика</w:t>
      </w:r>
      <w:r>
        <w:t xml:space="preserve"> </w:t>
      </w:r>
      <w:ins w:id="1336" w:author="Nikola Mitic" w:date="2025-05-13T22:01:00Z" w16du:dateUtc="2025-05-13T20:01:00Z">
        <w:r w:rsidR="00D143D7">
          <w:t>49</w:t>
        </w:r>
      </w:ins>
      <w:del w:id="1337" w:author="Nikola Mitic" w:date="2025-05-13T22:01:00Z" w16du:dateUtc="2025-05-13T20:01:00Z">
        <w:r w:rsidDel="00D143D7">
          <w:delText>20</w:delText>
        </w:r>
      </w:del>
      <w:r w:rsidRPr="00ED38CD">
        <w:t xml:space="preserve"> – Страница за прихватање вожњи</w:t>
      </w:r>
    </w:p>
    <w:p w14:paraId="33C42525" w14:textId="77777777" w:rsidR="00732A5D" w:rsidRPr="00732A5D" w:rsidRDefault="00732A5D" w:rsidP="00732A5D"/>
    <w:p w14:paraId="11BB672C" w14:textId="11D23F4A"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ins w:id="1338" w:author="Nikola Mitic" w:date="2025-05-13T22:03:00Z" w16du:dateUtc="2025-05-13T20:03:00Z">
        <w:r w:rsidR="00A5486A">
          <w:rPr>
            <w:rFonts w:cs="Times New Roman"/>
            <w:szCs w:val="24"/>
          </w:rPr>
          <w:t>. Промене које се дешавају на страници му</w:t>
        </w:r>
      </w:ins>
      <w:ins w:id="1339" w:author="Nikola Mitic" w:date="2025-05-13T22:04:00Z" w16du:dateUtc="2025-05-13T20:04:00Z">
        <w:r w:rsidR="00A5486A">
          <w:rPr>
            <w:rFonts w:cs="Times New Roman"/>
            <w:szCs w:val="24"/>
          </w:rPr>
          <w:t>штерије и возача приказане су на слици 50</w:t>
        </w:r>
      </w:ins>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lastRenderedPageBreak/>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7A465F1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340" w:author="Nikola Mitic" w:date="2025-05-13T22:02:00Z" w16du:dateUtc="2025-05-13T20:02:00Z">
        <w:r w:rsidDel="00A5486A">
          <w:rPr>
            <w:rFonts w:cs="Times New Roman"/>
            <w:szCs w:val="24"/>
          </w:rPr>
          <w:delText>21</w:delText>
        </w:r>
      </w:del>
      <w:ins w:id="1341" w:author="Nikola Mitic" w:date="2025-05-13T22:02:00Z" w16du:dateUtc="2025-05-13T20:02:00Z">
        <w:r w:rsidR="00A5486A">
          <w:rPr>
            <w:rFonts w:cs="Times New Roman"/>
            <w:szCs w:val="24"/>
          </w:rPr>
          <w:t>5</w:t>
        </w:r>
      </w:ins>
      <w:ins w:id="1342" w:author="Nikola Mitic" w:date="2025-05-13T22:03:00Z" w16du:dateUtc="2025-05-13T20:03:00Z">
        <w:r w:rsidR="00A5486A">
          <w:rPr>
            <w:rFonts w:cs="Times New Roman"/>
            <w:szCs w:val="24"/>
          </w:rPr>
          <w:t>0</w:t>
        </w:r>
      </w:ins>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2A1CF952" w:rsidR="00D019EF" w:rsidRDefault="00D019EF" w:rsidP="00E5132E">
      <w:pPr>
        <w:pStyle w:val="ListParagraph"/>
        <w:numPr>
          <w:ilvl w:val="1"/>
          <w:numId w:val="6"/>
        </w:numPr>
        <w:rPr>
          <w:rFonts w:cs="Times New Roman"/>
          <w:szCs w:val="24"/>
        </w:rPr>
      </w:pPr>
      <w:r w:rsidRPr="005C552C">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ins w:id="1343" w:author="Nikola Mitic" w:date="2025-05-13T22:04:00Z" w16du:dateUtc="2025-05-13T20:04:00Z">
        <w:r w:rsidR="00A5486A">
          <w:rPr>
            <w:rFonts w:cs="Times New Roman"/>
            <w:szCs w:val="24"/>
          </w:rPr>
          <w:t>, ово је приказано на слици 51</w:t>
        </w:r>
      </w:ins>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60FC43BE"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344" w:author="Nikola Mitic" w:date="2025-05-13T22:04:00Z" w16du:dateUtc="2025-05-13T20:04:00Z">
        <w:r w:rsidDel="00A5486A">
          <w:rPr>
            <w:rFonts w:cs="Times New Roman"/>
            <w:szCs w:val="24"/>
          </w:rPr>
          <w:delText>22</w:delText>
        </w:r>
      </w:del>
      <w:ins w:id="1345" w:author="Nikola Mitic" w:date="2025-05-13T22:04:00Z" w16du:dateUtc="2025-05-13T20:04:00Z">
        <w:r w:rsidR="00A5486A">
          <w:rPr>
            <w:rFonts w:cs="Times New Roman"/>
            <w:szCs w:val="24"/>
          </w:rPr>
          <w:t>51</w:t>
        </w:r>
      </w:ins>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3AB2F937"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ins w:id="1346" w:author="Nikola Mitic" w:date="2025-05-13T22:04:00Z" w16du:dateUtc="2025-05-13T20:04:00Z">
        <w:r w:rsidR="00A5486A">
          <w:rPr>
            <w:rFonts w:cs="Times New Roman"/>
            <w:szCs w:val="24"/>
          </w:rPr>
          <w:t xml:space="preserve">. Муштерија у том тренутку добија </w:t>
        </w:r>
      </w:ins>
      <w:ins w:id="1347" w:author="Nikola Mitic" w:date="2025-05-13T22:05:00Z" w16du:dateUtc="2025-05-13T20:05:00Z">
        <w:r w:rsidR="00A5486A">
          <w:rPr>
            <w:rFonts w:cs="Times New Roman"/>
            <w:szCs w:val="24"/>
          </w:rPr>
          <w:t>нови приказ илустрован на слици 52</w:t>
        </w:r>
      </w:ins>
    </w:p>
    <w:p w14:paraId="5F7A1BEA" w14:textId="6A8DC575" w:rsidR="009F2E14" w:rsidRDefault="009F2E14" w:rsidP="009F2E14">
      <w:pPr>
        <w:pStyle w:val="ListParagraph"/>
        <w:ind w:left="0"/>
        <w:jc w:val="center"/>
        <w:rPr>
          <w:rFonts w:cs="Times New Roman"/>
          <w:szCs w:val="24"/>
        </w:rPr>
      </w:pPr>
      <w:r w:rsidRPr="00ED38CD">
        <w:rPr>
          <w:rFonts w:cs="Times New Roman"/>
          <w:noProof/>
        </w:rPr>
        <w:lastRenderedPageBreak/>
        <w:drawing>
          <wp:inline distT="0" distB="0" distL="0" distR="0" wp14:anchorId="5BDD1775" wp14:editId="519E152D">
            <wp:extent cx="1596126" cy="2916000"/>
            <wp:effectExtent l="0" t="0" r="4445" b="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6435"/>
                    <a:stretch/>
                  </pic:blipFill>
                  <pic:spPr bwMode="auto">
                    <a:xfrm>
                      <a:off x="0" y="0"/>
                      <a:ext cx="1596126" cy="2916000"/>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2D096CC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w:t>
      </w:r>
      <w:del w:id="1348" w:author="Nikola Mitic" w:date="2025-05-13T22:04:00Z" w16du:dateUtc="2025-05-13T20:04:00Z">
        <w:r w:rsidDel="00A5486A">
          <w:rPr>
            <w:rFonts w:cs="Times New Roman"/>
            <w:szCs w:val="24"/>
          </w:rPr>
          <w:delText>23</w:delText>
        </w:r>
      </w:del>
      <w:ins w:id="1349" w:author="Nikola Mitic" w:date="2025-05-13T22:04:00Z" w16du:dateUtc="2025-05-13T20:04:00Z">
        <w:r w:rsidR="00A5486A">
          <w:rPr>
            <w:rFonts w:cs="Times New Roman"/>
            <w:szCs w:val="24"/>
          </w:rPr>
          <w:t>52</w:t>
        </w:r>
      </w:ins>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1BA7B65C" w:rsidR="00D019EF" w:rsidRDefault="00D019EF" w:rsidP="00E5132E">
      <w:pPr>
        <w:pStyle w:val="ListParagraph"/>
        <w:numPr>
          <w:ilvl w:val="1"/>
          <w:numId w:val="6"/>
        </w:numPr>
        <w:rPr>
          <w:rFonts w:cs="Times New Roman"/>
          <w:szCs w:val="24"/>
        </w:rPr>
      </w:pPr>
      <w:r w:rsidRPr="005C552C">
        <w:rPr>
          <w:rFonts w:cs="Times New Roman"/>
          <w:szCs w:val="24"/>
        </w:rPr>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ins w:id="1350" w:author="Nikola Mitic" w:date="2025-05-13T22:05:00Z" w16du:dateUtc="2025-05-13T20:05:00Z">
        <w:r w:rsidR="00A5486A">
          <w:rPr>
            <w:rFonts w:cs="Times New Roman"/>
            <w:szCs w:val="24"/>
          </w:rPr>
          <w:t>. Промене на приказу код муштерије и возача приказане су на слици 53</w:t>
        </w:r>
      </w:ins>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7419D03A">
            <wp:extent cx="5515324" cy="3024000"/>
            <wp:effectExtent l="0" t="0" r="9525" b="508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5324" cy="3024000"/>
                    </a:xfrm>
                    <a:prstGeom prst="rect">
                      <a:avLst/>
                    </a:prstGeom>
                    <a:noFill/>
                    <a:ln>
                      <a:noFill/>
                    </a:ln>
                  </pic:spPr>
                </pic:pic>
              </a:graphicData>
            </a:graphic>
          </wp:inline>
        </w:drawing>
      </w:r>
    </w:p>
    <w:p w14:paraId="740696BD" w14:textId="1766763B" w:rsidR="009F2E14" w:rsidRPr="00ED38CD" w:rsidRDefault="009F2E14" w:rsidP="009F2E14">
      <w:pPr>
        <w:pStyle w:val="Heading4"/>
        <w:jc w:val="center"/>
        <w:rPr>
          <w:rFonts w:cs="Times New Roman"/>
          <w:szCs w:val="24"/>
        </w:rPr>
      </w:pPr>
      <w:r w:rsidRPr="00ED38CD">
        <w:rPr>
          <w:rFonts w:cs="Times New Roman"/>
          <w:szCs w:val="24"/>
        </w:rPr>
        <w:t xml:space="preserve">Слика </w:t>
      </w:r>
      <w:ins w:id="1351" w:author="Nikola Mitic" w:date="2025-05-13T22:05:00Z" w16du:dateUtc="2025-05-13T20:05:00Z">
        <w:r w:rsidR="00A5486A">
          <w:rPr>
            <w:rFonts w:cs="Times New Roman"/>
            <w:szCs w:val="24"/>
          </w:rPr>
          <w:t>53</w:t>
        </w:r>
      </w:ins>
      <w:del w:id="1352" w:author="Nikola Mitic" w:date="2025-05-13T22:05:00Z" w16du:dateUtc="2025-05-13T20:05:00Z">
        <w:r w:rsidDel="00A5486A">
          <w:rPr>
            <w:rFonts w:cs="Times New Roman"/>
            <w:szCs w:val="24"/>
          </w:rPr>
          <w:delText>24</w:delText>
        </w:r>
      </w:del>
      <w:r>
        <w:rPr>
          <w:rFonts w:cs="Times New Roman"/>
          <w:szCs w:val="24"/>
        </w:rPr>
        <w:t xml:space="preserve">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lastRenderedPageBreak/>
        <w:t xml:space="preserve">Преглед </w:t>
      </w:r>
      <w:r>
        <w:rPr>
          <w:rFonts w:cs="Times New Roman"/>
          <w:szCs w:val="24"/>
          <w:u w:val="single"/>
        </w:rPr>
        <w:t>пословања</w:t>
      </w:r>
    </w:p>
    <w:p w14:paraId="16CD5B65" w14:textId="669586DC"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ins w:id="1353" w:author="Nikola Mitic" w:date="2025-05-13T22:05:00Z" w16du:dateUtc="2025-05-13T20:05:00Z">
        <w:r w:rsidR="00A5486A">
          <w:rPr>
            <w:rFonts w:cs="Times New Roman"/>
            <w:szCs w:val="24"/>
          </w:rPr>
          <w:t>, изглед ове странице је приказан на слици 54</w:t>
        </w:r>
      </w:ins>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42"/>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476CBAF0" w:rsidR="00FF4148" w:rsidRPr="00322596" w:rsidRDefault="00FF4148" w:rsidP="00FF4148">
      <w:pPr>
        <w:pStyle w:val="Heading4"/>
        <w:jc w:val="center"/>
        <w:rPr>
          <w:rFonts w:cs="Times New Roman"/>
          <w:szCs w:val="24"/>
        </w:rPr>
      </w:pPr>
      <w:r w:rsidRPr="00ED38CD">
        <w:rPr>
          <w:rFonts w:cs="Times New Roman"/>
          <w:szCs w:val="24"/>
        </w:rPr>
        <w:t xml:space="preserve">Слика </w:t>
      </w:r>
      <w:ins w:id="1354" w:author="Nikola Mitic" w:date="2025-05-13T22:05:00Z" w16du:dateUtc="2025-05-13T20:05:00Z">
        <w:r w:rsidR="00A5486A">
          <w:rPr>
            <w:rFonts w:cs="Times New Roman"/>
            <w:szCs w:val="24"/>
          </w:rPr>
          <w:t>54</w:t>
        </w:r>
      </w:ins>
      <w:del w:id="1355" w:author="Nikola Mitic" w:date="2025-05-13T22:05:00Z" w16du:dateUtc="2025-05-13T20:05:00Z">
        <w:r w:rsidDel="00A5486A">
          <w:rPr>
            <w:rFonts w:cs="Times New Roman"/>
            <w:szCs w:val="24"/>
          </w:rPr>
          <w:delText>25</w:delText>
        </w:r>
      </w:del>
      <w:r>
        <w:rPr>
          <w:rFonts w:cs="Times New Roman"/>
          <w:szCs w:val="24"/>
        </w:rPr>
        <w:t xml:space="preserve">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4BD68639" w:rsidR="00E351DD" w:rsidRDefault="00E351DD">
      <w:pPr>
        <w:spacing w:line="259" w:lineRule="auto"/>
        <w:jc w:val="left"/>
        <w:rPr>
          <w:ins w:id="1356" w:author="Nikola Mitic" w:date="2025-05-17T16:07:00Z" w16du:dateUtc="2025-05-17T14:07:00Z"/>
          <w:szCs w:val="24"/>
          <w:lang w:val="en-US"/>
        </w:rPr>
      </w:pPr>
      <w:ins w:id="1357" w:author="Nikola Mitic" w:date="2025-05-17T16:07:00Z" w16du:dateUtc="2025-05-17T14:07:00Z">
        <w:r>
          <w:rPr>
            <w:szCs w:val="24"/>
            <w:lang w:val="en-US"/>
          </w:rPr>
          <w:br w:type="page"/>
        </w:r>
      </w:ins>
    </w:p>
    <w:p w14:paraId="7FE82726" w14:textId="1B5FDE1E" w:rsidR="00B83110" w:rsidRPr="00B83110" w:rsidDel="00E351DD" w:rsidRDefault="00B83110" w:rsidP="00B83110">
      <w:pPr>
        <w:rPr>
          <w:del w:id="1358" w:author="Nikola Mitic" w:date="2025-05-17T16:07:00Z" w16du:dateUtc="2025-05-17T14:07:00Z"/>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12CF5EB1"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ins w:id="1359" w:author="Nikola Mitic" w:date="2025-05-13T22:06:00Z" w16du:dateUtc="2025-05-13T20:06:00Z">
        <w:r w:rsidR="00A5486A">
          <w:rPr>
            <w:rFonts w:cs="Times New Roman"/>
            <w:szCs w:val="24"/>
          </w:rPr>
          <w:t>, изглед ове странице је приказан на слици 55</w:t>
        </w:r>
      </w:ins>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44EBC9E8" w14:textId="7C53EEB7" w:rsidR="00E351DD" w:rsidRPr="00E351DD" w:rsidRDefault="00E5132E" w:rsidP="00E351DD">
      <w:pPr>
        <w:pStyle w:val="ListParagraph"/>
        <w:numPr>
          <w:ilvl w:val="1"/>
          <w:numId w:val="6"/>
        </w:numPr>
        <w:rPr>
          <w:ins w:id="1360" w:author="Nikola Mitic" w:date="2025-05-17T16:08:00Z" w16du:dateUtc="2025-05-17T14:08:00Z"/>
          <w:rFonts w:cs="Times New Roman"/>
          <w:szCs w:val="24"/>
          <w:rPrChange w:id="1361" w:author="Nikola Mitic" w:date="2025-05-17T16:08:00Z" w16du:dateUtc="2025-05-17T14:08:00Z">
            <w:rPr>
              <w:ins w:id="1362" w:author="Nikola Mitic" w:date="2025-05-17T16:08:00Z" w16du:dateUtc="2025-05-17T14:08:00Z"/>
              <w:rFonts w:cs="Times New Roman"/>
              <w:szCs w:val="24"/>
              <w:lang w:val="en-US"/>
            </w:rPr>
          </w:rPrChange>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2417D087" w14:textId="77777777" w:rsidR="00E351DD" w:rsidRPr="00C0407C" w:rsidRDefault="00E351DD">
      <w:pPr>
        <w:ind w:left="1080"/>
        <w:jc w:val="center"/>
        <w:rPr>
          <w:ins w:id="1363" w:author="Nikola Mitic" w:date="2025-05-17T16:08:00Z" w16du:dateUtc="2025-05-17T14:08:00Z"/>
          <w:rFonts w:cs="Times New Roman"/>
          <w:szCs w:val="24"/>
        </w:rPr>
        <w:pPrChange w:id="1364" w:author="Nikola Mitic" w:date="2025-05-17T16:10:00Z" w16du:dateUtc="2025-05-17T14:10:00Z">
          <w:pPr>
            <w:pStyle w:val="ListParagraph"/>
            <w:numPr>
              <w:numId w:val="6"/>
            </w:numPr>
            <w:ind w:left="1440" w:hanging="360"/>
            <w:jc w:val="center"/>
          </w:pPr>
        </w:pPrChange>
      </w:pPr>
      <w:ins w:id="1365" w:author="Nikola Mitic" w:date="2025-05-17T16:08:00Z" w16du:dateUtc="2025-05-17T14:08:00Z">
        <w:r>
          <w:rPr>
            <w:noProof/>
          </w:rPr>
          <mc:AlternateContent>
            <mc:Choice Requires="wpc">
              <w:drawing>
                <wp:inline distT="0" distB="0" distL="0" distR="0" wp14:anchorId="79818E60" wp14:editId="7A3FF148">
                  <wp:extent cx="4893310" cy="1703680"/>
                  <wp:effectExtent l="0" t="0" r="2540" b="0"/>
                  <wp:docPr id="2042797247"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0011767" name="Picture 2070011767"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691252" name="Picture 1664691252" descr="A screenshot of a phone&#10;&#10;Description automatically generated"/>
                            <pic:cNvPicPr>
                              <a:picLocks noChangeAspect="1"/>
                            </pic:cNvPicPr>
                          </pic:nvPicPr>
                          <pic:blipFill rotWithShape="1">
                            <a:blip r:embed="rId44"/>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245428A8"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2070011767"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">
                    <v:imagedata r:id="rId45" o:title="A screenshot of a taxi application&#10;&#10;Description automatically generated" cropbottom="3610f" cropleft="1f" cropright="25627f"/>
                  </v:shape>
                  <v:shape id="Picture 1664691252"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">
                    <v:imagedata r:id="rId46" o:title="A screenshot of a phone&#10;&#10;Description automatically generated" cropbottom="3606f" cropleft="-4213f" cropright="1f"/>
                  </v:shape>
                  <w10:anchorlock/>
                </v:group>
              </w:pict>
            </mc:Fallback>
          </mc:AlternateContent>
        </w:r>
      </w:ins>
    </w:p>
    <w:p w14:paraId="40A79EBD" w14:textId="77777777" w:rsidR="00E351DD" w:rsidRPr="00ED38CD" w:rsidRDefault="00E351DD">
      <w:pPr>
        <w:pStyle w:val="Heading4"/>
        <w:ind w:left="1440"/>
        <w:jc w:val="center"/>
        <w:rPr>
          <w:ins w:id="1366" w:author="Nikola Mitic" w:date="2025-05-17T16:08:00Z" w16du:dateUtc="2025-05-17T14:08:00Z"/>
          <w:rFonts w:cs="Times New Roman"/>
          <w:szCs w:val="24"/>
        </w:rPr>
        <w:pPrChange w:id="1367" w:author="Nikola Mitic" w:date="2025-05-17T16:10:00Z" w16du:dateUtc="2025-05-17T14:10:00Z">
          <w:pPr>
            <w:pStyle w:val="Heading4"/>
            <w:numPr>
              <w:numId w:val="6"/>
            </w:numPr>
            <w:ind w:left="1440" w:hanging="360"/>
            <w:jc w:val="center"/>
          </w:pPr>
        </w:pPrChange>
      </w:pPr>
      <w:ins w:id="1368" w:author="Nikola Mitic" w:date="2025-05-17T16:08:00Z" w16du:dateUtc="2025-05-17T14:08:00Z">
        <w:r w:rsidRPr="00ED38CD">
          <w:rPr>
            <w:rFonts w:cs="Times New Roman"/>
            <w:szCs w:val="24"/>
          </w:rPr>
          <w:t xml:space="preserve">Слика </w:t>
        </w:r>
        <w:r>
          <w:rPr>
            <w:rFonts w:cs="Times New Roman"/>
            <w:szCs w:val="24"/>
          </w:rPr>
          <w:t xml:space="preserve">55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ins>
    </w:p>
    <w:p w14:paraId="0A24E7E5" w14:textId="77777777" w:rsidR="00E351DD" w:rsidRPr="00E351DD" w:rsidRDefault="00E351DD">
      <w:pPr>
        <w:rPr>
          <w:ins w:id="1369" w:author="Nikola Mitic" w:date="2025-05-17T16:08:00Z" w16du:dateUtc="2025-05-17T14:08:00Z"/>
          <w:rFonts w:cs="Times New Roman"/>
          <w:szCs w:val="24"/>
          <w:lang w:val="en-US"/>
        </w:rPr>
        <w:pPrChange w:id="1370" w:author="Nikola Mitic" w:date="2025-05-17T16:08:00Z" w16du:dateUtc="2025-05-17T14:08:00Z">
          <w:pPr>
            <w:pStyle w:val="ListParagraph"/>
            <w:numPr>
              <w:ilvl w:val="1"/>
              <w:numId w:val="6"/>
            </w:numPr>
            <w:ind w:left="2160" w:hanging="360"/>
          </w:pPr>
        </w:pPrChange>
      </w:pPr>
    </w:p>
    <w:p w14:paraId="4549B085" w14:textId="2FE098E8" w:rsidR="00E351DD" w:rsidRPr="00E351DD" w:rsidRDefault="00E351DD" w:rsidP="00E351DD">
      <w:pPr>
        <w:pStyle w:val="ListParagraph"/>
        <w:numPr>
          <w:ilvl w:val="1"/>
          <w:numId w:val="6"/>
        </w:numPr>
        <w:rPr>
          <w:rFonts w:cs="Times New Roman"/>
          <w:szCs w:val="24"/>
        </w:rPr>
      </w:pPr>
      <w:ins w:id="1371" w:author="Nikola Mitic" w:date="2025-05-17T16:09:00Z" w16du:dateUtc="2025-05-17T14:09:00Z">
        <w:r w:rsidRPr="006F5893">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r>
          <w:t>Изглед овог приказа види се на слици 56.</w:t>
        </w:r>
      </w:ins>
    </w:p>
    <w:p w14:paraId="75216151" w14:textId="54DA28F4" w:rsidR="00D63629" w:rsidRPr="00E351DD" w:rsidDel="00E351DD" w:rsidRDefault="00D63629">
      <w:pPr>
        <w:rPr>
          <w:del w:id="1372" w:author="Nikola Mitic" w:date="2025-05-17T16:08:00Z" w16du:dateUtc="2025-05-17T14:08:00Z"/>
          <w:rFonts w:cs="Times New Roman"/>
          <w:szCs w:val="24"/>
        </w:rPr>
        <w:pPrChange w:id="1373" w:author="Nikola Mitic" w:date="2025-05-17T16:08:00Z" w16du:dateUtc="2025-05-17T14:08:00Z">
          <w:pPr>
            <w:pStyle w:val="ListParagraph"/>
            <w:ind w:left="0"/>
            <w:jc w:val="center"/>
          </w:pPr>
        </w:pPrChange>
      </w:pPr>
      <w:del w:id="1374" w:author="Nikola Mitic" w:date="2025-05-17T16:08:00Z" w16du:dateUtc="2025-05-17T14:08:00Z">
        <w:r w:rsidDel="00E351DD">
          <w:rPr>
            <w:noProof/>
          </w:rPr>
          <mc:AlternateContent>
            <mc:Choice Requires="wpc">
              <w:drawing>
                <wp:inline distT="0" distB="0" distL="0" distR="0" wp14:anchorId="3BE72E4C" wp14:editId="1849F3CB">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0BB05AA"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">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5" o:title="A screenshot of a taxi application&#10;&#10;Description automatically generated" cropbottom="3610f" cropleft="1f" cropright="25627f"/>
                  </v:shape>
                  <w10:anchorlock/>
                </v:group>
              </w:pict>
            </mc:Fallback>
          </mc:AlternateContent>
        </w:r>
      </w:del>
    </w:p>
    <w:p w14:paraId="76AD448A" w14:textId="515ABC50" w:rsidR="00D63629" w:rsidRPr="00ED38CD" w:rsidDel="00E351DD" w:rsidRDefault="00D63629">
      <w:pPr>
        <w:rPr>
          <w:del w:id="1375" w:author="Nikola Mitic" w:date="2025-05-17T16:08:00Z" w16du:dateUtc="2025-05-17T14:08:00Z"/>
        </w:rPr>
        <w:pPrChange w:id="1376" w:author="Nikola Mitic" w:date="2025-05-17T16:08:00Z" w16du:dateUtc="2025-05-17T14:08:00Z">
          <w:pPr>
            <w:pStyle w:val="Heading4"/>
            <w:jc w:val="center"/>
          </w:pPr>
        </w:pPrChange>
      </w:pPr>
      <w:del w:id="1377" w:author="Nikola Mitic" w:date="2025-05-17T16:08:00Z" w16du:dateUtc="2025-05-17T14:08:00Z">
        <w:r w:rsidRPr="00ED38CD" w:rsidDel="00E351DD">
          <w:delText xml:space="preserve">Слика </w:delText>
        </w:r>
      </w:del>
      <w:del w:id="1378" w:author="Nikola Mitic" w:date="2025-05-13T22:06:00Z" w16du:dateUtc="2025-05-13T20:06:00Z">
        <w:r w:rsidR="00FF4148" w:rsidDel="00A5486A">
          <w:delText>2</w:delText>
        </w:r>
        <w:r w:rsidR="00322596" w:rsidDel="00A5486A">
          <w:delText>6</w:delText>
        </w:r>
      </w:del>
      <w:del w:id="1379" w:author="Nikola Mitic" w:date="2025-05-17T16:08:00Z" w16du:dateUtc="2025-05-17T14:08:00Z">
        <w:r w:rsidDel="00E351DD">
          <w:delText xml:space="preserve"> </w:delText>
        </w:r>
        <w:r w:rsidRPr="00ED38CD" w:rsidDel="00E351DD">
          <w:delText>– Приказ детаља профила муштерије</w:delText>
        </w:r>
        <w:r w:rsidDel="00E351DD">
          <w:rPr>
            <w:lang w:val="en-US"/>
          </w:rPr>
          <w:delText>,</w:delText>
        </w:r>
        <w:r w:rsidRPr="00ED38CD" w:rsidDel="00E351DD">
          <w:delText xml:space="preserve"> возача</w:delText>
        </w:r>
        <w:r w:rsidDel="00E351DD">
          <w:delText xml:space="preserve"> и менаџера</w:delText>
        </w:r>
      </w:del>
    </w:p>
    <w:p w14:paraId="5E8C874D" w14:textId="58926484" w:rsidR="009F2E14" w:rsidRPr="006F5893" w:rsidDel="00E351DD" w:rsidRDefault="00B83110">
      <w:pPr>
        <w:rPr>
          <w:del w:id="1380" w:author="Nikola Mitic" w:date="2025-05-17T16:09:00Z" w16du:dateUtc="2025-05-17T14:09:00Z"/>
        </w:rPr>
        <w:pPrChange w:id="1381" w:author="Nikola Mitic" w:date="2025-05-17T16:08:00Z" w16du:dateUtc="2025-05-17T14:08:00Z">
          <w:pPr>
            <w:pStyle w:val="ListParagraph"/>
            <w:numPr>
              <w:ilvl w:val="1"/>
              <w:numId w:val="31"/>
            </w:numPr>
            <w:spacing w:line="259" w:lineRule="auto"/>
            <w:ind w:left="2154" w:hanging="357"/>
            <w:jc w:val="left"/>
          </w:pPr>
        </w:pPrChange>
      </w:pPr>
      <w:del w:id="1382" w:author="Nikola Mitic" w:date="2025-05-17T16:08:00Z" w16du:dateUtc="2025-05-17T14:08:00Z">
        <w:r w:rsidRPr="006F5893" w:rsidDel="00E351DD">
          <w:br w:type="page"/>
        </w:r>
      </w:del>
      <w:del w:id="1383" w:author="Nikola Mitic" w:date="2025-05-17T16:09:00Z" w16du:dateUtc="2025-05-17T14:09:00Z">
        <w:r w:rsidR="009F2E14" w:rsidRPr="006F5893" w:rsidDel="00E351DD">
          <w:delTex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delText>
        </w:r>
      </w:del>
    </w:p>
    <w:p w14:paraId="2702F837" w14:textId="5C9F0EBA" w:rsidR="00D63629" w:rsidRDefault="00D63629">
      <w:pPr>
        <w:jc w:val="center"/>
        <w:rPr>
          <w:rFonts w:cs="Times New Roman"/>
          <w:szCs w:val="24"/>
        </w:rPr>
        <w:pPrChange w:id="1384" w:author="Nikola Mitic" w:date="2025-05-17T16:09:00Z" w16du:dateUtc="2025-05-17T14:09:00Z">
          <w:pPr>
            <w:pStyle w:val="ListParagraph"/>
            <w:ind w:left="0"/>
            <w:jc w:val="center"/>
          </w:pPr>
        </w:pPrChange>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3BDDECAD"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385" w:author="Nikola Mitic" w:date="2025-05-13T22:06:00Z" w16du:dateUtc="2025-05-13T20:06:00Z">
        <w:r w:rsidR="00A5486A">
          <w:rPr>
            <w:rFonts w:cs="Times New Roman"/>
            <w:szCs w:val="24"/>
          </w:rPr>
          <w:t>56</w:t>
        </w:r>
      </w:ins>
      <w:del w:id="1386" w:author="Nikola Mitic" w:date="2025-05-13T22:06:00Z" w16du:dateUtc="2025-05-13T20:06:00Z">
        <w:r w:rsidR="00FF4148" w:rsidDel="00A5486A">
          <w:rPr>
            <w:rFonts w:cs="Times New Roman"/>
            <w:szCs w:val="24"/>
          </w:rPr>
          <w:delText>2</w:delText>
        </w:r>
        <w:r w:rsidR="00322596" w:rsidDel="00A5486A">
          <w:rPr>
            <w:rFonts w:cs="Times New Roman"/>
            <w:szCs w:val="24"/>
          </w:rPr>
          <w:delText>7</w:delText>
        </w:r>
      </w:del>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79094BEA"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ins w:id="1387" w:author="Nikola Mitic" w:date="2025-05-13T22:07:00Z" w16du:dateUtc="2025-05-13T20:07:00Z">
        <w:r w:rsidR="00640681">
          <w:rPr>
            <w:rFonts w:cs="Times New Roman"/>
            <w:szCs w:val="24"/>
          </w:rPr>
          <w:t>, она је приказана на слици 57</w:t>
        </w:r>
      </w:ins>
      <w:r w:rsidR="009F2E14" w:rsidRPr="009F2E14">
        <w:rPr>
          <w:rFonts w:cs="Times New Roman"/>
          <w:szCs w:val="24"/>
        </w:rPr>
        <w:t>.</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lastRenderedPageBreak/>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485D300A"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388" w:author="Nikola Mitic" w:date="2025-05-13T22:07:00Z" w16du:dateUtc="2025-05-13T20:07:00Z">
        <w:r w:rsidR="00640681">
          <w:rPr>
            <w:rFonts w:cs="Times New Roman"/>
            <w:szCs w:val="24"/>
          </w:rPr>
          <w:t>57</w:t>
        </w:r>
      </w:ins>
      <w:del w:id="1389" w:author="Nikola Mitic" w:date="2025-05-13T22:07:00Z" w16du:dateUtc="2025-05-13T20:07:00Z">
        <w:r w:rsidR="00FF4148" w:rsidDel="00640681">
          <w:rPr>
            <w:rFonts w:cs="Times New Roman"/>
            <w:szCs w:val="24"/>
          </w:rPr>
          <w:delText>2</w:delText>
        </w:r>
        <w:r w:rsidR="00322596" w:rsidDel="00640681">
          <w:rPr>
            <w:rFonts w:cs="Times New Roman"/>
            <w:szCs w:val="24"/>
          </w:rPr>
          <w:delText>8</w:delText>
        </w:r>
      </w:del>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22FF4793"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ins w:id="1390" w:author="Nikola Mitic" w:date="2025-05-13T22:07:00Z" w16du:dateUtc="2025-05-13T20:07:00Z">
        <w:r w:rsidR="00640681">
          <w:rPr>
            <w:rFonts w:cs="Times New Roman"/>
            <w:szCs w:val="24"/>
          </w:rPr>
          <w:t>, изглед ове странице је приказан на слици 58</w:t>
        </w:r>
      </w:ins>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062CE666" w:rsidR="00CE50F7" w:rsidRPr="00FF4148" w:rsidRDefault="001F4EEF" w:rsidP="00FF4148">
      <w:pPr>
        <w:pStyle w:val="Heading4"/>
        <w:jc w:val="center"/>
      </w:pPr>
      <w:r w:rsidRPr="00ED38CD">
        <w:t xml:space="preserve">Слика </w:t>
      </w:r>
      <w:ins w:id="1391" w:author="Nikola Mitic" w:date="2025-05-13T22:07:00Z" w16du:dateUtc="2025-05-13T20:07:00Z">
        <w:r w:rsidR="00640681">
          <w:t>58</w:t>
        </w:r>
      </w:ins>
      <w:del w:id="1392" w:author="Nikola Mitic" w:date="2025-05-13T22:07:00Z" w16du:dateUtc="2025-05-13T20:07:00Z">
        <w:r w:rsidR="00FF4148" w:rsidDel="00640681">
          <w:delText>2</w:delText>
        </w:r>
        <w:r w:rsidR="00322596" w:rsidDel="00640681">
          <w:delText>9</w:delText>
        </w:r>
      </w:del>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1393" w:name="_Toc202867313"/>
      <w:r w:rsidRPr="005C552C">
        <w:rPr>
          <w:rFonts w:cs="Times New Roman"/>
        </w:rPr>
        <w:lastRenderedPageBreak/>
        <w:t>ЗАКЉУЧАК</w:t>
      </w:r>
      <w:bookmarkEnd w:id="1393"/>
    </w:p>
    <w:p w14:paraId="28C32C1B" w14:textId="77777777" w:rsidR="002C4D64" w:rsidRPr="005C552C" w:rsidRDefault="002C4D64" w:rsidP="002C4D64">
      <w:pPr>
        <w:ind w:firstLine="720"/>
        <w:rPr>
          <w:rFonts w:cs="Times New Roman"/>
        </w:rPr>
      </w:pPr>
    </w:p>
    <w:p w14:paraId="71A1354A" w14:textId="3D4222C9" w:rsidR="002C4D64" w:rsidRDefault="00B31521" w:rsidP="002C4D64">
      <w:pPr>
        <w:ind w:firstLine="720"/>
        <w:rPr>
          <w:ins w:id="1394" w:author="Nikola Mitic" w:date="2025-05-17T16:25:00Z" w16du:dateUtc="2025-05-17T14:25:00Z"/>
          <w:rFonts w:cs="Times New Roman"/>
          <w:szCs w:val="24"/>
        </w:rPr>
      </w:pPr>
      <w:ins w:id="1395" w:author="Nikola Mitic" w:date="2025-05-17T16:23:00Z" w16du:dateUtc="2025-05-17T14:23:00Z">
        <w:r>
          <w:rPr>
            <w:rFonts w:cs="Times New Roman"/>
            <w:szCs w:val="24"/>
          </w:rPr>
          <w:t>Теоријским делом</w:t>
        </w:r>
      </w:ins>
      <w:ins w:id="1396" w:author="Nikola Mitic" w:date="2025-05-17T16:21:00Z" w16du:dateUtc="2025-05-17T14:21:00Z">
        <w:r>
          <w:rPr>
            <w:rFonts w:cs="Times New Roman"/>
            <w:szCs w:val="24"/>
          </w:rPr>
          <w:t xml:space="preserve"> рад</w:t>
        </w:r>
      </w:ins>
      <w:ins w:id="1397" w:author="Nikola Mitic" w:date="2025-05-17T16:23:00Z" w16du:dateUtc="2025-05-17T14:23:00Z">
        <w:r>
          <w:rPr>
            <w:rFonts w:cs="Times New Roman"/>
            <w:szCs w:val="24"/>
          </w:rPr>
          <w:t>а</w:t>
        </w:r>
      </w:ins>
      <w:ins w:id="1398" w:author="Nikola Mitic" w:date="2025-05-17T16:21:00Z" w16du:dateUtc="2025-05-17T14:21:00Z">
        <w:r>
          <w:rPr>
            <w:rFonts w:cs="Times New Roman"/>
            <w:szCs w:val="24"/>
          </w:rPr>
          <w:t xml:space="preserve"> извршено је </w:t>
        </w:r>
      </w:ins>
      <w:del w:id="1399" w:author="Nikola Mitic" w:date="2025-05-17T16:20:00Z" w16du:dateUtc="2025-05-17T14:20:00Z">
        <w:r w:rsidR="002C4D64" w:rsidRPr="005C552C" w:rsidDel="00B31521">
          <w:rPr>
            <w:rFonts w:cs="Times New Roman"/>
            <w:szCs w:val="24"/>
          </w:rPr>
          <w:delText>И</w:delText>
        </w:r>
      </w:del>
      <w:ins w:id="1400" w:author="Nikola Mitic" w:date="2025-05-17T16:21:00Z" w16du:dateUtc="2025-05-17T14:21:00Z">
        <w:r>
          <w:rPr>
            <w:rFonts w:cs="Times New Roman"/>
            <w:szCs w:val="24"/>
          </w:rPr>
          <w:t>и</w:t>
        </w:r>
      </w:ins>
      <w:r w:rsidR="002C4D64" w:rsidRPr="005C552C">
        <w:rPr>
          <w:rFonts w:cs="Times New Roman"/>
          <w:szCs w:val="24"/>
        </w:rPr>
        <w:t>страживањ</w:t>
      </w:r>
      <w:ins w:id="1401" w:author="Nikola Mitic" w:date="2025-05-17T16:21:00Z" w16du:dateUtc="2025-05-17T14:21:00Z">
        <w:r>
          <w:rPr>
            <w:rFonts w:cs="Times New Roman"/>
            <w:szCs w:val="24"/>
          </w:rPr>
          <w:t>е</w:t>
        </w:r>
      </w:ins>
      <w:del w:id="1402" w:author="Nikola Mitic" w:date="2025-05-17T16:21:00Z" w16du:dateUtc="2025-05-17T14:21:00Z">
        <w:r w:rsidR="002C4D64" w:rsidRPr="005C552C" w:rsidDel="00B31521">
          <w:rPr>
            <w:rFonts w:cs="Times New Roman"/>
            <w:szCs w:val="24"/>
          </w:rPr>
          <w:delText>ем</w:delText>
        </w:r>
      </w:del>
      <w:r w:rsidR="002C4D64" w:rsidRPr="005C552C">
        <w:rPr>
          <w:rFonts w:cs="Times New Roman"/>
          <w:szCs w:val="24"/>
        </w:rPr>
        <w:t xml:space="preserve"> </w:t>
      </w:r>
      <w:r w:rsidR="00730B9C" w:rsidRPr="00547EF7">
        <w:rPr>
          <w:rFonts w:cs="Times New Roman"/>
          <w:i/>
          <w:iCs/>
          <w:szCs w:val="24"/>
          <w:lang w:val="en-US"/>
        </w:rPr>
        <w:t>PHP</w:t>
      </w:r>
      <w:r w:rsidR="00730B9C">
        <w:rPr>
          <w:rFonts w:cs="Times New Roman"/>
          <w:szCs w:val="24"/>
          <w:lang w:val="en-US"/>
        </w:rPr>
        <w:t xml:space="preserve"> </w:t>
      </w:r>
      <w:r w:rsidR="00730B9C">
        <w:rPr>
          <w:rFonts w:cs="Times New Roman"/>
          <w:szCs w:val="24"/>
        </w:rPr>
        <w:t>програмског језика</w:t>
      </w:r>
      <w:ins w:id="1403" w:author="Nikola Mitic" w:date="2025-05-17T16:21:00Z" w16du:dateUtc="2025-05-17T14:21:00Z">
        <w:r>
          <w:rPr>
            <w:rFonts w:cs="Times New Roman"/>
            <w:szCs w:val="24"/>
          </w:rPr>
          <w:t>,</w:t>
        </w:r>
      </w:ins>
      <w:ins w:id="1404" w:author="Nikola Mitic" w:date="2025-07-08T11:31:00Z" w16du:dateUtc="2025-07-08T09:31:00Z">
        <w:r w:rsidR="00931758">
          <w:rPr>
            <w:rFonts w:cs="Times New Roman"/>
            <w:szCs w:val="24"/>
          </w:rPr>
          <w:t xml:space="preserve"> радног окружења</w:t>
        </w:r>
      </w:ins>
      <w:ins w:id="1405" w:author="Nikola Mitic" w:date="2025-05-17T16:21:00Z" w16du:dateUtc="2025-05-17T14:21:00Z">
        <w:r>
          <w:rPr>
            <w:rFonts w:cs="Times New Roman"/>
            <w:szCs w:val="24"/>
            <w:lang w:val="en-US"/>
          </w:rPr>
          <w:t xml:space="preserve"> </w:t>
        </w:r>
        <w:r>
          <w:rPr>
            <w:rFonts w:cs="Times New Roman"/>
            <w:i/>
            <w:iCs/>
            <w:szCs w:val="24"/>
            <w:lang w:val="en-US"/>
          </w:rPr>
          <w:t>Laravel</w:t>
        </w:r>
        <w:r>
          <w:rPr>
            <w:rFonts w:cs="Times New Roman"/>
            <w:szCs w:val="24"/>
          </w:rPr>
          <w:t xml:space="preserve"> и његовог</w:t>
        </w:r>
      </w:ins>
      <w:ins w:id="1406" w:author="Nikola Mitic" w:date="2025-07-08T11:31:00Z" w16du:dateUtc="2025-07-08T09:31:00Z">
        <w:r w:rsidR="00931758">
          <w:rPr>
            <w:rFonts w:cs="Times New Roman"/>
            <w:szCs w:val="24"/>
          </w:rPr>
          <w:t xml:space="preserve"> објектно</w:t>
        </w:r>
      </w:ins>
      <w:ins w:id="1407" w:author="Nikola Mitic" w:date="2025-07-08T11:34:00Z" w16du:dateUtc="2025-07-08T09:34:00Z">
        <w:r w:rsidR="00931758">
          <w:rPr>
            <w:rFonts w:cs="Times New Roman"/>
            <w:szCs w:val="24"/>
          </w:rPr>
          <w:t xml:space="preserve"> </w:t>
        </w:r>
      </w:ins>
      <w:ins w:id="1408" w:author="Nikola Mitic" w:date="2025-07-08T11:33:00Z" w16du:dateUtc="2025-07-08T09:33:00Z">
        <w:r w:rsidR="00931758">
          <w:rPr>
            <w:rFonts w:cs="Times New Roman"/>
            <w:szCs w:val="24"/>
          </w:rPr>
          <w:t>релационог</w:t>
        </w:r>
      </w:ins>
      <w:ins w:id="1409" w:author="Nikola Mitic" w:date="2025-07-08T11:32:00Z" w16du:dateUtc="2025-07-08T09:32:00Z">
        <w:r w:rsidR="00931758">
          <w:rPr>
            <w:rFonts w:cs="Times New Roman"/>
            <w:szCs w:val="24"/>
          </w:rPr>
          <w:t xml:space="preserve"> мапера</w:t>
        </w:r>
      </w:ins>
      <w:ins w:id="1410" w:author="Nikola Mitic" w:date="2025-05-17T16:21:00Z" w16du:dateUtc="2025-05-17T14:21:00Z">
        <w:r>
          <w:rPr>
            <w:rFonts w:cs="Times New Roman"/>
            <w:szCs w:val="24"/>
          </w:rPr>
          <w:t xml:space="preserve"> </w:t>
        </w:r>
        <w:r>
          <w:rPr>
            <w:rFonts w:cs="Times New Roman"/>
            <w:i/>
            <w:iCs/>
            <w:szCs w:val="24"/>
            <w:lang w:val="en-US"/>
          </w:rPr>
          <w:t>Eloquent ORM</w:t>
        </w:r>
        <w:r>
          <w:rPr>
            <w:rFonts w:cs="Times New Roman"/>
            <w:szCs w:val="24"/>
          </w:rPr>
          <w:t>-а</w:t>
        </w:r>
      </w:ins>
      <w:del w:id="1411" w:author="Nikola Mitic" w:date="2025-05-17T16:22:00Z" w16du:dateUtc="2025-05-17T14:22:00Z">
        <w:r w:rsidR="00730B9C" w:rsidDel="00B31521">
          <w:rPr>
            <w:rFonts w:cs="Times New Roman"/>
            <w:szCs w:val="24"/>
          </w:rPr>
          <w:delText xml:space="preserve"> и </w:delText>
        </w:r>
        <w:r w:rsidR="002C4D64" w:rsidRPr="005C552C" w:rsidDel="00B31521">
          <w:rPr>
            <w:rFonts w:cs="Times New Roman"/>
            <w:szCs w:val="24"/>
          </w:rPr>
          <w:delText xml:space="preserve">технологија за </w:delText>
        </w:r>
        <w:r w:rsidR="00730B9C" w:rsidDel="00B31521">
          <w:rPr>
            <w:rFonts w:cs="Times New Roman"/>
            <w:szCs w:val="24"/>
          </w:rPr>
          <w:delText>објектну обраду података релационе базе података</w:delText>
        </w:r>
      </w:del>
      <w:r w:rsidR="00730B9C">
        <w:rPr>
          <w:rFonts w:cs="Times New Roman"/>
          <w:szCs w:val="24"/>
        </w:rPr>
        <w:t xml:space="preserve">, као и </w:t>
      </w:r>
      <w:ins w:id="1412" w:author="Nikola Mitic" w:date="2025-05-17T16:22:00Z" w16du:dateUtc="2025-05-17T14:22:00Z">
        <w:r>
          <w:rPr>
            <w:rFonts w:cs="Times New Roman"/>
            <w:szCs w:val="24"/>
          </w:rPr>
          <w:t xml:space="preserve">основе релационих база података и њихову примену </w:t>
        </w:r>
      </w:ins>
      <w:del w:id="1413" w:author="Nikola Mitic" w:date="2025-05-17T16:22:00Z" w16du:dateUtc="2025-05-17T14:22:00Z">
        <w:r w:rsidR="00730B9C" w:rsidDel="00B31521">
          <w:rPr>
            <w:rFonts w:cs="Times New Roman"/>
            <w:szCs w:val="24"/>
          </w:rPr>
          <w:delText xml:space="preserve">технологија </w:delText>
        </w:r>
      </w:del>
      <w:ins w:id="1414" w:author="Nikola Mitic" w:date="2025-05-17T16:22:00Z" w16du:dateUtc="2025-05-17T14:22:00Z">
        <w:r>
          <w:rPr>
            <w:rFonts w:cs="Times New Roman"/>
            <w:szCs w:val="24"/>
          </w:rPr>
          <w:t>у</w:t>
        </w:r>
      </w:ins>
      <w:del w:id="1415" w:author="Nikola Mitic" w:date="2025-05-17T16:22:00Z" w16du:dateUtc="2025-05-17T14:22:00Z">
        <w:r w:rsidR="00730B9C" w:rsidDel="00B31521">
          <w:rPr>
            <w:rFonts w:cs="Times New Roman"/>
            <w:szCs w:val="24"/>
          </w:rPr>
          <w:delText>за</w:delText>
        </w:r>
      </w:del>
      <w:r w:rsidR="00730B9C">
        <w:rPr>
          <w:rFonts w:cs="Times New Roman"/>
          <w:szCs w:val="24"/>
        </w:rPr>
        <w:t xml:space="preserve"> </w:t>
      </w:r>
      <w:r w:rsidR="002C4D64" w:rsidRPr="005C552C">
        <w:rPr>
          <w:rFonts w:cs="Times New Roman"/>
          <w:szCs w:val="24"/>
        </w:rPr>
        <w:t>креирањ</w:t>
      </w:r>
      <w:ins w:id="1416" w:author="Nikola Mitic" w:date="2025-05-17T16:22:00Z" w16du:dateUtc="2025-05-17T14:22:00Z">
        <w:r>
          <w:rPr>
            <w:rFonts w:cs="Times New Roman"/>
            <w:szCs w:val="24"/>
          </w:rPr>
          <w:t>у савремених</w:t>
        </w:r>
      </w:ins>
      <w:del w:id="1417" w:author="Nikola Mitic" w:date="2025-05-17T16:22:00Z" w16du:dateUtc="2025-05-17T14:22:00Z">
        <w:r w:rsidR="002C4D64" w:rsidRPr="005C552C" w:rsidDel="00B31521">
          <w:rPr>
            <w:rFonts w:cs="Times New Roman"/>
            <w:szCs w:val="24"/>
          </w:rPr>
          <w:delText>е</w:delText>
        </w:r>
      </w:del>
      <w:r w:rsidR="002C4D64" w:rsidRPr="005C552C">
        <w:rPr>
          <w:rFonts w:cs="Times New Roman"/>
          <w:szCs w:val="24"/>
        </w:rPr>
        <w:t xml:space="preserve"> веб апликац</w:t>
      </w:r>
      <w:r w:rsidR="00AC2162" w:rsidRPr="005C552C">
        <w:rPr>
          <w:rFonts w:cs="Times New Roman"/>
          <w:szCs w:val="24"/>
        </w:rPr>
        <w:t>ија</w:t>
      </w:r>
      <w:ins w:id="1418" w:author="Nikola Mitic" w:date="2025-05-17T16:22:00Z" w16du:dateUtc="2025-05-17T14:22:00Z">
        <w:r>
          <w:rPr>
            <w:rFonts w:cs="Times New Roman"/>
            <w:szCs w:val="24"/>
          </w:rPr>
          <w:t>.</w:t>
        </w:r>
      </w:ins>
      <w:ins w:id="1419" w:author="Nikola Mitic" w:date="2025-05-17T16:24:00Z" w16du:dateUtc="2025-05-17T14:24:00Z">
        <w:r>
          <w:rPr>
            <w:rFonts w:cs="Times New Roman"/>
            <w:szCs w:val="24"/>
          </w:rPr>
          <w:t xml:space="preserve"> Изучен је метод објектно-релационог мапирања података из релационих база података и организација система по </w:t>
        </w:r>
        <w:r w:rsidRPr="00B31521">
          <w:rPr>
            <w:rFonts w:cs="Times New Roman"/>
            <w:i/>
            <w:iCs/>
            <w:szCs w:val="24"/>
            <w:lang w:val="en-US"/>
            <w:rPrChange w:id="1420" w:author="Nikola Mitic" w:date="2025-05-17T16:24:00Z" w16du:dateUtc="2025-05-17T14:24:00Z">
              <w:rPr>
                <w:rFonts w:cs="Times New Roman"/>
                <w:szCs w:val="24"/>
                <w:lang w:val="en-US"/>
              </w:rPr>
            </w:rPrChange>
          </w:rPr>
          <w:t>MVC</w:t>
        </w:r>
        <w:r>
          <w:rPr>
            <w:rFonts w:cs="Times New Roman"/>
            <w:szCs w:val="24"/>
            <w:lang w:val="en-US"/>
          </w:rPr>
          <w:t xml:space="preserve"> </w:t>
        </w:r>
        <w:r w:rsidRPr="00B31521">
          <w:rPr>
            <w:rFonts w:cs="Times New Roman"/>
            <w:szCs w:val="24"/>
            <w:rPrChange w:id="1421" w:author="Nikola Mitic" w:date="2025-05-17T16:24:00Z" w16du:dateUtc="2025-05-17T14:24:00Z">
              <w:rPr>
                <w:rFonts w:cs="Times New Roman"/>
                <w:i/>
                <w:iCs/>
                <w:szCs w:val="24"/>
              </w:rPr>
            </w:rPrChange>
          </w:rPr>
          <w:t>архитектури</w:t>
        </w:r>
      </w:ins>
      <w:del w:id="1422" w:author="Nikola Mitic" w:date="2025-05-17T16:24:00Z" w16du:dateUtc="2025-05-17T14:24:00Z">
        <w:r w:rsidR="002C4D64" w:rsidRPr="005C552C" w:rsidDel="00B31521">
          <w:rPr>
            <w:rFonts w:cs="Times New Roman"/>
            <w:szCs w:val="24"/>
          </w:rPr>
          <w:delText xml:space="preserve"> долазимо до сазнања о ширини и способности ових </w:delText>
        </w:r>
        <w:r w:rsidR="00AC2162" w:rsidRPr="005C552C" w:rsidDel="00B31521">
          <w:rPr>
            <w:rFonts w:cs="Times New Roman"/>
            <w:szCs w:val="24"/>
          </w:rPr>
          <w:delText>технологија</w:delText>
        </w:r>
        <w:r w:rsidR="002C4D64" w:rsidRPr="005C552C" w:rsidDel="00B31521">
          <w:rPr>
            <w:rFonts w:cs="Times New Roman"/>
            <w:szCs w:val="24"/>
          </w:rPr>
          <w:delText>. Сама имплементација истих била је изазовна, али је на крају довела до креирања система који се може широко примењивати</w:delText>
        </w:r>
      </w:del>
      <w:r w:rsidR="002C4D64" w:rsidRPr="005C552C">
        <w:rPr>
          <w:rFonts w:cs="Times New Roman"/>
          <w:szCs w:val="24"/>
        </w:rPr>
        <w:t>.</w:t>
      </w:r>
    </w:p>
    <w:p w14:paraId="2EA94251" w14:textId="35F3828C" w:rsidR="00B31521" w:rsidRDefault="00B31521" w:rsidP="002C4D64">
      <w:pPr>
        <w:ind w:firstLine="720"/>
        <w:rPr>
          <w:ins w:id="1423" w:author="Nikola Mitic" w:date="2025-05-17T16:28:00Z" w16du:dateUtc="2025-05-17T14:28:00Z"/>
          <w:rFonts w:cs="Times New Roman"/>
          <w:szCs w:val="24"/>
        </w:rPr>
      </w:pPr>
      <w:ins w:id="1424" w:author="Nikola Mitic" w:date="2025-05-17T16:25:00Z" w16du:dateUtc="2025-05-17T14:25:00Z">
        <w:r>
          <w:rPr>
            <w:rFonts w:cs="Times New Roman"/>
            <w:szCs w:val="24"/>
          </w:rPr>
          <w:t xml:space="preserve">У практичном делу рада, имплементиран је прототип </w:t>
        </w:r>
      </w:ins>
      <w:r w:rsidR="00D95928">
        <w:rPr>
          <w:rFonts w:cs="Times New Roman"/>
          <w:szCs w:val="24"/>
        </w:rPr>
        <w:t xml:space="preserve">веб </w:t>
      </w:r>
      <w:ins w:id="1425" w:author="Nikola Mitic" w:date="2025-05-17T16:25:00Z" w16du:dateUtc="2025-05-17T14:25:00Z">
        <w:r>
          <w:rPr>
            <w:rFonts w:cs="Times New Roman"/>
            <w:szCs w:val="24"/>
          </w:rPr>
          <w:t>апликације која служи за управљање такси удружењем. Коришћењем</w:t>
        </w:r>
      </w:ins>
      <w:ins w:id="1426" w:author="Nikola Mitic" w:date="2025-07-08T11:33:00Z" w16du:dateUtc="2025-07-08T09:33:00Z">
        <w:r w:rsidR="00931758">
          <w:rPr>
            <w:rFonts w:cs="Times New Roman"/>
            <w:szCs w:val="24"/>
          </w:rPr>
          <w:t xml:space="preserve"> радног окружења</w:t>
        </w:r>
      </w:ins>
      <w:ins w:id="1427" w:author="Nikola Mitic" w:date="2025-05-17T16:25:00Z" w16du:dateUtc="2025-05-17T14:25:00Z">
        <w:r>
          <w:rPr>
            <w:rFonts w:cs="Times New Roman"/>
            <w:szCs w:val="24"/>
            <w:lang w:val="en-US"/>
          </w:rPr>
          <w:t xml:space="preserve"> </w:t>
        </w:r>
        <w:r>
          <w:rPr>
            <w:rFonts w:cs="Times New Roman"/>
            <w:i/>
            <w:iCs/>
            <w:szCs w:val="24"/>
            <w:lang w:val="en-US"/>
          </w:rPr>
          <w:t>Laravel</w:t>
        </w:r>
      </w:ins>
      <w:ins w:id="1428" w:author="Nikola Mitic" w:date="2025-05-17T16:26:00Z" w16du:dateUtc="2025-05-17T14:26:00Z">
        <w:r>
          <w:rPr>
            <w:rFonts w:cs="Times New Roman"/>
            <w:szCs w:val="24"/>
          </w:rPr>
          <w:t xml:space="preserve"> и</w:t>
        </w:r>
      </w:ins>
      <w:ins w:id="1429" w:author="Nikola Mitic" w:date="2025-07-08T11:33:00Z" w16du:dateUtc="2025-07-08T09:33:00Z">
        <w:r w:rsidR="00931758">
          <w:rPr>
            <w:rFonts w:cs="Times New Roman"/>
            <w:szCs w:val="24"/>
          </w:rPr>
          <w:t xml:space="preserve"> објектно</w:t>
        </w:r>
      </w:ins>
      <w:ins w:id="1430" w:author="Nikola Mitic" w:date="2025-07-08T11:34:00Z" w16du:dateUtc="2025-07-08T09:34:00Z">
        <w:r w:rsidR="00931758">
          <w:rPr>
            <w:rFonts w:cs="Times New Roman"/>
            <w:szCs w:val="24"/>
          </w:rPr>
          <w:t xml:space="preserve"> </w:t>
        </w:r>
      </w:ins>
      <w:ins w:id="1431" w:author="Nikola Mitic" w:date="2025-07-08T11:33:00Z" w16du:dateUtc="2025-07-08T09:33:00Z">
        <w:r w:rsidR="00931758">
          <w:rPr>
            <w:rFonts w:cs="Times New Roman"/>
            <w:szCs w:val="24"/>
          </w:rPr>
          <w:t>релационог мапера</w:t>
        </w:r>
      </w:ins>
      <w:ins w:id="1432" w:author="Nikola Mitic" w:date="2025-05-17T16:26:00Z" w16du:dateUtc="2025-05-17T14:26:00Z">
        <w:r>
          <w:rPr>
            <w:rFonts w:cs="Times New Roman"/>
            <w:szCs w:val="24"/>
          </w:rPr>
          <w:t xml:space="preserve"> </w:t>
        </w:r>
        <w:r w:rsidRPr="00B31521">
          <w:rPr>
            <w:rFonts w:cs="Times New Roman"/>
            <w:i/>
            <w:iCs/>
            <w:szCs w:val="24"/>
            <w:lang w:val="en-US"/>
            <w:rPrChange w:id="1433" w:author="Nikola Mitic" w:date="2025-05-17T16:26:00Z" w16du:dateUtc="2025-05-17T14:26:00Z">
              <w:rPr>
                <w:rFonts w:cs="Times New Roman"/>
                <w:szCs w:val="24"/>
                <w:lang w:val="en-US"/>
              </w:rPr>
            </w:rPrChange>
          </w:rPr>
          <w:t>Eloquent ORM</w:t>
        </w:r>
        <w:r>
          <w:rPr>
            <w:rFonts w:cs="Times New Roman"/>
            <w:szCs w:val="24"/>
          </w:rPr>
          <w:t xml:space="preserve"> обрађени су подаци који описују муштерије, возаче, возила и вожње, као и међусобне релације међу набројаним ентитетима.</w:t>
        </w:r>
      </w:ins>
      <w:ins w:id="1434" w:author="Nikola Mitic" w:date="2025-05-17T16:27:00Z" w16du:dateUtc="2025-05-17T14:27:00Z">
        <w:r>
          <w:rPr>
            <w:rFonts w:cs="Times New Roman"/>
            <w:szCs w:val="24"/>
          </w:rPr>
          <w:t xml:space="preserve"> Да би се овако обрађени подаци приказали крајњем кориснику, независно од платформе на којој покреће апликацију, </w:t>
        </w:r>
      </w:ins>
      <w:ins w:id="1435" w:author="Nikola Mitic" w:date="2025-05-17T16:28:00Z" w16du:dateUtc="2025-05-17T14:28:00Z">
        <w:r>
          <w:rPr>
            <w:rFonts w:cs="Times New Roman"/>
            <w:szCs w:val="24"/>
          </w:rPr>
          <w:t xml:space="preserve">за приказ </w:t>
        </w:r>
      </w:ins>
      <w:ins w:id="1436" w:author="Nikola Mitic" w:date="2025-05-17T16:27:00Z" w16du:dateUtc="2025-05-17T14:27:00Z">
        <w:r>
          <w:rPr>
            <w:rFonts w:cs="Times New Roman"/>
            <w:szCs w:val="24"/>
          </w:rPr>
          <w:t>коришћен</w:t>
        </w:r>
      </w:ins>
      <w:ins w:id="1437" w:author="Nikola Mitic" w:date="2025-07-08T11:34:00Z" w16du:dateUtc="2025-07-08T09:34:00Z">
        <w:r w:rsidR="00931758">
          <w:rPr>
            <w:rFonts w:cs="Times New Roman"/>
            <w:szCs w:val="24"/>
          </w:rPr>
          <w:t>о</w:t>
        </w:r>
      </w:ins>
      <w:ins w:id="1438" w:author="Nikola Mitic" w:date="2025-05-17T16:27:00Z" w16du:dateUtc="2025-05-17T14:27:00Z">
        <w:r>
          <w:rPr>
            <w:rFonts w:cs="Times New Roman"/>
            <w:szCs w:val="24"/>
          </w:rPr>
          <w:t xml:space="preserve"> је</w:t>
        </w:r>
      </w:ins>
      <w:ins w:id="1439" w:author="Nikola Mitic" w:date="2025-07-08T11:34:00Z" w16du:dateUtc="2025-07-08T09:34:00Z">
        <w:r w:rsidR="00931758">
          <w:rPr>
            <w:rFonts w:cs="Times New Roman"/>
            <w:szCs w:val="24"/>
          </w:rPr>
          <w:t xml:space="preserve"> радно окружење</w:t>
        </w:r>
      </w:ins>
      <w:ins w:id="1440" w:author="Nikola Mitic" w:date="2025-05-17T16:27:00Z" w16du:dateUtc="2025-05-17T14:27:00Z">
        <w:r>
          <w:rPr>
            <w:rFonts w:cs="Times New Roman"/>
            <w:szCs w:val="24"/>
          </w:rPr>
          <w:t xml:space="preserve"> </w:t>
        </w:r>
        <w:r>
          <w:rPr>
            <w:rFonts w:cs="Times New Roman"/>
            <w:i/>
            <w:iCs/>
            <w:szCs w:val="24"/>
            <w:lang w:val="en-US"/>
          </w:rPr>
          <w:t>Angular</w:t>
        </w:r>
      </w:ins>
      <w:ins w:id="1441" w:author="Nikola Mitic" w:date="2025-05-17T16:28:00Z" w16du:dateUtc="2025-05-17T14:28:00Z">
        <w:r>
          <w:rPr>
            <w:rFonts w:cs="Times New Roman"/>
            <w:szCs w:val="24"/>
          </w:rPr>
          <w:t>.</w:t>
        </w:r>
      </w:ins>
    </w:p>
    <w:p w14:paraId="257F67FB" w14:textId="77777777" w:rsidR="00B31521" w:rsidRPr="00B31521" w:rsidDel="00B31521" w:rsidRDefault="00B31521">
      <w:pPr>
        <w:ind w:firstLine="720"/>
        <w:rPr>
          <w:del w:id="1442" w:author="Nikola Mitic" w:date="2025-05-17T16:28:00Z" w16du:dateUtc="2025-05-17T14:28:00Z"/>
          <w:rFonts w:cs="Times New Roman"/>
          <w:szCs w:val="24"/>
        </w:rPr>
      </w:pPr>
    </w:p>
    <w:p w14:paraId="7AE0665A" w14:textId="50D75C85" w:rsidR="002C4D64" w:rsidRPr="00723445" w:rsidRDefault="002C4D64" w:rsidP="00B31521">
      <w:pPr>
        <w:ind w:firstLine="720"/>
        <w:rPr>
          <w:rFonts w:cs="Times New Roman"/>
          <w:szCs w:val="24"/>
          <w:lang w:val="en-US"/>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w:t>
      </w:r>
      <w:r w:rsidR="00730B9C">
        <w:rPr>
          <w:rFonts w:cs="Times New Roman"/>
          <w:szCs w:val="24"/>
        </w:rPr>
        <w:t xml:space="preserve">која се објектно релационим мапером преноси </w:t>
      </w:r>
      <w:r w:rsidR="007F51CA" w:rsidRPr="005C552C">
        <w:rPr>
          <w:rFonts w:cs="Times New Roman"/>
          <w:szCs w:val="24"/>
        </w:rPr>
        <w:t>на даљ</w:t>
      </w:r>
      <w:r w:rsidR="00730B9C">
        <w:rPr>
          <w:rFonts w:cs="Times New Roman"/>
          <w:szCs w:val="24"/>
        </w:rPr>
        <w:t xml:space="preserve">у </w:t>
      </w:r>
      <w:r w:rsidR="007F51CA" w:rsidRPr="005C552C">
        <w:rPr>
          <w:rFonts w:cs="Times New Roman"/>
          <w:szCs w:val="24"/>
        </w:rPr>
        <w:t>обраду</w:t>
      </w:r>
      <w:r w:rsidR="005E77C7">
        <w:rPr>
          <w:rFonts w:cs="Times New Roman"/>
          <w:szCs w:val="24"/>
        </w:rPr>
        <w:t xml:space="preserve"> и приказ</w:t>
      </w:r>
      <w:del w:id="1443" w:author="Nikola Mitic" w:date="2025-05-17T16:29:00Z" w16du:dateUtc="2025-05-17T14:29:00Z">
        <w:r w:rsidR="007F51CA" w:rsidRPr="005C552C" w:rsidDel="00B31521">
          <w:rPr>
            <w:rFonts w:cs="Times New Roman"/>
            <w:szCs w:val="24"/>
          </w:rPr>
          <w:delText xml:space="preserve"> </w:delText>
        </w:r>
      </w:del>
      <w:ins w:id="1444" w:author="Nikola Mitic" w:date="2025-05-17T16:29:00Z" w16du:dateUtc="2025-05-17T14:29:00Z">
        <w:r w:rsidR="00B31521">
          <w:rPr>
            <w:rFonts w:cs="Times New Roman"/>
            <w:szCs w:val="24"/>
          </w:rPr>
          <w:t>.</w:t>
        </w:r>
      </w:ins>
      <w:ins w:id="1445" w:author="Nikola Mitic" w:date="2025-05-17T16:30:00Z" w16du:dateUtc="2025-05-17T14:30:00Z">
        <w:r w:rsidR="00B31521">
          <w:rPr>
            <w:rFonts w:cs="Times New Roman"/>
            <w:szCs w:val="24"/>
          </w:rPr>
          <w:t xml:space="preserve"> </w:t>
        </w:r>
      </w:ins>
      <w:r w:rsidR="00723445">
        <w:rPr>
          <w:rFonts w:cs="Times New Roman"/>
          <w:szCs w:val="24"/>
        </w:rPr>
        <w:t xml:space="preserve">Иницијално дефинисање одговарајућих релација међу табелама показало се као интересантан изазов који је поставио основу система. Затим, </w:t>
      </w:r>
      <w:ins w:id="1446" w:author="Nikola Mitic" w:date="2025-05-17T16:30:00Z" w16du:dateUtc="2025-05-17T14:30:00Z">
        <w:r w:rsidR="00B31521">
          <w:rPr>
            <w:rFonts w:cs="Times New Roman"/>
            <w:szCs w:val="24"/>
          </w:rPr>
          <w:t>објектно релациони мапер</w:t>
        </w:r>
        <w:r w:rsidR="00B31521" w:rsidRPr="00B31521">
          <w:rPr>
            <w:rFonts w:cs="Times New Roman"/>
            <w:i/>
            <w:iCs/>
            <w:szCs w:val="24"/>
            <w:rPrChange w:id="1447" w:author="Nikola Mitic" w:date="2025-05-17T16:30:00Z" w16du:dateUtc="2025-05-17T14:30:00Z">
              <w:rPr>
                <w:rFonts w:cs="Times New Roman"/>
                <w:szCs w:val="24"/>
              </w:rPr>
            </w:rPrChange>
          </w:rPr>
          <w:t>,</w:t>
        </w:r>
        <w:r w:rsidR="00B31521">
          <w:rPr>
            <w:rFonts w:cs="Times New Roman"/>
            <w:szCs w:val="24"/>
          </w:rPr>
          <w:t xml:space="preserve"> </w:t>
        </w:r>
        <w:r w:rsidR="00B31521">
          <w:rPr>
            <w:rFonts w:cs="Times New Roman"/>
            <w:i/>
            <w:iCs/>
            <w:szCs w:val="24"/>
            <w:lang w:val="en-US"/>
          </w:rPr>
          <w:t xml:space="preserve">Eloquent </w:t>
        </w:r>
        <w:r w:rsidR="00B31521" w:rsidRPr="00B31521">
          <w:rPr>
            <w:i/>
            <w:iCs/>
            <w:rPrChange w:id="1448" w:author="Nikola Mitic" w:date="2025-05-17T16:30:00Z" w16du:dateUtc="2025-05-17T14:30:00Z">
              <w:rPr>
                <w:rFonts w:cs="Times New Roman"/>
                <w:i/>
                <w:iCs/>
                <w:szCs w:val="24"/>
                <w:lang w:val="en-US"/>
              </w:rPr>
            </w:rPrChange>
          </w:rPr>
          <w:t>ORM</w:t>
        </w:r>
        <w:r w:rsidR="00B31521" w:rsidRPr="00B31521">
          <w:rPr>
            <w:rPrChange w:id="1449" w:author="Nikola Mitic" w:date="2025-05-17T16:30:00Z" w16du:dateUtc="2025-05-17T14:30:00Z">
              <w:rPr>
                <w:i/>
                <w:iCs/>
              </w:rPr>
            </w:rPrChange>
          </w:rPr>
          <w:t>,</w:t>
        </w:r>
        <w:r w:rsidR="00B31521">
          <w:t xml:space="preserve"> </w:t>
        </w:r>
      </w:ins>
      <w:ins w:id="1450" w:author="Nikola Mitic" w:date="2025-05-17T16:31:00Z" w16du:dateUtc="2025-05-17T14:31:00Z">
        <w:r w:rsidR="00B31521">
          <w:t xml:space="preserve">веома је убрзао развој и олакшао рад са базом података. Његова </w:t>
        </w:r>
      </w:ins>
      <w:r w:rsidR="00DE28C6">
        <w:t>могућност</w:t>
      </w:r>
      <w:ins w:id="1451" w:author="Nikola Mitic" w:date="2025-05-17T16:31:00Z" w16du:dateUtc="2025-05-17T14:31:00Z">
        <w:r w:rsidR="00B31521">
          <w:t xml:space="preserve"> дефинисања модела за даљу обраду </w:t>
        </w:r>
      </w:ins>
      <w:ins w:id="1452" w:author="Nikola Mitic" w:date="2025-05-17T16:32:00Z" w16du:dateUtc="2025-05-17T14:32:00Z">
        <w:r w:rsidR="00E45A71">
          <w:t xml:space="preserve">података </w:t>
        </w:r>
      </w:ins>
      <w:ins w:id="1453" w:author="Nikola Mitic" w:date="2025-05-17T16:31:00Z" w16du:dateUtc="2025-05-17T14:31:00Z">
        <w:r w:rsidR="00B31521">
          <w:t>у систему се истакла као највећа предност и олакшица у раду</w:t>
        </w:r>
      </w:ins>
      <w:r w:rsidR="00121020">
        <w:t>. То је довело до</w:t>
      </w:r>
      <w:ins w:id="1454" w:author="Nikola Mitic" w:date="2025-05-17T16:32:00Z" w16du:dateUtc="2025-05-17T14:32:00Z">
        <w:r w:rsidR="00B31521">
          <w:t xml:space="preserve"> </w:t>
        </w:r>
        <w:r w:rsidR="00E45A71">
          <w:t>једноставно</w:t>
        </w:r>
      </w:ins>
      <w:r w:rsidR="00121020">
        <w:t>г</w:t>
      </w:r>
      <w:ins w:id="1455" w:author="Nikola Mitic" w:date="2025-05-17T16:32:00Z" w16du:dateUtc="2025-05-17T14:32:00Z">
        <w:r w:rsidR="00E45A71">
          <w:t xml:space="preserve"> писања </w:t>
        </w:r>
      </w:ins>
      <w:ins w:id="1456" w:author="Nikola Mitic" w:date="2025-05-17T16:36:00Z" w16du:dateUtc="2025-05-17T14:36:00Z">
        <w:r w:rsidR="00E45A71">
          <w:t>упита</w:t>
        </w:r>
      </w:ins>
      <w:ins w:id="1457" w:author="Nikola Mitic" w:date="2025-05-17T16:32:00Z" w16du:dateUtc="2025-05-17T14:32:00Z">
        <w:r w:rsidR="00E45A71">
          <w:t xml:space="preserve"> за прибав</w:t>
        </w:r>
      </w:ins>
      <w:ins w:id="1458" w:author="Nikola Mitic" w:date="2025-05-17T16:33:00Z" w16du:dateUtc="2025-05-17T14:33:00Z">
        <w:r w:rsidR="00E45A71">
          <w:t>љање</w:t>
        </w:r>
      </w:ins>
      <w:ins w:id="1459" w:author="Nikola Mitic" w:date="2025-05-17T16:36:00Z" w16du:dateUtc="2025-05-17T14:36:00Z">
        <w:r w:rsidR="00E45A71">
          <w:t xml:space="preserve"> и измену података</w:t>
        </w:r>
      </w:ins>
      <w:ins w:id="1460" w:author="Nikola Mitic" w:date="2025-05-17T16:32:00Z" w16du:dateUtc="2025-05-17T14:32:00Z">
        <w:r w:rsidR="00E45A71">
          <w:t>,</w:t>
        </w:r>
      </w:ins>
      <w:r w:rsidR="00FA4C55">
        <w:t xml:space="preserve"> као и до</w:t>
      </w:r>
      <w:r w:rsidR="00294954">
        <w:t xml:space="preserve"> велик</w:t>
      </w:r>
      <w:r w:rsidR="00FA4C55">
        <w:t>е</w:t>
      </w:r>
      <w:ins w:id="1461" w:author="Nikola Mitic" w:date="2025-05-17T16:32:00Z" w16du:dateUtc="2025-05-17T14:32:00Z">
        <w:r w:rsidR="00E45A71">
          <w:t xml:space="preserve"> брзин</w:t>
        </w:r>
      </w:ins>
      <w:r w:rsidR="00FA4C55">
        <w:t>е</w:t>
      </w:r>
      <w:ins w:id="1462" w:author="Nikola Mitic" w:date="2025-05-17T16:32:00Z" w16du:dateUtc="2025-05-17T14:32:00Z">
        <w:r w:rsidR="00E45A71">
          <w:t xml:space="preserve"> рада</w:t>
        </w:r>
      </w:ins>
      <w:r w:rsidR="006700B1">
        <w:t xml:space="preserve"> </w:t>
      </w:r>
      <w:r w:rsidR="006700B1" w:rsidRPr="006700B1">
        <w:rPr>
          <w:i/>
          <w:iCs/>
          <w:lang w:val="en-US"/>
        </w:rPr>
        <w:t>backend</w:t>
      </w:r>
      <w:r w:rsidR="006700B1">
        <w:rPr>
          <w:lang w:val="en-US"/>
        </w:rPr>
        <w:t xml:space="preserve"> </w:t>
      </w:r>
      <w:r w:rsidR="006700B1">
        <w:t>система</w:t>
      </w:r>
      <w:ins w:id="1463" w:author="Nikola Mitic" w:date="2025-05-17T16:32:00Z" w16du:dateUtc="2025-05-17T14:32:00Z">
        <w:r w:rsidR="00E45A71">
          <w:t xml:space="preserve">. </w:t>
        </w:r>
      </w:ins>
      <w:ins w:id="1464" w:author="Nikola Mitic" w:date="2025-05-17T16:33:00Z" w16du:dateUtc="2025-05-17T14:33:00Z">
        <w:r w:rsidR="00E45A71">
          <w:t xml:space="preserve">Међутим, и </w:t>
        </w:r>
      </w:ins>
      <w:ins w:id="1465" w:author="Nikola Mitic" w:date="2025-05-17T16:36:00Z" w16du:dateUtc="2025-05-17T14:36:00Z">
        <w:r w:rsidR="00E45A71">
          <w:t>поред</w:t>
        </w:r>
      </w:ins>
      <w:ins w:id="1466" w:author="Nikola Mitic" w:date="2025-05-17T16:33:00Z" w16du:dateUtc="2025-05-17T14:33:00Z">
        <w:r w:rsidR="00E45A71">
          <w:t xml:space="preserve"> овако добр</w:t>
        </w:r>
      </w:ins>
      <w:ins w:id="1467" w:author="Nikola Mitic" w:date="2025-05-17T16:36:00Z" w16du:dateUtc="2025-05-17T14:36:00Z">
        <w:r w:rsidR="00E45A71">
          <w:t>их предности</w:t>
        </w:r>
      </w:ins>
      <w:r w:rsidR="006700B1">
        <w:t>,</w:t>
      </w:r>
      <w:ins w:id="1468" w:author="Nikola Mitic" w:date="2025-05-17T16:33:00Z" w16du:dateUtc="2025-05-17T14:33:00Z">
        <w:r w:rsidR="00E45A71">
          <w:t xml:space="preserve"> морало се </w:t>
        </w:r>
      </w:ins>
      <w:ins w:id="1469" w:author="Nikola Mitic" w:date="2025-05-17T16:36:00Z" w16du:dateUtc="2025-05-17T14:36:00Z">
        <w:r w:rsidR="00E45A71">
          <w:t>водити рачуна о писањ</w:t>
        </w:r>
      </w:ins>
      <w:ins w:id="1470" w:author="Nikola Mitic" w:date="2025-05-17T16:37:00Z" w16du:dateUtc="2025-05-17T14:37:00Z">
        <w:r w:rsidR="00E45A71">
          <w:t>у упита</w:t>
        </w:r>
      </w:ins>
      <w:ins w:id="1471" w:author="Nikola Mitic" w:date="2025-05-17T16:34:00Z" w16du:dateUtc="2025-05-17T14:34:00Z">
        <w:r w:rsidR="00E45A71">
          <w:t xml:space="preserve">. </w:t>
        </w:r>
      </w:ins>
      <w:ins w:id="1472" w:author="Nikola Mitic" w:date="2025-05-17T16:37:00Z" w16du:dateUtc="2025-05-17T14:37:00Z">
        <w:r w:rsidR="00E45A71">
          <w:t>П</w:t>
        </w:r>
      </w:ins>
      <w:ins w:id="1473" w:author="Nikola Mitic" w:date="2025-05-17T16:34:00Z" w16du:dateUtc="2025-05-17T14:34:00Z">
        <w:r w:rsidR="00E45A71">
          <w:t xml:space="preserve">оказало се као критично битно водити рачуна о </w:t>
        </w:r>
        <w:r w:rsidR="00E45A71" w:rsidRPr="00E45A71">
          <w:rPr>
            <w:i/>
            <w:iCs/>
            <w:lang w:val="en-US"/>
            <w:rPrChange w:id="1474" w:author="Nikola Mitic" w:date="2025-05-17T16:34:00Z" w16du:dateUtc="2025-05-17T14:34:00Z">
              <w:rPr>
                <w:lang w:val="en-US"/>
              </w:rPr>
            </w:rPrChange>
          </w:rPr>
          <w:t>e</w:t>
        </w:r>
      </w:ins>
      <w:ins w:id="1475" w:author="Nikola Mitic" w:date="2025-05-17T16:35:00Z" w16du:dateUtc="2025-05-17T14:35:00Z">
        <w:r w:rsidR="00E45A71">
          <w:rPr>
            <w:i/>
            <w:iCs/>
            <w:lang w:val="en-US"/>
          </w:rPr>
          <w:t>a</w:t>
        </w:r>
      </w:ins>
      <w:ins w:id="1476" w:author="Nikola Mitic" w:date="2025-05-17T16:34:00Z" w16du:dateUtc="2025-05-17T14:34:00Z">
        <w:r w:rsidR="00E45A71" w:rsidRPr="00E45A71">
          <w:rPr>
            <w:i/>
            <w:iCs/>
            <w:lang w:val="en-US"/>
            <w:rPrChange w:id="1477" w:author="Nikola Mitic" w:date="2025-05-17T16:34:00Z" w16du:dateUtc="2025-05-17T14:34:00Z">
              <w:rPr>
                <w:lang w:val="en-US"/>
              </w:rPr>
            </w:rPrChange>
          </w:rPr>
          <w:t>g</w:t>
        </w:r>
      </w:ins>
      <w:ins w:id="1478" w:author="Nikola Mitic" w:date="2025-05-17T16:35:00Z" w16du:dateUtc="2025-05-17T14:35:00Z">
        <w:r w:rsidR="00E45A71">
          <w:rPr>
            <w:i/>
            <w:iCs/>
            <w:lang w:val="en-US"/>
          </w:rPr>
          <w:t>e</w:t>
        </w:r>
      </w:ins>
      <w:ins w:id="1479" w:author="Nikola Mitic" w:date="2025-05-17T16:34:00Z" w16du:dateUtc="2025-05-17T14:34:00Z">
        <w:r w:rsidR="00E45A71" w:rsidRPr="00E45A71">
          <w:rPr>
            <w:i/>
            <w:iCs/>
            <w:lang w:val="en-US"/>
            <w:rPrChange w:id="1480" w:author="Nikola Mitic" w:date="2025-05-17T16:34:00Z" w16du:dateUtc="2025-05-17T14:34:00Z">
              <w:rPr>
                <w:lang w:val="en-US"/>
              </w:rPr>
            </w:rPrChange>
          </w:rPr>
          <w:t>r</w:t>
        </w:r>
        <w:r w:rsidR="00E45A71">
          <w:rPr>
            <w:i/>
            <w:iCs/>
          </w:rPr>
          <w:t xml:space="preserve"> </w:t>
        </w:r>
        <w:r w:rsidR="00E45A71">
          <w:t>и</w:t>
        </w:r>
        <w:r w:rsidR="00E45A71" w:rsidRPr="00E45A71">
          <w:rPr>
            <w:i/>
            <w:iCs/>
            <w:lang w:val="en-US"/>
            <w:rPrChange w:id="1481" w:author="Nikola Mitic" w:date="2025-05-17T16:34:00Z" w16du:dateUtc="2025-05-17T14:34:00Z">
              <w:rPr>
                <w:lang w:val="en-US"/>
              </w:rPr>
            </w:rPrChange>
          </w:rPr>
          <w:t xml:space="preserve"> lazy</w:t>
        </w:r>
      </w:ins>
      <w:del w:id="1482" w:author="Nikola Mitic" w:date="2025-05-17T16:29:00Z" w16du:dateUtc="2025-05-17T14:29:00Z">
        <w:r w:rsidR="007F51CA" w:rsidRPr="00B31521" w:rsidDel="00B31521">
          <w:rPr>
            <w:rPrChange w:id="1483" w:author="Nikola Mitic" w:date="2025-05-17T16:30:00Z" w16du:dateUtc="2025-05-17T14:30:00Z">
              <w:rPr>
                <w:rFonts w:cs="Times New Roman"/>
                <w:i/>
                <w:iCs/>
                <w:szCs w:val="24"/>
              </w:rPr>
            </w:rPrChange>
          </w:rPr>
          <w:delText>Laravel</w:delText>
        </w:r>
        <w:r w:rsidR="007F51CA" w:rsidRPr="00B31521" w:rsidDel="00B31521">
          <w:delText>-</w:delText>
        </w:r>
        <w:r w:rsidR="00730B9C" w:rsidRPr="00B31521" w:rsidDel="00B31521">
          <w:delText xml:space="preserve">ом, те се </w:delText>
        </w:r>
        <w:r w:rsidR="007F51CA" w:rsidRPr="00B31521" w:rsidDel="00B31521">
          <w:delText xml:space="preserve"> </w:delText>
        </w:r>
        <w:r w:rsidR="00AC2162" w:rsidRPr="00B31521" w:rsidDel="00B31521">
          <w:delText>долази</w:delText>
        </w:r>
        <w:r w:rsidR="007F51CA" w:rsidRPr="00B31521" w:rsidDel="00B31521">
          <w:delText xml:space="preserve"> до функционалних решења.</w:delText>
        </w:r>
      </w:del>
      <w:r w:rsidR="007F51CA" w:rsidRPr="005C552C">
        <w:rPr>
          <w:rFonts w:cs="Times New Roman"/>
          <w:szCs w:val="24"/>
        </w:rPr>
        <w:t xml:space="preserve"> </w:t>
      </w:r>
      <w:ins w:id="1484" w:author="Nikola Mitic" w:date="2025-05-17T16:34:00Z" w16du:dateUtc="2025-05-17T14:34:00Z">
        <w:r w:rsidR="00E45A71" w:rsidRPr="00E45A71">
          <w:rPr>
            <w:rFonts w:cs="Times New Roman"/>
            <w:i/>
            <w:iCs/>
            <w:szCs w:val="24"/>
            <w:lang w:val="en-US"/>
            <w:rPrChange w:id="1485" w:author="Nikola Mitic" w:date="2025-05-17T16:35:00Z" w16du:dateUtc="2025-05-17T14:35:00Z">
              <w:rPr>
                <w:rFonts w:cs="Times New Roman"/>
                <w:szCs w:val="24"/>
                <w:lang w:val="en-US"/>
              </w:rPr>
            </w:rPrChange>
          </w:rPr>
          <w:t>loading</w:t>
        </w:r>
      </w:ins>
      <w:ins w:id="1486" w:author="Nikola Mitic" w:date="2025-05-17T16:35:00Z" w16du:dateUtc="2025-05-17T14:35:00Z">
        <w:r w:rsidR="00E45A71">
          <w:rPr>
            <w:rFonts w:cs="Times New Roman"/>
            <w:szCs w:val="24"/>
          </w:rPr>
          <w:t>-у</w:t>
        </w:r>
      </w:ins>
      <w:r w:rsidR="002219D8">
        <w:rPr>
          <w:rFonts w:cs="Times New Roman"/>
          <w:szCs w:val="24"/>
        </w:rPr>
        <w:t>,</w:t>
      </w:r>
      <w:ins w:id="1487" w:author="Nikola Mitic" w:date="2025-05-17T16:37:00Z" w16du:dateUtc="2025-05-17T14:37:00Z">
        <w:r w:rsidR="00E45A71">
          <w:rPr>
            <w:rFonts w:cs="Times New Roman"/>
            <w:szCs w:val="24"/>
          </w:rPr>
          <w:t xml:space="preserve"> јер погрешно написани упити могу довести до пада перформанс</w:t>
        </w:r>
      </w:ins>
      <w:r w:rsidR="007F4549">
        <w:rPr>
          <w:rFonts w:cs="Times New Roman"/>
          <w:szCs w:val="24"/>
        </w:rPr>
        <w:t>и</w:t>
      </w:r>
      <w:r w:rsidR="002374CE">
        <w:rPr>
          <w:rFonts w:cs="Times New Roman"/>
          <w:szCs w:val="24"/>
        </w:rPr>
        <w:t xml:space="preserve"> система</w:t>
      </w:r>
      <w:del w:id="1488" w:author="Nikola Mitic" w:date="2025-05-17T16:35:00Z" w16du:dateUtc="2025-05-17T14:35:00Z">
        <w:r w:rsidR="007F51CA" w:rsidRPr="005C552C" w:rsidDel="00E45A71">
          <w:rPr>
            <w:rFonts w:cs="Times New Roman"/>
            <w:szCs w:val="24"/>
          </w:rPr>
          <w:delText>Употреба ове комбинације технологија омогућ</w:delText>
        </w:r>
        <w:r w:rsidR="006E4D84" w:rsidDel="00E45A71">
          <w:rPr>
            <w:rFonts w:cs="Times New Roman"/>
            <w:szCs w:val="24"/>
          </w:rPr>
          <w:delText>ава</w:delText>
        </w:r>
        <w:r w:rsidR="007F51CA" w:rsidRPr="005C552C" w:rsidDel="00E45A71">
          <w:rPr>
            <w:rFonts w:cs="Times New Roman"/>
            <w:szCs w:val="24"/>
          </w:rPr>
          <w:delText xml:space="preserve"> одличну основу за израду </w:delText>
        </w:r>
        <w:r w:rsidR="006E4D84" w:rsidDel="00E45A71">
          <w:rPr>
            <w:rFonts w:cs="Times New Roman"/>
            <w:szCs w:val="24"/>
          </w:rPr>
          <w:delText>разних комплексних</w:delText>
        </w:r>
        <w:r w:rsidR="007F51CA" w:rsidRPr="005C552C" w:rsidDel="00E45A71">
          <w:rPr>
            <w:rFonts w:cs="Times New Roman"/>
            <w:szCs w:val="24"/>
          </w:rPr>
          <w:delText xml:space="preserve"> система. Једноставност мапирања, прибављања и мутирања података </w:delText>
        </w:r>
        <w:r w:rsidR="00730B9C" w:rsidRPr="007139DB" w:rsidDel="00E45A71">
          <w:rPr>
            <w:rFonts w:cs="Times New Roman"/>
            <w:i/>
            <w:iCs/>
            <w:szCs w:val="24"/>
            <w:lang w:val="en-US"/>
          </w:rPr>
          <w:delText>Eloquent ORM</w:delText>
        </w:r>
        <w:r w:rsidR="007F51CA" w:rsidRPr="005C552C" w:rsidDel="00E45A71">
          <w:rPr>
            <w:rFonts w:cs="Times New Roman"/>
            <w:szCs w:val="24"/>
          </w:rPr>
          <w:delText>-</w:delText>
        </w:r>
        <w:r w:rsidR="00730B9C" w:rsidDel="00E45A71">
          <w:rPr>
            <w:rFonts w:cs="Times New Roman"/>
            <w:szCs w:val="24"/>
          </w:rPr>
          <w:delText>ом</w:delText>
        </w:r>
        <w:r w:rsidR="007F51CA" w:rsidRPr="005C552C" w:rsidDel="00E45A71">
          <w:rPr>
            <w:rFonts w:cs="Times New Roman"/>
            <w:szCs w:val="24"/>
          </w:rPr>
          <w:delText xml:space="preserve"> омогућује лак даљи развој и унапређење функционалности </w:delText>
        </w:r>
        <w:r w:rsidR="00730B9C" w:rsidDel="00E45A71">
          <w:rPr>
            <w:rFonts w:cs="Times New Roman"/>
            <w:szCs w:val="24"/>
          </w:rPr>
          <w:delText>сваке</w:delText>
        </w:r>
        <w:r w:rsidR="007F51CA" w:rsidRPr="005C552C" w:rsidDel="00E45A71">
          <w:rPr>
            <w:rFonts w:cs="Times New Roman"/>
            <w:szCs w:val="24"/>
          </w:rPr>
          <w:delText xml:space="preserve"> веб апликације</w:delText>
        </w:r>
      </w:del>
      <w:r w:rsidR="007F51CA" w:rsidRPr="005C552C">
        <w:rPr>
          <w:rFonts w:cs="Times New Roman"/>
          <w:szCs w:val="24"/>
        </w:rPr>
        <w:t>.</w:t>
      </w:r>
      <w:r w:rsidR="00723445">
        <w:rPr>
          <w:rFonts w:cs="Times New Roman"/>
          <w:szCs w:val="24"/>
        </w:rPr>
        <w:t xml:space="preserve"> У свему томе, током целог развоја, највише ми је значила добра документација и велик заједница програмера који користе</w:t>
      </w:r>
      <w:ins w:id="1489" w:author="Nikola Mitic" w:date="2025-07-08T11:35:00Z" w16du:dateUtc="2025-07-08T09:35:00Z">
        <w:r w:rsidR="00931758">
          <w:rPr>
            <w:rFonts w:cs="Times New Roman"/>
            <w:szCs w:val="24"/>
          </w:rPr>
          <w:t xml:space="preserve"> радно окружење</w:t>
        </w:r>
      </w:ins>
      <w:r w:rsidR="00723445">
        <w:rPr>
          <w:rFonts w:cs="Times New Roman"/>
          <w:szCs w:val="24"/>
        </w:rPr>
        <w:t xml:space="preserve"> </w:t>
      </w:r>
      <w:r w:rsidR="00723445" w:rsidRPr="00723445">
        <w:rPr>
          <w:rFonts w:cs="Times New Roman"/>
          <w:i/>
          <w:iCs/>
          <w:szCs w:val="24"/>
          <w:lang w:val="en-US"/>
        </w:rPr>
        <w:t>Laravel</w:t>
      </w:r>
      <w:r w:rsidR="00723445">
        <w:rPr>
          <w:rFonts w:cs="Times New Roman"/>
          <w:szCs w:val="24"/>
          <w:lang w:val="en-US"/>
        </w:rPr>
        <w:t>.</w:t>
      </w:r>
    </w:p>
    <w:p w14:paraId="1F98BD9D" w14:textId="65C057DF" w:rsidR="007F51CA" w:rsidRPr="005C552C" w:rsidDel="00B31521" w:rsidRDefault="002C4D64" w:rsidP="002C4D64">
      <w:pPr>
        <w:ind w:firstLine="720"/>
        <w:rPr>
          <w:del w:id="1490" w:author="Nikola Mitic" w:date="2025-05-17T16:28:00Z" w16du:dateUtc="2025-05-17T14:28:00Z"/>
          <w:rFonts w:cs="Times New Roman"/>
          <w:szCs w:val="24"/>
        </w:rPr>
      </w:pPr>
      <w:del w:id="1491" w:author="Nikola Mitic" w:date="2025-05-17T16:28:00Z" w16du:dateUtc="2025-05-17T14:28:00Z">
        <w:r w:rsidRPr="005C552C" w:rsidDel="00B31521">
          <w:rPr>
            <w:rFonts w:cs="Times New Roman"/>
            <w:szCs w:val="24"/>
          </w:rPr>
          <w:delText xml:space="preserve">Коришћењем </w:delText>
        </w:r>
        <w:r w:rsidRPr="007139DB" w:rsidDel="00B31521">
          <w:rPr>
            <w:rFonts w:cs="Times New Roman"/>
            <w:i/>
            <w:iCs/>
            <w:szCs w:val="24"/>
          </w:rPr>
          <w:delText>Angular</w:delText>
        </w:r>
        <w:r w:rsidRPr="005C552C" w:rsidDel="00B31521">
          <w:rPr>
            <w:rFonts w:cs="Times New Roman"/>
            <w:szCs w:val="24"/>
          </w:rPr>
          <w:delText xml:space="preserve">-а долази се до употребе </w:delText>
        </w:r>
        <w:r w:rsidR="00AC2162" w:rsidRPr="005C552C" w:rsidDel="00B31521">
          <w:rPr>
            <w:rFonts w:cs="Times New Roman"/>
            <w:szCs w:val="24"/>
          </w:rPr>
          <w:delText>прилагодљивог веб</w:delText>
        </w:r>
        <w:r w:rsidRPr="005C552C" w:rsidDel="00B31521">
          <w:rPr>
            <w:rFonts w:cs="Times New Roman"/>
            <w:szCs w:val="24"/>
          </w:rPr>
          <w:delTex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delText>
        </w:r>
      </w:del>
    </w:p>
    <w:p w14:paraId="34344528" w14:textId="52FDC48C" w:rsidR="00820803" w:rsidRPr="005C552C" w:rsidRDefault="007159FF" w:rsidP="007159FF">
      <w:pPr>
        <w:ind w:firstLine="720"/>
        <w:rPr>
          <w:rFonts w:cs="Times New Roman"/>
          <w:szCs w:val="24"/>
        </w:rPr>
      </w:pPr>
      <w:r>
        <w:rPr>
          <w:rFonts w:cs="Times New Roman"/>
          <w:szCs w:val="24"/>
        </w:rPr>
        <w:t xml:space="preserve">Овако </w:t>
      </w:r>
      <w:r w:rsidR="006E4D84">
        <w:rPr>
          <w:rFonts w:cs="Times New Roman"/>
          <w:szCs w:val="24"/>
        </w:rPr>
        <w:t>имплементиран</w:t>
      </w:r>
      <w:r>
        <w:rPr>
          <w:rFonts w:cs="Times New Roman"/>
          <w:szCs w:val="24"/>
        </w:rPr>
        <w:t>а</w:t>
      </w:r>
      <w:r w:rsidR="006E4D84">
        <w:rPr>
          <w:rFonts w:cs="Times New Roman"/>
          <w:szCs w:val="24"/>
        </w:rPr>
        <w:t xml:space="preserve"> апликациј</w:t>
      </w:r>
      <w:r>
        <w:rPr>
          <w:rFonts w:cs="Times New Roman"/>
          <w:szCs w:val="24"/>
        </w:rPr>
        <w:t>а</w:t>
      </w:r>
      <w:r w:rsidR="006E4D84">
        <w:rPr>
          <w:rFonts w:cs="Times New Roman"/>
          <w:szCs w:val="24"/>
        </w:rPr>
        <w:t xml:space="preserve"> демонстрирала </w:t>
      </w:r>
      <w:r>
        <w:rPr>
          <w:rFonts w:cs="Times New Roman"/>
          <w:szCs w:val="24"/>
        </w:rPr>
        <w:t xml:space="preserve">је </w:t>
      </w:r>
      <w:r w:rsidR="006E4D84">
        <w:rPr>
          <w:rFonts w:cs="Times New Roman"/>
          <w:szCs w:val="24"/>
        </w:rPr>
        <w:t>употребу изучених технологија</w:t>
      </w:r>
      <w:r>
        <w:rPr>
          <w:rFonts w:cs="Times New Roman"/>
          <w:szCs w:val="24"/>
        </w:rPr>
        <w:t>. Она преноси у реалност идеју о аутоматизацији управљања такси службом без потребе постојања диспечерског центра. Такође, решава проблем  навигације у гужвама и даје сигурност муштеријама. Како је сваки систем могуће унапредити, тако и овде постоје могућности</w:t>
      </w:r>
      <w:r w:rsidR="006E4D84">
        <w:rPr>
          <w:rFonts w:cs="Times New Roman"/>
          <w:szCs w:val="24"/>
        </w:rPr>
        <w:t xml:space="preserve"> </w:t>
      </w:r>
      <w:r w:rsidR="007F51CA" w:rsidRPr="005C552C">
        <w:rPr>
          <w:rFonts w:cs="Times New Roman"/>
          <w:szCs w:val="24"/>
        </w:rPr>
        <w:t>развоја система на веће нивое</w:t>
      </w:r>
      <w:r>
        <w:rPr>
          <w:rFonts w:cs="Times New Roman"/>
          <w:szCs w:val="24"/>
        </w:rPr>
        <w:t>. О</w:t>
      </w:r>
      <w:r w:rsidR="007F51CA" w:rsidRPr="005C552C">
        <w:rPr>
          <w:rFonts w:cs="Times New Roman"/>
          <w:szCs w:val="24"/>
        </w:rPr>
        <w:t>ву</w:t>
      </w:r>
      <w:r w:rsidR="00820803" w:rsidRPr="005C552C">
        <w:rPr>
          <w:rFonts w:cs="Times New Roman"/>
          <w:szCs w:val="24"/>
        </w:rPr>
        <w:t xml:space="preserve"> </w:t>
      </w:r>
      <w:r w:rsidR="00D95928">
        <w:rPr>
          <w:rFonts w:cs="Times New Roman"/>
          <w:szCs w:val="24"/>
        </w:rPr>
        <w:t>веб</w:t>
      </w:r>
      <w:r w:rsidR="007F51CA" w:rsidRPr="005C552C">
        <w:rPr>
          <w:rFonts w:cs="Times New Roman"/>
          <w:szCs w:val="24"/>
        </w:rPr>
        <w:t xml:space="preserve"> апликацију </w:t>
      </w:r>
      <w:r>
        <w:rPr>
          <w:rFonts w:cs="Times New Roman"/>
          <w:szCs w:val="24"/>
        </w:rPr>
        <w:t xml:space="preserve">могуће је </w:t>
      </w:r>
      <w:r w:rsidR="007F51CA" w:rsidRPr="005C552C">
        <w:rPr>
          <w:rFonts w:cs="Times New Roman"/>
          <w:szCs w:val="24"/>
        </w:rPr>
        <w:t>додатно проширити додавањем нових функционалности попут имплементације система процене цене вожње</w:t>
      </w:r>
      <w:r>
        <w:rPr>
          <w:rFonts w:cs="Times New Roman"/>
          <w:szCs w:val="24"/>
        </w:rPr>
        <w:t xml:space="preserve">, </w:t>
      </w:r>
      <w:r w:rsidRPr="007159FF">
        <w:rPr>
          <w:rFonts w:cs="Times New Roman"/>
          <w:i/>
          <w:iCs/>
          <w:szCs w:val="24"/>
          <w:lang w:val="en-US"/>
        </w:rPr>
        <w:t>online</w:t>
      </w:r>
      <w:r w:rsidR="007F51CA" w:rsidRPr="005C552C">
        <w:rPr>
          <w:rFonts w:cs="Times New Roman"/>
          <w:szCs w:val="24"/>
        </w:rPr>
        <w:t xml:space="preserve"> </w:t>
      </w:r>
      <w:r>
        <w:rPr>
          <w:rFonts w:cs="Times New Roman"/>
          <w:szCs w:val="24"/>
        </w:rPr>
        <w:t>плаћања</w:t>
      </w:r>
      <w:r w:rsidR="007F51CA" w:rsidRPr="005C552C">
        <w:rPr>
          <w:rFonts w:cs="Times New Roman"/>
          <w:szCs w:val="24"/>
        </w:rPr>
        <w:t xml:space="preserve">, додавањем </w:t>
      </w:r>
      <w:r w:rsidR="00AC2162" w:rsidRPr="005C552C">
        <w:rPr>
          <w:rFonts w:cs="Times New Roman"/>
          <w:szCs w:val="24"/>
        </w:rPr>
        <w:t>међу станица</w:t>
      </w:r>
      <w:r w:rsidR="007F51CA" w:rsidRPr="005C552C">
        <w:rPr>
          <w:rFonts w:cs="Times New Roman"/>
          <w:szCs w:val="24"/>
        </w:rPr>
        <w:t xml:space="preserve"> у вожњи</w:t>
      </w:r>
      <w:r w:rsidR="00820803" w:rsidRPr="005C552C">
        <w:rPr>
          <w:rFonts w:cs="Times New Roman"/>
          <w:szCs w:val="24"/>
        </w:rPr>
        <w:t xml:space="preserve"> и </w:t>
      </w:r>
      <w:r w:rsidR="007F51CA" w:rsidRPr="005C552C">
        <w:rPr>
          <w:rFonts w:cs="Times New Roman"/>
          <w:szCs w:val="24"/>
        </w:rPr>
        <w:t>праћења броја активних возача.</w:t>
      </w:r>
      <w:r w:rsidR="00820803" w:rsidRPr="005C552C">
        <w:rPr>
          <w:rFonts w:cs="Times New Roman"/>
          <w:szCs w:val="24"/>
        </w:rPr>
        <w:t xml:space="preserve"> </w:t>
      </w:r>
      <w:r>
        <w:rPr>
          <w:rFonts w:cs="Times New Roman"/>
          <w:szCs w:val="24"/>
        </w:rPr>
        <w:t>В</w:t>
      </w:r>
      <w:r w:rsidR="00820803" w:rsidRPr="005C552C">
        <w:rPr>
          <w:rFonts w:cs="Times New Roman"/>
          <w:szCs w:val="24"/>
        </w:rPr>
        <w:t xml:space="preserve">ерујем да би </w:t>
      </w:r>
      <w:r>
        <w:rPr>
          <w:rFonts w:cs="Times New Roman"/>
          <w:szCs w:val="24"/>
        </w:rPr>
        <w:t xml:space="preserve">овакав систем, чак и без унапређења, </w:t>
      </w:r>
      <w:r w:rsidR="00820803" w:rsidRPr="005C552C">
        <w:rPr>
          <w:rFonts w:cs="Times New Roman"/>
          <w:szCs w:val="24"/>
        </w:rPr>
        <w:t>у многоме додатно унапредио јавни превоз.</w:t>
      </w:r>
      <w:r w:rsidRPr="005C552C">
        <w:rPr>
          <w:rFonts w:cs="Times New Roman"/>
          <w:szCs w:val="24"/>
        </w:rPr>
        <w:t xml:space="preserve"> </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1492" w:name="_Toc202867314"/>
      <w:r w:rsidRPr="005C552C">
        <w:rPr>
          <w:rFonts w:cs="Times New Roman"/>
        </w:rPr>
        <w:lastRenderedPageBreak/>
        <w:t>ЛИТЕРАТУРА</w:t>
      </w:r>
      <w:bookmarkEnd w:id="1492"/>
    </w:p>
    <w:sdt>
      <w:sdtPr>
        <w:id w:val="-472984863"/>
        <w:docPartObj>
          <w:docPartGallery w:val="Bibliographies"/>
          <w:docPartUnique/>
        </w:docPartObj>
      </w:sdtPr>
      <w:sdtContent>
        <w:sdt>
          <w:sdtPr>
            <w:id w:val="-573587230"/>
            <w:bibliography/>
          </w:sdtPr>
          <w:sdtContent>
            <w:p w14:paraId="61CB0714" w14:textId="77777777" w:rsidR="003E6B8A"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53" w:type="pct"/>
                <w:tblCellSpacing w:w="15" w:type="dxa"/>
                <w:tblCellMar>
                  <w:top w:w="15" w:type="dxa"/>
                  <w:left w:w="15" w:type="dxa"/>
                  <w:bottom w:w="15" w:type="dxa"/>
                  <w:right w:w="15" w:type="dxa"/>
                </w:tblCellMar>
                <w:tblLook w:val="04A0" w:firstRow="1" w:lastRow="0" w:firstColumn="1" w:lastColumn="0" w:noHBand="0" w:noVBand="1"/>
                <w:tblPrChange w:id="1493" w:author="Nikola Mitic" w:date="2025-05-17T16:11:00Z" w16du:dateUtc="2025-05-17T14:1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475"/>
                <w:gridCol w:w="9052"/>
                <w:tblGridChange w:id="1494">
                  <w:tblGrid>
                    <w:gridCol w:w="468"/>
                    <w:gridCol w:w="7"/>
                    <w:gridCol w:w="8885"/>
                    <w:gridCol w:w="167"/>
                  </w:tblGrid>
                </w:tblGridChange>
              </w:tblGrid>
              <w:tr w:rsidR="003E6B8A" w14:paraId="6A1C343D" w14:textId="77777777" w:rsidTr="003E6B8A">
                <w:trPr>
                  <w:divId w:val="405883804"/>
                  <w:tblCellSpacing w:w="15" w:type="dxa"/>
                  <w:trPrChange w:id="1495" w:author="Nikola Mitic" w:date="2025-05-17T16:11:00Z" w16du:dateUtc="2025-05-17T14:11:00Z">
                    <w:trPr>
                      <w:gridAfter w:val="0"/>
                      <w:divId w:val="405883804"/>
                      <w:tblCellSpacing w:w="15" w:type="dxa"/>
                    </w:trPr>
                  </w:trPrChange>
                </w:trPr>
                <w:tc>
                  <w:tcPr>
                    <w:tcW w:w="276" w:type="pct"/>
                    <w:hideMark/>
                    <w:tcPrChange w:id="1496" w:author="Nikola Mitic" w:date="2025-05-17T16:11:00Z" w16du:dateUtc="2025-05-17T14:11:00Z">
                      <w:tcPr>
                        <w:tcW w:w="50" w:type="pct"/>
                        <w:hideMark/>
                      </w:tcPr>
                    </w:tcPrChange>
                  </w:tcPr>
                  <w:p w14:paraId="3A438FD4" w14:textId="41B898CF" w:rsidR="003E6B8A" w:rsidRDefault="003E6B8A">
                    <w:pPr>
                      <w:pStyle w:val="Bibliography"/>
                      <w:rPr>
                        <w:noProof/>
                        <w:kern w:val="0"/>
                        <w:szCs w:val="24"/>
                        <w14:ligatures w14:val="none"/>
                      </w:rPr>
                    </w:pPr>
                    <w:r>
                      <w:rPr>
                        <w:noProof/>
                      </w:rPr>
                      <w:t xml:space="preserve">[1] </w:t>
                    </w:r>
                  </w:p>
                </w:tc>
                <w:tc>
                  <w:tcPr>
                    <w:tcW w:w="0" w:type="auto"/>
                    <w:hideMark/>
                    <w:tcPrChange w:id="1497" w:author="Nikola Mitic" w:date="2025-05-17T16:11:00Z" w16du:dateUtc="2025-05-17T14:11:00Z">
                      <w:tcPr>
                        <w:tcW w:w="0" w:type="auto"/>
                        <w:gridSpan w:val="2"/>
                        <w:hideMark/>
                      </w:tcPr>
                    </w:tcPrChange>
                  </w:tcPr>
                  <w:p w14:paraId="4CF18F88" w14:textId="77777777" w:rsidR="003E6B8A" w:rsidRDefault="003E6B8A">
                    <w:pPr>
                      <w:pStyle w:val="Bibliography"/>
                      <w:rPr>
                        <w:noProof/>
                      </w:rPr>
                    </w:pPr>
                    <w:r>
                      <w:rPr>
                        <w:noProof/>
                      </w:rPr>
                      <w:t>„PHP - Features,“ [На мрежи]. Available: https://www.tutorialspoint.com/php/php_features.htm. [Последњи приступ 15 Децембар 2024].</w:t>
                    </w:r>
                  </w:p>
                </w:tc>
              </w:tr>
              <w:tr w:rsidR="003E6B8A" w14:paraId="06A16B0E" w14:textId="77777777" w:rsidTr="003E6B8A">
                <w:trPr>
                  <w:divId w:val="405883804"/>
                  <w:tblCellSpacing w:w="15" w:type="dxa"/>
                  <w:trPrChange w:id="1498" w:author="Nikola Mitic" w:date="2025-05-17T16:11:00Z" w16du:dateUtc="2025-05-17T14:11:00Z">
                    <w:trPr>
                      <w:gridAfter w:val="0"/>
                      <w:divId w:val="405883804"/>
                      <w:tblCellSpacing w:w="15" w:type="dxa"/>
                    </w:trPr>
                  </w:trPrChange>
                </w:trPr>
                <w:tc>
                  <w:tcPr>
                    <w:tcW w:w="276" w:type="pct"/>
                    <w:hideMark/>
                    <w:tcPrChange w:id="1499" w:author="Nikola Mitic" w:date="2025-05-17T16:11:00Z" w16du:dateUtc="2025-05-17T14:11:00Z">
                      <w:tcPr>
                        <w:tcW w:w="50" w:type="pct"/>
                        <w:hideMark/>
                      </w:tcPr>
                    </w:tcPrChange>
                  </w:tcPr>
                  <w:p w14:paraId="570CEE36" w14:textId="77777777" w:rsidR="003E6B8A" w:rsidRDefault="003E6B8A">
                    <w:pPr>
                      <w:pStyle w:val="Bibliography"/>
                      <w:rPr>
                        <w:noProof/>
                      </w:rPr>
                    </w:pPr>
                    <w:r>
                      <w:rPr>
                        <w:noProof/>
                      </w:rPr>
                      <w:t xml:space="preserve">[2] </w:t>
                    </w:r>
                  </w:p>
                </w:tc>
                <w:tc>
                  <w:tcPr>
                    <w:tcW w:w="0" w:type="auto"/>
                    <w:hideMark/>
                    <w:tcPrChange w:id="1500" w:author="Nikola Mitic" w:date="2025-05-17T16:11:00Z" w16du:dateUtc="2025-05-17T14:11:00Z">
                      <w:tcPr>
                        <w:tcW w:w="0" w:type="auto"/>
                        <w:gridSpan w:val="2"/>
                        <w:hideMark/>
                      </w:tcPr>
                    </w:tcPrChange>
                  </w:tcPr>
                  <w:p w14:paraId="261B7698" w14:textId="77777777" w:rsidR="003E6B8A" w:rsidRDefault="003E6B8A">
                    <w:pPr>
                      <w:pStyle w:val="Bibliography"/>
                      <w:rPr>
                        <w:noProof/>
                      </w:rPr>
                    </w:pPr>
                    <w:r>
                      <w:rPr>
                        <w:noProof/>
                      </w:rPr>
                      <w:t>„What is PHP? The PHP Programming Language Meaning Explained,“ [На мрежи]. Available: https://www.freecodecamp.org/news/what-is-php-the-php-programming-language-meaning-explained/. [Последњи приступ 15 Децембар 2024].</w:t>
                    </w:r>
                  </w:p>
                </w:tc>
              </w:tr>
              <w:tr w:rsidR="003E6B8A" w14:paraId="1F5DC8E8" w14:textId="77777777" w:rsidTr="003E6B8A">
                <w:trPr>
                  <w:divId w:val="405883804"/>
                  <w:tblCellSpacing w:w="15" w:type="dxa"/>
                  <w:trPrChange w:id="1501" w:author="Nikola Mitic" w:date="2025-05-17T16:11:00Z" w16du:dateUtc="2025-05-17T14:11:00Z">
                    <w:trPr>
                      <w:gridAfter w:val="0"/>
                      <w:divId w:val="405883804"/>
                      <w:tblCellSpacing w:w="15" w:type="dxa"/>
                    </w:trPr>
                  </w:trPrChange>
                </w:trPr>
                <w:tc>
                  <w:tcPr>
                    <w:tcW w:w="276" w:type="pct"/>
                    <w:hideMark/>
                    <w:tcPrChange w:id="1502" w:author="Nikola Mitic" w:date="2025-05-17T16:11:00Z" w16du:dateUtc="2025-05-17T14:11:00Z">
                      <w:tcPr>
                        <w:tcW w:w="50" w:type="pct"/>
                        <w:hideMark/>
                      </w:tcPr>
                    </w:tcPrChange>
                  </w:tcPr>
                  <w:p w14:paraId="7994B6A6" w14:textId="77777777" w:rsidR="003E6B8A" w:rsidRDefault="003E6B8A">
                    <w:pPr>
                      <w:pStyle w:val="Bibliography"/>
                      <w:rPr>
                        <w:noProof/>
                      </w:rPr>
                    </w:pPr>
                    <w:r>
                      <w:rPr>
                        <w:noProof/>
                      </w:rPr>
                      <w:t xml:space="preserve">[3] </w:t>
                    </w:r>
                  </w:p>
                </w:tc>
                <w:tc>
                  <w:tcPr>
                    <w:tcW w:w="0" w:type="auto"/>
                    <w:hideMark/>
                    <w:tcPrChange w:id="1503" w:author="Nikola Mitic" w:date="2025-05-17T16:11:00Z" w16du:dateUtc="2025-05-17T14:11:00Z">
                      <w:tcPr>
                        <w:tcW w:w="0" w:type="auto"/>
                        <w:gridSpan w:val="2"/>
                        <w:hideMark/>
                      </w:tcPr>
                    </w:tcPrChange>
                  </w:tcPr>
                  <w:p w14:paraId="592FF1D8" w14:textId="77777777" w:rsidR="003E6B8A" w:rsidRDefault="003E6B8A">
                    <w:pPr>
                      <w:pStyle w:val="Bibliography"/>
                      <w:rPr>
                        <w:noProof/>
                      </w:rPr>
                    </w:pPr>
                    <w:r>
                      <w:rPr>
                        <w:noProof/>
                      </w:rPr>
                      <w:t>„What Is Symfony?,“ [На мрежи]. Available: https://builtin.com/software-engineering-perspectives/symfony. [Последњи приступ 15 Децембар 2024].</w:t>
                    </w:r>
                  </w:p>
                </w:tc>
              </w:tr>
              <w:tr w:rsidR="003E6B8A" w14:paraId="2793D7F4" w14:textId="77777777" w:rsidTr="003E6B8A">
                <w:trPr>
                  <w:divId w:val="405883804"/>
                  <w:tblCellSpacing w:w="15" w:type="dxa"/>
                  <w:trPrChange w:id="1504" w:author="Nikola Mitic" w:date="2025-05-17T16:11:00Z" w16du:dateUtc="2025-05-17T14:11:00Z">
                    <w:trPr>
                      <w:gridAfter w:val="0"/>
                      <w:divId w:val="405883804"/>
                      <w:tblCellSpacing w:w="15" w:type="dxa"/>
                    </w:trPr>
                  </w:trPrChange>
                </w:trPr>
                <w:tc>
                  <w:tcPr>
                    <w:tcW w:w="276" w:type="pct"/>
                    <w:hideMark/>
                    <w:tcPrChange w:id="1505" w:author="Nikola Mitic" w:date="2025-05-17T16:11:00Z" w16du:dateUtc="2025-05-17T14:11:00Z">
                      <w:tcPr>
                        <w:tcW w:w="50" w:type="pct"/>
                        <w:hideMark/>
                      </w:tcPr>
                    </w:tcPrChange>
                  </w:tcPr>
                  <w:p w14:paraId="6BF13329" w14:textId="77777777" w:rsidR="003E6B8A" w:rsidRDefault="003E6B8A">
                    <w:pPr>
                      <w:pStyle w:val="Bibliography"/>
                      <w:rPr>
                        <w:noProof/>
                      </w:rPr>
                    </w:pPr>
                    <w:r>
                      <w:rPr>
                        <w:noProof/>
                      </w:rPr>
                      <w:t xml:space="preserve">[4] </w:t>
                    </w:r>
                  </w:p>
                </w:tc>
                <w:tc>
                  <w:tcPr>
                    <w:tcW w:w="0" w:type="auto"/>
                    <w:hideMark/>
                    <w:tcPrChange w:id="1506" w:author="Nikola Mitic" w:date="2025-05-17T16:11:00Z" w16du:dateUtc="2025-05-17T14:11:00Z">
                      <w:tcPr>
                        <w:tcW w:w="0" w:type="auto"/>
                        <w:gridSpan w:val="2"/>
                        <w:hideMark/>
                      </w:tcPr>
                    </w:tcPrChange>
                  </w:tcPr>
                  <w:p w14:paraId="1F44A5A8" w14:textId="77777777" w:rsidR="003E6B8A" w:rsidRDefault="003E6B8A">
                    <w:pPr>
                      <w:pStyle w:val="Bibliography"/>
                      <w:rPr>
                        <w:noProof/>
                      </w:rPr>
                    </w:pPr>
                    <w:r>
                      <w:rPr>
                        <w:noProof/>
                      </w:rPr>
                      <w:t>„Welcome to CodeIgniter4,“ [На мрежи]. Available: https://www.codeigniter.com/user_guide/intro/index.html. [Последњи приступ 15 Децембар 2024].</w:t>
                    </w:r>
                  </w:p>
                </w:tc>
              </w:tr>
              <w:tr w:rsidR="003E6B8A" w14:paraId="7986D4A6" w14:textId="77777777" w:rsidTr="003E6B8A">
                <w:trPr>
                  <w:divId w:val="405883804"/>
                  <w:tblCellSpacing w:w="15" w:type="dxa"/>
                  <w:trPrChange w:id="1507" w:author="Nikola Mitic" w:date="2025-05-17T16:11:00Z" w16du:dateUtc="2025-05-17T14:11:00Z">
                    <w:trPr>
                      <w:gridAfter w:val="0"/>
                      <w:divId w:val="405883804"/>
                      <w:tblCellSpacing w:w="15" w:type="dxa"/>
                    </w:trPr>
                  </w:trPrChange>
                </w:trPr>
                <w:tc>
                  <w:tcPr>
                    <w:tcW w:w="276" w:type="pct"/>
                    <w:hideMark/>
                    <w:tcPrChange w:id="1508" w:author="Nikola Mitic" w:date="2025-05-17T16:11:00Z" w16du:dateUtc="2025-05-17T14:11:00Z">
                      <w:tcPr>
                        <w:tcW w:w="50" w:type="pct"/>
                        <w:hideMark/>
                      </w:tcPr>
                    </w:tcPrChange>
                  </w:tcPr>
                  <w:p w14:paraId="6DD06EC6" w14:textId="77777777" w:rsidR="003E6B8A" w:rsidRDefault="003E6B8A">
                    <w:pPr>
                      <w:pStyle w:val="Bibliography"/>
                      <w:rPr>
                        <w:noProof/>
                      </w:rPr>
                    </w:pPr>
                    <w:r>
                      <w:rPr>
                        <w:noProof/>
                      </w:rPr>
                      <w:t xml:space="preserve">[5] </w:t>
                    </w:r>
                  </w:p>
                </w:tc>
                <w:tc>
                  <w:tcPr>
                    <w:tcW w:w="0" w:type="auto"/>
                    <w:hideMark/>
                    <w:tcPrChange w:id="1509" w:author="Nikola Mitic" w:date="2025-05-17T16:11:00Z" w16du:dateUtc="2025-05-17T14:11:00Z">
                      <w:tcPr>
                        <w:tcW w:w="0" w:type="auto"/>
                        <w:gridSpan w:val="2"/>
                        <w:hideMark/>
                      </w:tcPr>
                    </w:tcPrChange>
                  </w:tcPr>
                  <w:p w14:paraId="7036988A" w14:textId="77777777" w:rsidR="003E6B8A" w:rsidRDefault="003E6B8A">
                    <w:pPr>
                      <w:pStyle w:val="Bibliography"/>
                      <w:rPr>
                        <w:noProof/>
                      </w:rPr>
                    </w:pPr>
                    <w:r>
                      <w:rPr>
                        <w:noProof/>
                      </w:rPr>
                      <w:t>„PHP - Introduction,“ [На мрежи]. Available: https://www.tutorialspoint.com/php/php_introduction.htm. [Последњи приступ 15 Децембар 2024].</w:t>
                    </w:r>
                  </w:p>
                </w:tc>
              </w:tr>
              <w:tr w:rsidR="003E6B8A" w14:paraId="5E944530" w14:textId="77777777" w:rsidTr="003E6B8A">
                <w:trPr>
                  <w:divId w:val="405883804"/>
                  <w:tblCellSpacing w:w="15" w:type="dxa"/>
                  <w:trPrChange w:id="1510" w:author="Nikola Mitic" w:date="2025-05-17T16:11:00Z" w16du:dateUtc="2025-05-17T14:11:00Z">
                    <w:trPr>
                      <w:gridAfter w:val="0"/>
                      <w:divId w:val="405883804"/>
                      <w:tblCellSpacing w:w="15" w:type="dxa"/>
                    </w:trPr>
                  </w:trPrChange>
                </w:trPr>
                <w:tc>
                  <w:tcPr>
                    <w:tcW w:w="276" w:type="pct"/>
                    <w:hideMark/>
                    <w:tcPrChange w:id="1511" w:author="Nikola Mitic" w:date="2025-05-17T16:11:00Z" w16du:dateUtc="2025-05-17T14:11:00Z">
                      <w:tcPr>
                        <w:tcW w:w="50" w:type="pct"/>
                        <w:hideMark/>
                      </w:tcPr>
                    </w:tcPrChange>
                  </w:tcPr>
                  <w:p w14:paraId="4498E183" w14:textId="77777777" w:rsidR="003E6B8A" w:rsidRDefault="003E6B8A">
                    <w:pPr>
                      <w:pStyle w:val="Bibliography"/>
                      <w:rPr>
                        <w:noProof/>
                      </w:rPr>
                    </w:pPr>
                    <w:r>
                      <w:rPr>
                        <w:noProof/>
                      </w:rPr>
                      <w:t xml:space="preserve">[6] </w:t>
                    </w:r>
                  </w:p>
                </w:tc>
                <w:tc>
                  <w:tcPr>
                    <w:tcW w:w="0" w:type="auto"/>
                    <w:hideMark/>
                    <w:tcPrChange w:id="1512" w:author="Nikola Mitic" w:date="2025-05-17T16:11:00Z" w16du:dateUtc="2025-05-17T14:11:00Z">
                      <w:tcPr>
                        <w:tcW w:w="0" w:type="auto"/>
                        <w:gridSpan w:val="2"/>
                        <w:hideMark/>
                      </w:tcPr>
                    </w:tcPrChange>
                  </w:tcPr>
                  <w:p w14:paraId="38102626" w14:textId="77777777" w:rsidR="003E6B8A" w:rsidRDefault="003E6B8A">
                    <w:pPr>
                      <w:pStyle w:val="Bibliography"/>
                      <w:rPr>
                        <w:noProof/>
                      </w:rPr>
                    </w:pPr>
                    <w:r>
                      <w:rPr>
                        <w:noProof/>
                      </w:rPr>
                      <w:t xml:space="preserve">П. Л. Стоименов, „Модели података и пројектовање база података,“ Ниш, 2015/2016. </w:t>
                    </w:r>
                  </w:p>
                </w:tc>
              </w:tr>
              <w:tr w:rsidR="003E6B8A" w14:paraId="2FB95C78" w14:textId="77777777" w:rsidTr="003E6B8A">
                <w:trPr>
                  <w:divId w:val="405883804"/>
                  <w:tblCellSpacing w:w="15" w:type="dxa"/>
                  <w:trPrChange w:id="1513" w:author="Nikola Mitic" w:date="2025-05-17T16:11:00Z" w16du:dateUtc="2025-05-17T14:11:00Z">
                    <w:trPr>
                      <w:gridAfter w:val="0"/>
                      <w:divId w:val="405883804"/>
                      <w:tblCellSpacing w:w="15" w:type="dxa"/>
                    </w:trPr>
                  </w:trPrChange>
                </w:trPr>
                <w:tc>
                  <w:tcPr>
                    <w:tcW w:w="276" w:type="pct"/>
                    <w:hideMark/>
                    <w:tcPrChange w:id="1514" w:author="Nikola Mitic" w:date="2025-05-17T16:11:00Z" w16du:dateUtc="2025-05-17T14:11:00Z">
                      <w:tcPr>
                        <w:tcW w:w="50" w:type="pct"/>
                        <w:hideMark/>
                      </w:tcPr>
                    </w:tcPrChange>
                  </w:tcPr>
                  <w:p w14:paraId="792F23EB" w14:textId="77777777" w:rsidR="003E6B8A" w:rsidRDefault="003E6B8A">
                    <w:pPr>
                      <w:pStyle w:val="Bibliography"/>
                      <w:rPr>
                        <w:noProof/>
                      </w:rPr>
                    </w:pPr>
                    <w:r>
                      <w:rPr>
                        <w:noProof/>
                      </w:rPr>
                      <w:t xml:space="preserve">[7] </w:t>
                    </w:r>
                  </w:p>
                </w:tc>
                <w:tc>
                  <w:tcPr>
                    <w:tcW w:w="0" w:type="auto"/>
                    <w:hideMark/>
                    <w:tcPrChange w:id="1515" w:author="Nikola Mitic" w:date="2025-05-17T16:11:00Z" w16du:dateUtc="2025-05-17T14:11:00Z">
                      <w:tcPr>
                        <w:tcW w:w="0" w:type="auto"/>
                        <w:gridSpan w:val="2"/>
                        <w:hideMark/>
                      </w:tcPr>
                    </w:tcPrChange>
                  </w:tcPr>
                  <w:p w14:paraId="2081D447" w14:textId="77777777" w:rsidR="003E6B8A" w:rsidRDefault="003E6B8A">
                    <w:pPr>
                      <w:pStyle w:val="Bibliography"/>
                      <w:rPr>
                        <w:noProof/>
                      </w:rPr>
                    </w:pPr>
                    <w:r>
                      <w:rPr>
                        <w:noProof/>
                      </w:rPr>
                      <w:t>A. S. Gillis, „TechTarget,“ [На мрежи]. Available: https://www.techtarget.com/searchapparchitecture/definition/UUID-Universal-Unique-Identifier. [Последњи приступ 17 Мај 2025].</w:t>
                    </w:r>
                  </w:p>
                </w:tc>
              </w:tr>
              <w:tr w:rsidR="003E6B8A" w14:paraId="3EBDEF44" w14:textId="77777777" w:rsidTr="003E6B8A">
                <w:trPr>
                  <w:divId w:val="405883804"/>
                  <w:tblCellSpacing w:w="15" w:type="dxa"/>
                  <w:trPrChange w:id="1516" w:author="Nikola Mitic" w:date="2025-05-17T16:11:00Z" w16du:dateUtc="2025-05-17T14:11:00Z">
                    <w:trPr>
                      <w:gridAfter w:val="0"/>
                      <w:divId w:val="405883804"/>
                      <w:tblCellSpacing w:w="15" w:type="dxa"/>
                    </w:trPr>
                  </w:trPrChange>
                </w:trPr>
                <w:tc>
                  <w:tcPr>
                    <w:tcW w:w="276" w:type="pct"/>
                    <w:hideMark/>
                    <w:tcPrChange w:id="1517" w:author="Nikola Mitic" w:date="2025-05-17T16:11:00Z" w16du:dateUtc="2025-05-17T14:11:00Z">
                      <w:tcPr>
                        <w:tcW w:w="50" w:type="pct"/>
                        <w:hideMark/>
                      </w:tcPr>
                    </w:tcPrChange>
                  </w:tcPr>
                  <w:p w14:paraId="751D35AB" w14:textId="77777777" w:rsidR="003E6B8A" w:rsidRDefault="003E6B8A">
                    <w:pPr>
                      <w:pStyle w:val="Bibliography"/>
                      <w:rPr>
                        <w:noProof/>
                      </w:rPr>
                    </w:pPr>
                    <w:r>
                      <w:rPr>
                        <w:noProof/>
                      </w:rPr>
                      <w:t xml:space="preserve">[8] </w:t>
                    </w:r>
                  </w:p>
                </w:tc>
                <w:tc>
                  <w:tcPr>
                    <w:tcW w:w="0" w:type="auto"/>
                    <w:hideMark/>
                    <w:tcPrChange w:id="1518" w:author="Nikola Mitic" w:date="2025-05-17T16:11:00Z" w16du:dateUtc="2025-05-17T14:11:00Z">
                      <w:tcPr>
                        <w:tcW w:w="0" w:type="auto"/>
                        <w:gridSpan w:val="2"/>
                        <w:hideMark/>
                      </w:tcPr>
                    </w:tcPrChange>
                  </w:tcPr>
                  <w:p w14:paraId="7CA0C54C" w14:textId="77777777" w:rsidR="003E6B8A" w:rsidRDefault="003E6B8A">
                    <w:pPr>
                      <w:pStyle w:val="Bibliography"/>
                      <w:rPr>
                        <w:noProof/>
                      </w:rPr>
                    </w:pPr>
                    <w:r>
                      <w:rPr>
                        <w:noProof/>
                      </w:rPr>
                      <w:t>„Google Cloud,“ [На мрежи]. Available: https://cloud.google.com/learn/what-is-a-relational-database?hl=en. [Последњи приступ 14 Октобар 2024].</w:t>
                    </w:r>
                  </w:p>
                </w:tc>
              </w:tr>
              <w:tr w:rsidR="003E6B8A" w14:paraId="78CCBE8C" w14:textId="77777777" w:rsidTr="003E6B8A">
                <w:trPr>
                  <w:divId w:val="405883804"/>
                  <w:tblCellSpacing w:w="15" w:type="dxa"/>
                  <w:trPrChange w:id="1519" w:author="Nikola Mitic" w:date="2025-05-17T16:11:00Z" w16du:dateUtc="2025-05-17T14:11:00Z">
                    <w:trPr>
                      <w:gridAfter w:val="0"/>
                      <w:divId w:val="405883804"/>
                      <w:tblCellSpacing w:w="15" w:type="dxa"/>
                    </w:trPr>
                  </w:trPrChange>
                </w:trPr>
                <w:tc>
                  <w:tcPr>
                    <w:tcW w:w="276" w:type="pct"/>
                    <w:hideMark/>
                    <w:tcPrChange w:id="1520" w:author="Nikola Mitic" w:date="2025-05-17T16:11:00Z" w16du:dateUtc="2025-05-17T14:11:00Z">
                      <w:tcPr>
                        <w:tcW w:w="50" w:type="pct"/>
                        <w:hideMark/>
                      </w:tcPr>
                    </w:tcPrChange>
                  </w:tcPr>
                  <w:p w14:paraId="1790EAE2" w14:textId="77777777" w:rsidR="003E6B8A" w:rsidRDefault="003E6B8A">
                    <w:pPr>
                      <w:pStyle w:val="Bibliography"/>
                      <w:rPr>
                        <w:noProof/>
                      </w:rPr>
                    </w:pPr>
                    <w:r>
                      <w:rPr>
                        <w:noProof/>
                      </w:rPr>
                      <w:t xml:space="preserve">[9] </w:t>
                    </w:r>
                  </w:p>
                </w:tc>
                <w:tc>
                  <w:tcPr>
                    <w:tcW w:w="0" w:type="auto"/>
                    <w:hideMark/>
                    <w:tcPrChange w:id="1521" w:author="Nikola Mitic" w:date="2025-05-17T16:11:00Z" w16du:dateUtc="2025-05-17T14:11:00Z">
                      <w:tcPr>
                        <w:tcW w:w="0" w:type="auto"/>
                        <w:gridSpan w:val="2"/>
                        <w:hideMark/>
                      </w:tcPr>
                    </w:tcPrChange>
                  </w:tcPr>
                  <w:p w14:paraId="2D8F9826" w14:textId="77777777" w:rsidR="003E6B8A" w:rsidRDefault="003E6B8A">
                    <w:pPr>
                      <w:pStyle w:val="Bibliography"/>
                      <w:rPr>
                        <w:noProof/>
                      </w:rPr>
                    </w:pPr>
                    <w:r>
                      <w:rPr>
                        <w:noProof/>
                      </w:rPr>
                      <w:t>„What is an ORM – The Meaning of Object Relational Mapping Database Tools,“ [На мрежи]. Available: https://www.freecodecamp.org/news/what-is-an-orm-the-meaning-of-object-relational-mapping-database-tools/. [Последњи приступ 15 Децемабр 2024].</w:t>
                    </w:r>
                  </w:p>
                </w:tc>
              </w:tr>
              <w:tr w:rsidR="003E6B8A" w14:paraId="47C567C7" w14:textId="77777777" w:rsidTr="003E6B8A">
                <w:trPr>
                  <w:divId w:val="405883804"/>
                  <w:tblCellSpacing w:w="15" w:type="dxa"/>
                  <w:trPrChange w:id="1522" w:author="Nikola Mitic" w:date="2025-05-17T16:11:00Z" w16du:dateUtc="2025-05-17T14:11:00Z">
                    <w:trPr>
                      <w:gridAfter w:val="0"/>
                      <w:divId w:val="405883804"/>
                      <w:tblCellSpacing w:w="15" w:type="dxa"/>
                    </w:trPr>
                  </w:trPrChange>
                </w:trPr>
                <w:tc>
                  <w:tcPr>
                    <w:tcW w:w="276" w:type="pct"/>
                    <w:hideMark/>
                    <w:tcPrChange w:id="1523" w:author="Nikola Mitic" w:date="2025-05-17T16:11:00Z" w16du:dateUtc="2025-05-17T14:11:00Z">
                      <w:tcPr>
                        <w:tcW w:w="50" w:type="pct"/>
                        <w:hideMark/>
                      </w:tcPr>
                    </w:tcPrChange>
                  </w:tcPr>
                  <w:p w14:paraId="61B6EB68" w14:textId="77777777" w:rsidR="003E6B8A" w:rsidRDefault="003E6B8A">
                    <w:pPr>
                      <w:pStyle w:val="Bibliography"/>
                      <w:rPr>
                        <w:noProof/>
                      </w:rPr>
                    </w:pPr>
                    <w:r>
                      <w:rPr>
                        <w:noProof/>
                      </w:rPr>
                      <w:t xml:space="preserve">[10] </w:t>
                    </w:r>
                  </w:p>
                </w:tc>
                <w:tc>
                  <w:tcPr>
                    <w:tcW w:w="0" w:type="auto"/>
                    <w:hideMark/>
                    <w:tcPrChange w:id="1524" w:author="Nikola Mitic" w:date="2025-05-17T16:11:00Z" w16du:dateUtc="2025-05-17T14:11:00Z">
                      <w:tcPr>
                        <w:tcW w:w="0" w:type="auto"/>
                        <w:gridSpan w:val="2"/>
                        <w:hideMark/>
                      </w:tcPr>
                    </w:tcPrChange>
                  </w:tcPr>
                  <w:p w14:paraId="4171DA02" w14:textId="77777777" w:rsidR="003E6B8A" w:rsidRDefault="003E6B8A">
                    <w:pPr>
                      <w:pStyle w:val="Bibliography"/>
                      <w:rPr>
                        <w:noProof/>
                      </w:rPr>
                    </w:pPr>
                    <w:r>
                      <w:rPr>
                        <w:noProof/>
                      </w:rPr>
                      <w:t>„What is Laravel? Explain it like I’m five,“ [На мрежи]. Available: https://runcloud.io/blog/what-is-laravel. [Последњи приступ 15 Октобар 2024].</w:t>
                    </w:r>
                  </w:p>
                </w:tc>
              </w:tr>
              <w:tr w:rsidR="003E6B8A" w14:paraId="533FD798" w14:textId="77777777" w:rsidTr="003E6B8A">
                <w:trPr>
                  <w:divId w:val="405883804"/>
                  <w:tblCellSpacing w:w="15" w:type="dxa"/>
                  <w:trPrChange w:id="1525" w:author="Nikola Mitic" w:date="2025-05-17T16:11:00Z" w16du:dateUtc="2025-05-17T14:11:00Z">
                    <w:trPr>
                      <w:gridAfter w:val="0"/>
                      <w:divId w:val="405883804"/>
                      <w:tblCellSpacing w:w="15" w:type="dxa"/>
                    </w:trPr>
                  </w:trPrChange>
                </w:trPr>
                <w:tc>
                  <w:tcPr>
                    <w:tcW w:w="276" w:type="pct"/>
                    <w:hideMark/>
                    <w:tcPrChange w:id="1526" w:author="Nikola Mitic" w:date="2025-05-17T16:11:00Z" w16du:dateUtc="2025-05-17T14:11:00Z">
                      <w:tcPr>
                        <w:tcW w:w="50" w:type="pct"/>
                        <w:hideMark/>
                      </w:tcPr>
                    </w:tcPrChange>
                  </w:tcPr>
                  <w:p w14:paraId="7B2B0A17" w14:textId="77777777" w:rsidR="003E6B8A" w:rsidRDefault="003E6B8A">
                    <w:pPr>
                      <w:pStyle w:val="Bibliography"/>
                      <w:rPr>
                        <w:noProof/>
                      </w:rPr>
                    </w:pPr>
                    <w:r>
                      <w:rPr>
                        <w:noProof/>
                      </w:rPr>
                      <w:t xml:space="preserve">[11] </w:t>
                    </w:r>
                  </w:p>
                </w:tc>
                <w:tc>
                  <w:tcPr>
                    <w:tcW w:w="0" w:type="auto"/>
                    <w:hideMark/>
                    <w:tcPrChange w:id="1527" w:author="Nikola Mitic" w:date="2025-05-17T16:11:00Z" w16du:dateUtc="2025-05-17T14:11:00Z">
                      <w:tcPr>
                        <w:tcW w:w="0" w:type="auto"/>
                        <w:gridSpan w:val="2"/>
                        <w:hideMark/>
                      </w:tcPr>
                    </w:tcPrChange>
                  </w:tcPr>
                  <w:p w14:paraId="3D2F1B87" w14:textId="77777777" w:rsidR="003E6B8A" w:rsidRDefault="003E6B8A">
                    <w:pPr>
                      <w:pStyle w:val="Bibliography"/>
                      <w:rPr>
                        <w:noProof/>
                      </w:rPr>
                    </w:pPr>
                    <w:r>
                      <w:rPr>
                        <w:noProof/>
                      </w:rPr>
                      <w:t xml:space="preserve">M. Surguy, „History of Laravel framework,“ у </w:t>
                    </w:r>
                    <w:r>
                      <w:rPr>
                        <w:i/>
                        <w:iCs/>
                        <w:noProof/>
                      </w:rPr>
                      <w:t>Laravel - my first framework</w:t>
                    </w:r>
                    <w:r>
                      <w:rPr>
                        <w:noProof/>
                      </w:rPr>
                      <w:t>, Leanpub, 2014, p. 154.</w:t>
                    </w:r>
                  </w:p>
                </w:tc>
              </w:tr>
              <w:tr w:rsidR="003E6B8A" w14:paraId="2ED7DDC3" w14:textId="77777777" w:rsidTr="003E6B8A">
                <w:trPr>
                  <w:divId w:val="405883804"/>
                  <w:tblCellSpacing w:w="15" w:type="dxa"/>
                  <w:trPrChange w:id="1528" w:author="Nikola Mitic" w:date="2025-05-17T16:11:00Z" w16du:dateUtc="2025-05-17T14:11:00Z">
                    <w:trPr>
                      <w:gridAfter w:val="0"/>
                      <w:divId w:val="405883804"/>
                      <w:tblCellSpacing w:w="15" w:type="dxa"/>
                    </w:trPr>
                  </w:trPrChange>
                </w:trPr>
                <w:tc>
                  <w:tcPr>
                    <w:tcW w:w="276" w:type="pct"/>
                    <w:hideMark/>
                    <w:tcPrChange w:id="1529" w:author="Nikola Mitic" w:date="2025-05-17T16:11:00Z" w16du:dateUtc="2025-05-17T14:11:00Z">
                      <w:tcPr>
                        <w:tcW w:w="50" w:type="pct"/>
                        <w:hideMark/>
                      </w:tcPr>
                    </w:tcPrChange>
                  </w:tcPr>
                  <w:p w14:paraId="533EBBFB" w14:textId="77777777" w:rsidR="003E6B8A" w:rsidRDefault="003E6B8A">
                    <w:pPr>
                      <w:pStyle w:val="Bibliography"/>
                      <w:rPr>
                        <w:noProof/>
                      </w:rPr>
                    </w:pPr>
                    <w:r>
                      <w:rPr>
                        <w:noProof/>
                      </w:rPr>
                      <w:t xml:space="preserve">[12] </w:t>
                    </w:r>
                  </w:p>
                </w:tc>
                <w:tc>
                  <w:tcPr>
                    <w:tcW w:w="0" w:type="auto"/>
                    <w:hideMark/>
                    <w:tcPrChange w:id="1530" w:author="Nikola Mitic" w:date="2025-05-17T16:11:00Z" w16du:dateUtc="2025-05-17T14:11:00Z">
                      <w:tcPr>
                        <w:tcW w:w="0" w:type="auto"/>
                        <w:gridSpan w:val="2"/>
                        <w:hideMark/>
                      </w:tcPr>
                    </w:tcPrChange>
                  </w:tcPr>
                  <w:p w14:paraId="28BE7D41" w14:textId="77777777" w:rsidR="003E6B8A" w:rsidRDefault="003E6B8A">
                    <w:pPr>
                      <w:pStyle w:val="Bibliography"/>
                      <w:rPr>
                        <w:noProof/>
                      </w:rPr>
                    </w:pPr>
                    <w:r>
                      <w:rPr>
                        <w:noProof/>
                      </w:rPr>
                      <w:t>„https://ngonyoku.medium.com/understanding-laravel-artisan-c834aae215fb,“ [На мрежи]. Available: https://ngonyoku.medium.com/understanding-laravel-artisan-c834aae215fb. [Последњи приступ 17 Децембар 2024].</w:t>
                    </w:r>
                  </w:p>
                </w:tc>
              </w:tr>
              <w:tr w:rsidR="003E6B8A" w14:paraId="5956CFFC" w14:textId="77777777" w:rsidTr="003E6B8A">
                <w:trPr>
                  <w:divId w:val="405883804"/>
                  <w:tblCellSpacing w:w="15" w:type="dxa"/>
                  <w:trPrChange w:id="1531" w:author="Nikola Mitic" w:date="2025-05-17T16:11:00Z" w16du:dateUtc="2025-05-17T14:11:00Z">
                    <w:trPr>
                      <w:gridAfter w:val="0"/>
                      <w:divId w:val="405883804"/>
                      <w:tblCellSpacing w:w="15" w:type="dxa"/>
                    </w:trPr>
                  </w:trPrChange>
                </w:trPr>
                <w:tc>
                  <w:tcPr>
                    <w:tcW w:w="276" w:type="pct"/>
                    <w:hideMark/>
                    <w:tcPrChange w:id="1532" w:author="Nikola Mitic" w:date="2025-05-17T16:11:00Z" w16du:dateUtc="2025-05-17T14:11:00Z">
                      <w:tcPr>
                        <w:tcW w:w="50" w:type="pct"/>
                        <w:hideMark/>
                      </w:tcPr>
                    </w:tcPrChange>
                  </w:tcPr>
                  <w:p w14:paraId="2A634FB1" w14:textId="77777777" w:rsidR="003E6B8A" w:rsidRDefault="003E6B8A">
                    <w:pPr>
                      <w:pStyle w:val="Bibliography"/>
                      <w:rPr>
                        <w:noProof/>
                      </w:rPr>
                    </w:pPr>
                    <w:r>
                      <w:rPr>
                        <w:noProof/>
                      </w:rPr>
                      <w:t xml:space="preserve">[13] </w:t>
                    </w:r>
                  </w:p>
                </w:tc>
                <w:tc>
                  <w:tcPr>
                    <w:tcW w:w="0" w:type="auto"/>
                    <w:hideMark/>
                    <w:tcPrChange w:id="1533" w:author="Nikola Mitic" w:date="2025-05-17T16:11:00Z" w16du:dateUtc="2025-05-17T14:11:00Z">
                      <w:tcPr>
                        <w:tcW w:w="0" w:type="auto"/>
                        <w:gridSpan w:val="2"/>
                        <w:hideMark/>
                      </w:tcPr>
                    </w:tcPrChange>
                  </w:tcPr>
                  <w:p w14:paraId="3EF50893" w14:textId="77777777" w:rsidR="003E6B8A" w:rsidRDefault="003E6B8A">
                    <w:pPr>
                      <w:pStyle w:val="Bibliography"/>
                      <w:rPr>
                        <w:noProof/>
                      </w:rPr>
                    </w:pPr>
                    <w:r>
                      <w:rPr>
                        <w:noProof/>
                      </w:rPr>
                      <w:t>„Laravel Routing Guide – How Create Route to Call a View,“ [На мрежи]. Available: https://www.cloudways.com/blog/routing-in-laravel/. [Последњи приступ 15 Децембар 2024].</w:t>
                    </w:r>
                  </w:p>
                </w:tc>
              </w:tr>
              <w:tr w:rsidR="003E6B8A" w14:paraId="5105CC22" w14:textId="77777777" w:rsidTr="003E6B8A">
                <w:trPr>
                  <w:divId w:val="405883804"/>
                  <w:tblCellSpacing w:w="15" w:type="dxa"/>
                  <w:trPrChange w:id="1534" w:author="Nikola Mitic" w:date="2025-05-17T16:11:00Z" w16du:dateUtc="2025-05-17T14:11:00Z">
                    <w:trPr>
                      <w:gridAfter w:val="0"/>
                      <w:divId w:val="405883804"/>
                      <w:tblCellSpacing w:w="15" w:type="dxa"/>
                    </w:trPr>
                  </w:trPrChange>
                </w:trPr>
                <w:tc>
                  <w:tcPr>
                    <w:tcW w:w="276" w:type="pct"/>
                    <w:hideMark/>
                    <w:tcPrChange w:id="1535" w:author="Nikola Mitic" w:date="2025-05-17T16:11:00Z" w16du:dateUtc="2025-05-17T14:11:00Z">
                      <w:tcPr>
                        <w:tcW w:w="50" w:type="pct"/>
                        <w:hideMark/>
                      </w:tcPr>
                    </w:tcPrChange>
                  </w:tcPr>
                  <w:p w14:paraId="7275D58E" w14:textId="77777777" w:rsidR="003E6B8A" w:rsidRDefault="003E6B8A">
                    <w:pPr>
                      <w:pStyle w:val="Bibliography"/>
                      <w:rPr>
                        <w:noProof/>
                      </w:rPr>
                    </w:pPr>
                    <w:r>
                      <w:rPr>
                        <w:noProof/>
                      </w:rPr>
                      <w:lastRenderedPageBreak/>
                      <w:t xml:space="preserve">[14] </w:t>
                    </w:r>
                  </w:p>
                </w:tc>
                <w:tc>
                  <w:tcPr>
                    <w:tcW w:w="0" w:type="auto"/>
                    <w:hideMark/>
                    <w:tcPrChange w:id="1536" w:author="Nikola Mitic" w:date="2025-05-17T16:11:00Z" w16du:dateUtc="2025-05-17T14:11:00Z">
                      <w:tcPr>
                        <w:tcW w:w="0" w:type="auto"/>
                        <w:gridSpan w:val="2"/>
                        <w:hideMark/>
                      </w:tcPr>
                    </w:tcPrChange>
                  </w:tcPr>
                  <w:p w14:paraId="2D8E8EB7" w14:textId="77777777" w:rsidR="003E6B8A" w:rsidRDefault="003E6B8A">
                    <w:pPr>
                      <w:pStyle w:val="Bibliography"/>
                      <w:rPr>
                        <w:noProof/>
                      </w:rPr>
                    </w:pPr>
                    <w:r>
                      <w:rPr>
                        <w:noProof/>
                      </w:rPr>
                      <w:t xml:space="preserve">M. Surguy, „Routing,“ у </w:t>
                    </w:r>
                    <w:r>
                      <w:rPr>
                        <w:i/>
                        <w:iCs/>
                        <w:noProof/>
                      </w:rPr>
                      <w:t>Laravel - my first framework</w:t>
                    </w:r>
                    <w:r>
                      <w:rPr>
                        <w:noProof/>
                      </w:rPr>
                      <w:t>, Leanpub, 2014, p. 154.</w:t>
                    </w:r>
                  </w:p>
                </w:tc>
              </w:tr>
              <w:tr w:rsidR="003E6B8A" w14:paraId="269CED68" w14:textId="77777777" w:rsidTr="003E6B8A">
                <w:trPr>
                  <w:divId w:val="405883804"/>
                  <w:tblCellSpacing w:w="15" w:type="dxa"/>
                  <w:trPrChange w:id="1537" w:author="Nikola Mitic" w:date="2025-05-17T16:11:00Z" w16du:dateUtc="2025-05-17T14:11:00Z">
                    <w:trPr>
                      <w:gridAfter w:val="0"/>
                      <w:divId w:val="405883804"/>
                      <w:tblCellSpacing w:w="15" w:type="dxa"/>
                    </w:trPr>
                  </w:trPrChange>
                </w:trPr>
                <w:tc>
                  <w:tcPr>
                    <w:tcW w:w="276" w:type="pct"/>
                    <w:hideMark/>
                    <w:tcPrChange w:id="1538" w:author="Nikola Mitic" w:date="2025-05-17T16:11:00Z" w16du:dateUtc="2025-05-17T14:11:00Z">
                      <w:tcPr>
                        <w:tcW w:w="50" w:type="pct"/>
                        <w:hideMark/>
                      </w:tcPr>
                    </w:tcPrChange>
                  </w:tcPr>
                  <w:p w14:paraId="66752365" w14:textId="77777777" w:rsidR="003E6B8A" w:rsidRDefault="003E6B8A">
                    <w:pPr>
                      <w:pStyle w:val="Bibliography"/>
                      <w:rPr>
                        <w:noProof/>
                      </w:rPr>
                    </w:pPr>
                    <w:r>
                      <w:rPr>
                        <w:noProof/>
                      </w:rPr>
                      <w:t xml:space="preserve">[15] </w:t>
                    </w:r>
                  </w:p>
                </w:tc>
                <w:tc>
                  <w:tcPr>
                    <w:tcW w:w="0" w:type="auto"/>
                    <w:hideMark/>
                    <w:tcPrChange w:id="1539" w:author="Nikola Mitic" w:date="2025-05-17T16:11:00Z" w16du:dateUtc="2025-05-17T14:11:00Z">
                      <w:tcPr>
                        <w:tcW w:w="0" w:type="auto"/>
                        <w:gridSpan w:val="2"/>
                        <w:hideMark/>
                      </w:tcPr>
                    </w:tcPrChange>
                  </w:tcPr>
                  <w:p w14:paraId="36DBBAE0" w14:textId="77777777" w:rsidR="003E6B8A" w:rsidRDefault="003E6B8A">
                    <w:pPr>
                      <w:pStyle w:val="Bibliography"/>
                      <w:rPr>
                        <w:noProof/>
                      </w:rPr>
                    </w:pPr>
                    <w:r>
                      <w:rPr>
                        <w:noProof/>
                      </w:rPr>
                      <w:t>„Route Model Binding,“ [На мрежи]. Available: https://laravel.com/docs/11.x/routing#route-model-binding. [Последњи приступ 15 Децембар 2024].</w:t>
                    </w:r>
                  </w:p>
                </w:tc>
              </w:tr>
              <w:tr w:rsidR="003E6B8A" w14:paraId="4D800B0A" w14:textId="77777777" w:rsidTr="003E6B8A">
                <w:trPr>
                  <w:divId w:val="405883804"/>
                  <w:tblCellSpacing w:w="15" w:type="dxa"/>
                  <w:trPrChange w:id="1540" w:author="Nikola Mitic" w:date="2025-05-17T16:11:00Z" w16du:dateUtc="2025-05-17T14:11:00Z">
                    <w:trPr>
                      <w:gridAfter w:val="0"/>
                      <w:divId w:val="405883804"/>
                      <w:tblCellSpacing w:w="15" w:type="dxa"/>
                    </w:trPr>
                  </w:trPrChange>
                </w:trPr>
                <w:tc>
                  <w:tcPr>
                    <w:tcW w:w="276" w:type="pct"/>
                    <w:hideMark/>
                    <w:tcPrChange w:id="1541" w:author="Nikola Mitic" w:date="2025-05-17T16:11:00Z" w16du:dateUtc="2025-05-17T14:11:00Z">
                      <w:tcPr>
                        <w:tcW w:w="50" w:type="pct"/>
                        <w:hideMark/>
                      </w:tcPr>
                    </w:tcPrChange>
                  </w:tcPr>
                  <w:p w14:paraId="6D4C73F0" w14:textId="77777777" w:rsidR="003E6B8A" w:rsidRDefault="003E6B8A">
                    <w:pPr>
                      <w:pStyle w:val="Bibliography"/>
                      <w:rPr>
                        <w:noProof/>
                      </w:rPr>
                    </w:pPr>
                    <w:r>
                      <w:rPr>
                        <w:noProof/>
                      </w:rPr>
                      <w:t xml:space="preserve">[16] </w:t>
                    </w:r>
                  </w:p>
                </w:tc>
                <w:tc>
                  <w:tcPr>
                    <w:tcW w:w="0" w:type="auto"/>
                    <w:hideMark/>
                    <w:tcPrChange w:id="1542" w:author="Nikola Mitic" w:date="2025-05-17T16:11:00Z" w16du:dateUtc="2025-05-17T14:11:00Z">
                      <w:tcPr>
                        <w:tcW w:w="0" w:type="auto"/>
                        <w:gridSpan w:val="2"/>
                        <w:hideMark/>
                      </w:tcPr>
                    </w:tcPrChange>
                  </w:tcPr>
                  <w:p w14:paraId="2908B121" w14:textId="77777777" w:rsidR="003E6B8A" w:rsidRDefault="003E6B8A">
                    <w:pPr>
                      <w:pStyle w:val="Bibliography"/>
                      <w:rPr>
                        <w:noProof/>
                      </w:rPr>
                    </w:pPr>
                    <w:r>
                      <w:rPr>
                        <w:noProof/>
                      </w:rPr>
                      <w:t xml:space="preserve">S. McCool, „Validation,“ у </w:t>
                    </w:r>
                    <w:r>
                      <w:rPr>
                        <w:i/>
                        <w:iCs/>
                        <w:noProof/>
                      </w:rPr>
                      <w:t>Laravel Starter</w:t>
                    </w:r>
                    <w:r>
                      <w:rPr>
                        <w:noProof/>
                      </w:rPr>
                      <w:t>, Birmingham, Packt Publishing Ltd., 2012, pp. 41 - 43.</w:t>
                    </w:r>
                  </w:p>
                </w:tc>
              </w:tr>
              <w:tr w:rsidR="003E6B8A" w14:paraId="74F5B26E" w14:textId="77777777" w:rsidTr="003E6B8A">
                <w:trPr>
                  <w:divId w:val="405883804"/>
                  <w:tblCellSpacing w:w="15" w:type="dxa"/>
                  <w:trPrChange w:id="1543" w:author="Nikola Mitic" w:date="2025-05-17T16:11:00Z" w16du:dateUtc="2025-05-17T14:11:00Z">
                    <w:trPr>
                      <w:gridAfter w:val="0"/>
                      <w:divId w:val="405883804"/>
                      <w:tblCellSpacing w:w="15" w:type="dxa"/>
                    </w:trPr>
                  </w:trPrChange>
                </w:trPr>
                <w:tc>
                  <w:tcPr>
                    <w:tcW w:w="276" w:type="pct"/>
                    <w:hideMark/>
                    <w:tcPrChange w:id="1544" w:author="Nikola Mitic" w:date="2025-05-17T16:11:00Z" w16du:dateUtc="2025-05-17T14:11:00Z">
                      <w:tcPr>
                        <w:tcW w:w="50" w:type="pct"/>
                        <w:hideMark/>
                      </w:tcPr>
                    </w:tcPrChange>
                  </w:tcPr>
                  <w:p w14:paraId="4434667C" w14:textId="77777777" w:rsidR="003E6B8A" w:rsidRDefault="003E6B8A">
                    <w:pPr>
                      <w:pStyle w:val="Bibliography"/>
                      <w:rPr>
                        <w:noProof/>
                      </w:rPr>
                    </w:pPr>
                    <w:r>
                      <w:rPr>
                        <w:noProof/>
                      </w:rPr>
                      <w:t xml:space="preserve">[17] </w:t>
                    </w:r>
                  </w:p>
                </w:tc>
                <w:tc>
                  <w:tcPr>
                    <w:tcW w:w="0" w:type="auto"/>
                    <w:hideMark/>
                    <w:tcPrChange w:id="1545" w:author="Nikola Mitic" w:date="2025-05-17T16:11:00Z" w16du:dateUtc="2025-05-17T14:11:00Z">
                      <w:tcPr>
                        <w:tcW w:w="0" w:type="auto"/>
                        <w:gridSpan w:val="2"/>
                        <w:hideMark/>
                      </w:tcPr>
                    </w:tcPrChange>
                  </w:tcPr>
                  <w:p w14:paraId="294C7372" w14:textId="77777777" w:rsidR="003E6B8A" w:rsidRDefault="003E6B8A">
                    <w:pPr>
                      <w:pStyle w:val="Bibliography"/>
                      <w:rPr>
                        <w:noProof/>
                      </w:rPr>
                    </w:pPr>
                    <w:r>
                      <w:rPr>
                        <w:noProof/>
                      </w:rPr>
                      <w:t>„Data Validation in Laravel: Convenient and Powerful,“ [На мрежи]. Available: https://kinsta.com/blog/laravel-validation/. [Последњи приступ 15 Децембар 2024].</w:t>
                    </w:r>
                  </w:p>
                </w:tc>
              </w:tr>
              <w:tr w:rsidR="003E6B8A" w14:paraId="30BE7867" w14:textId="77777777" w:rsidTr="003E6B8A">
                <w:trPr>
                  <w:divId w:val="405883804"/>
                  <w:tblCellSpacing w:w="15" w:type="dxa"/>
                  <w:trPrChange w:id="1546" w:author="Nikola Mitic" w:date="2025-05-17T16:11:00Z" w16du:dateUtc="2025-05-17T14:11:00Z">
                    <w:trPr>
                      <w:gridAfter w:val="0"/>
                      <w:divId w:val="405883804"/>
                      <w:tblCellSpacing w:w="15" w:type="dxa"/>
                    </w:trPr>
                  </w:trPrChange>
                </w:trPr>
                <w:tc>
                  <w:tcPr>
                    <w:tcW w:w="276" w:type="pct"/>
                    <w:hideMark/>
                    <w:tcPrChange w:id="1547" w:author="Nikola Mitic" w:date="2025-05-17T16:11:00Z" w16du:dateUtc="2025-05-17T14:11:00Z">
                      <w:tcPr>
                        <w:tcW w:w="50" w:type="pct"/>
                        <w:hideMark/>
                      </w:tcPr>
                    </w:tcPrChange>
                  </w:tcPr>
                  <w:p w14:paraId="10CB13E2" w14:textId="77777777" w:rsidR="003E6B8A" w:rsidRDefault="003E6B8A">
                    <w:pPr>
                      <w:pStyle w:val="Bibliography"/>
                      <w:rPr>
                        <w:noProof/>
                      </w:rPr>
                    </w:pPr>
                    <w:r>
                      <w:rPr>
                        <w:noProof/>
                      </w:rPr>
                      <w:t xml:space="preserve">[18] </w:t>
                    </w:r>
                  </w:p>
                </w:tc>
                <w:tc>
                  <w:tcPr>
                    <w:tcW w:w="0" w:type="auto"/>
                    <w:hideMark/>
                    <w:tcPrChange w:id="1548" w:author="Nikola Mitic" w:date="2025-05-17T16:11:00Z" w16du:dateUtc="2025-05-17T14:11:00Z">
                      <w:tcPr>
                        <w:tcW w:w="0" w:type="auto"/>
                        <w:gridSpan w:val="2"/>
                        <w:hideMark/>
                      </w:tcPr>
                    </w:tcPrChange>
                  </w:tcPr>
                  <w:p w14:paraId="59C68A8F" w14:textId="77777777" w:rsidR="003E6B8A" w:rsidRDefault="003E6B8A">
                    <w:pPr>
                      <w:pStyle w:val="Bibliography"/>
                      <w:rPr>
                        <w:noProof/>
                      </w:rPr>
                    </w:pPr>
                    <w:r>
                      <w:rPr>
                        <w:noProof/>
                      </w:rPr>
                      <w:t xml:space="preserve">M. Surguy, „Laravel applications use Model-View-Controller pattern,“ у </w:t>
                    </w:r>
                    <w:r>
                      <w:rPr>
                        <w:i/>
                        <w:iCs/>
                        <w:noProof/>
                      </w:rPr>
                      <w:t>Laravel - my first framework</w:t>
                    </w:r>
                    <w:r>
                      <w:rPr>
                        <w:noProof/>
                      </w:rPr>
                      <w:t>, Leanpub, 2014, p. 154.</w:t>
                    </w:r>
                  </w:p>
                </w:tc>
              </w:tr>
              <w:tr w:rsidR="003E6B8A" w14:paraId="392A3416" w14:textId="77777777" w:rsidTr="003E6B8A">
                <w:trPr>
                  <w:divId w:val="405883804"/>
                  <w:tblCellSpacing w:w="15" w:type="dxa"/>
                  <w:trPrChange w:id="1549" w:author="Nikola Mitic" w:date="2025-05-17T16:11:00Z" w16du:dateUtc="2025-05-17T14:11:00Z">
                    <w:trPr>
                      <w:gridAfter w:val="0"/>
                      <w:divId w:val="405883804"/>
                      <w:tblCellSpacing w:w="15" w:type="dxa"/>
                    </w:trPr>
                  </w:trPrChange>
                </w:trPr>
                <w:tc>
                  <w:tcPr>
                    <w:tcW w:w="276" w:type="pct"/>
                    <w:hideMark/>
                    <w:tcPrChange w:id="1550" w:author="Nikola Mitic" w:date="2025-05-17T16:11:00Z" w16du:dateUtc="2025-05-17T14:11:00Z">
                      <w:tcPr>
                        <w:tcW w:w="50" w:type="pct"/>
                        <w:hideMark/>
                      </w:tcPr>
                    </w:tcPrChange>
                  </w:tcPr>
                  <w:p w14:paraId="161DC2D7" w14:textId="77777777" w:rsidR="003E6B8A" w:rsidRDefault="003E6B8A">
                    <w:pPr>
                      <w:pStyle w:val="Bibliography"/>
                      <w:rPr>
                        <w:noProof/>
                      </w:rPr>
                    </w:pPr>
                    <w:r>
                      <w:rPr>
                        <w:noProof/>
                      </w:rPr>
                      <w:t xml:space="preserve">[19] </w:t>
                    </w:r>
                  </w:p>
                </w:tc>
                <w:tc>
                  <w:tcPr>
                    <w:tcW w:w="0" w:type="auto"/>
                    <w:hideMark/>
                    <w:tcPrChange w:id="1551" w:author="Nikola Mitic" w:date="2025-05-17T16:11:00Z" w16du:dateUtc="2025-05-17T14:11:00Z">
                      <w:tcPr>
                        <w:tcW w:w="0" w:type="auto"/>
                        <w:gridSpan w:val="2"/>
                        <w:hideMark/>
                      </w:tcPr>
                    </w:tcPrChange>
                  </w:tcPr>
                  <w:p w14:paraId="0EC86728" w14:textId="77777777" w:rsidR="003E6B8A" w:rsidRDefault="003E6B8A">
                    <w:pPr>
                      <w:pStyle w:val="Bibliography"/>
                      <w:rPr>
                        <w:noProof/>
                      </w:rPr>
                    </w:pPr>
                    <w:r>
                      <w:rPr>
                        <w:noProof/>
                      </w:rPr>
                      <w:t>„What is Laravel? A Beginner's Introduction,“ [На мрежи]. Available: https://www.fastfwd.com/what-is-laravel/. [Последњи приступ 15 Октобар 2024].</w:t>
                    </w:r>
                  </w:p>
                </w:tc>
              </w:tr>
              <w:tr w:rsidR="003E6B8A" w14:paraId="531FDB17" w14:textId="77777777" w:rsidTr="003E6B8A">
                <w:trPr>
                  <w:divId w:val="405883804"/>
                  <w:tblCellSpacing w:w="15" w:type="dxa"/>
                  <w:trPrChange w:id="1552" w:author="Nikola Mitic" w:date="2025-05-17T16:11:00Z" w16du:dateUtc="2025-05-17T14:11:00Z">
                    <w:trPr>
                      <w:gridAfter w:val="0"/>
                      <w:divId w:val="405883804"/>
                      <w:tblCellSpacing w:w="15" w:type="dxa"/>
                    </w:trPr>
                  </w:trPrChange>
                </w:trPr>
                <w:tc>
                  <w:tcPr>
                    <w:tcW w:w="276" w:type="pct"/>
                    <w:hideMark/>
                    <w:tcPrChange w:id="1553" w:author="Nikola Mitic" w:date="2025-05-17T16:11:00Z" w16du:dateUtc="2025-05-17T14:11:00Z">
                      <w:tcPr>
                        <w:tcW w:w="50" w:type="pct"/>
                        <w:hideMark/>
                      </w:tcPr>
                    </w:tcPrChange>
                  </w:tcPr>
                  <w:p w14:paraId="231CFF91" w14:textId="77777777" w:rsidR="003E6B8A" w:rsidRDefault="003E6B8A">
                    <w:pPr>
                      <w:pStyle w:val="Bibliography"/>
                      <w:rPr>
                        <w:noProof/>
                      </w:rPr>
                    </w:pPr>
                    <w:r>
                      <w:rPr>
                        <w:noProof/>
                      </w:rPr>
                      <w:t xml:space="preserve">[20] </w:t>
                    </w:r>
                  </w:p>
                </w:tc>
                <w:tc>
                  <w:tcPr>
                    <w:tcW w:w="0" w:type="auto"/>
                    <w:hideMark/>
                    <w:tcPrChange w:id="1554" w:author="Nikola Mitic" w:date="2025-05-17T16:11:00Z" w16du:dateUtc="2025-05-17T14:11:00Z">
                      <w:tcPr>
                        <w:tcW w:w="0" w:type="auto"/>
                        <w:gridSpan w:val="2"/>
                        <w:hideMark/>
                      </w:tcPr>
                    </w:tcPrChange>
                  </w:tcPr>
                  <w:p w14:paraId="2A8533C5" w14:textId="77777777" w:rsidR="003E6B8A" w:rsidRDefault="003E6B8A">
                    <w:pPr>
                      <w:pStyle w:val="Bibliography"/>
                      <w:rPr>
                        <w:noProof/>
                      </w:rPr>
                    </w:pPr>
                    <w:r>
                      <w:rPr>
                        <w:noProof/>
                      </w:rPr>
                      <w:t>„SQL vs NoSQL,“ [На мрежи]. Available: https://www.mcloud.rs/blog/sql-vs-nosql/. [Последњи приступ 1 новембар 2024].</w:t>
                    </w:r>
                  </w:p>
                </w:tc>
              </w:tr>
              <w:tr w:rsidR="003E6B8A" w14:paraId="3782AD04" w14:textId="77777777" w:rsidTr="003E6B8A">
                <w:trPr>
                  <w:divId w:val="405883804"/>
                  <w:tblCellSpacing w:w="15" w:type="dxa"/>
                  <w:trPrChange w:id="1555" w:author="Nikola Mitic" w:date="2025-05-17T16:11:00Z" w16du:dateUtc="2025-05-17T14:11:00Z">
                    <w:trPr>
                      <w:gridAfter w:val="0"/>
                      <w:divId w:val="405883804"/>
                      <w:tblCellSpacing w:w="15" w:type="dxa"/>
                    </w:trPr>
                  </w:trPrChange>
                </w:trPr>
                <w:tc>
                  <w:tcPr>
                    <w:tcW w:w="276" w:type="pct"/>
                    <w:hideMark/>
                    <w:tcPrChange w:id="1556" w:author="Nikola Mitic" w:date="2025-05-17T16:11:00Z" w16du:dateUtc="2025-05-17T14:11:00Z">
                      <w:tcPr>
                        <w:tcW w:w="50" w:type="pct"/>
                        <w:hideMark/>
                      </w:tcPr>
                    </w:tcPrChange>
                  </w:tcPr>
                  <w:p w14:paraId="0824E8FC" w14:textId="77777777" w:rsidR="003E6B8A" w:rsidRDefault="003E6B8A">
                    <w:pPr>
                      <w:pStyle w:val="Bibliography"/>
                      <w:rPr>
                        <w:noProof/>
                      </w:rPr>
                    </w:pPr>
                    <w:r>
                      <w:rPr>
                        <w:noProof/>
                      </w:rPr>
                      <w:t xml:space="preserve">[21] </w:t>
                    </w:r>
                  </w:p>
                </w:tc>
                <w:tc>
                  <w:tcPr>
                    <w:tcW w:w="0" w:type="auto"/>
                    <w:hideMark/>
                    <w:tcPrChange w:id="1557" w:author="Nikola Mitic" w:date="2025-05-17T16:11:00Z" w16du:dateUtc="2025-05-17T14:11:00Z">
                      <w:tcPr>
                        <w:tcW w:w="0" w:type="auto"/>
                        <w:gridSpan w:val="2"/>
                        <w:hideMark/>
                      </w:tcPr>
                    </w:tcPrChange>
                  </w:tcPr>
                  <w:p w14:paraId="0B0AC70B" w14:textId="77777777" w:rsidR="003E6B8A" w:rsidRDefault="003E6B8A">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3E6B8A" w14:paraId="2FEFB115" w14:textId="77777777" w:rsidTr="003E6B8A">
                <w:trPr>
                  <w:divId w:val="405883804"/>
                  <w:tblCellSpacing w:w="15" w:type="dxa"/>
                  <w:trPrChange w:id="1558" w:author="Nikola Mitic" w:date="2025-05-17T16:11:00Z" w16du:dateUtc="2025-05-17T14:11:00Z">
                    <w:trPr>
                      <w:gridAfter w:val="0"/>
                      <w:divId w:val="405883804"/>
                      <w:tblCellSpacing w:w="15" w:type="dxa"/>
                    </w:trPr>
                  </w:trPrChange>
                </w:trPr>
                <w:tc>
                  <w:tcPr>
                    <w:tcW w:w="276" w:type="pct"/>
                    <w:hideMark/>
                    <w:tcPrChange w:id="1559" w:author="Nikola Mitic" w:date="2025-05-17T16:11:00Z" w16du:dateUtc="2025-05-17T14:11:00Z">
                      <w:tcPr>
                        <w:tcW w:w="50" w:type="pct"/>
                        <w:hideMark/>
                      </w:tcPr>
                    </w:tcPrChange>
                  </w:tcPr>
                  <w:p w14:paraId="2B3438E3" w14:textId="77777777" w:rsidR="003E6B8A" w:rsidRDefault="003E6B8A">
                    <w:pPr>
                      <w:pStyle w:val="Bibliography"/>
                      <w:rPr>
                        <w:noProof/>
                      </w:rPr>
                    </w:pPr>
                    <w:r>
                      <w:rPr>
                        <w:noProof/>
                      </w:rPr>
                      <w:t xml:space="preserve">[22] </w:t>
                    </w:r>
                  </w:p>
                </w:tc>
                <w:tc>
                  <w:tcPr>
                    <w:tcW w:w="0" w:type="auto"/>
                    <w:hideMark/>
                    <w:tcPrChange w:id="1560" w:author="Nikola Mitic" w:date="2025-05-17T16:11:00Z" w16du:dateUtc="2025-05-17T14:11:00Z">
                      <w:tcPr>
                        <w:tcW w:w="0" w:type="auto"/>
                        <w:gridSpan w:val="2"/>
                        <w:hideMark/>
                      </w:tcPr>
                    </w:tcPrChange>
                  </w:tcPr>
                  <w:p w14:paraId="0D772C6B" w14:textId="77777777" w:rsidR="003E6B8A" w:rsidRDefault="003E6B8A">
                    <w:pPr>
                      <w:pStyle w:val="Bibliography"/>
                      <w:rPr>
                        <w:noProof/>
                      </w:rPr>
                    </w:pPr>
                    <w:r>
                      <w:rPr>
                        <w:noProof/>
                      </w:rPr>
                      <w:t>„Laravel Homestead,“ [На мрежи]. Available: https://laravel.com/docs/11.x/homestead. [Последњи приступ 15 Октобар 2024].</w:t>
                    </w:r>
                  </w:p>
                </w:tc>
              </w:tr>
              <w:tr w:rsidR="003E6B8A" w14:paraId="6B51F9AB" w14:textId="77777777" w:rsidTr="003E6B8A">
                <w:trPr>
                  <w:divId w:val="405883804"/>
                  <w:tblCellSpacing w:w="15" w:type="dxa"/>
                  <w:trPrChange w:id="1561" w:author="Nikola Mitic" w:date="2025-05-17T16:11:00Z" w16du:dateUtc="2025-05-17T14:11:00Z">
                    <w:trPr>
                      <w:gridAfter w:val="0"/>
                      <w:divId w:val="405883804"/>
                      <w:tblCellSpacing w:w="15" w:type="dxa"/>
                    </w:trPr>
                  </w:trPrChange>
                </w:trPr>
                <w:tc>
                  <w:tcPr>
                    <w:tcW w:w="276" w:type="pct"/>
                    <w:hideMark/>
                    <w:tcPrChange w:id="1562" w:author="Nikola Mitic" w:date="2025-05-17T16:11:00Z" w16du:dateUtc="2025-05-17T14:11:00Z">
                      <w:tcPr>
                        <w:tcW w:w="50" w:type="pct"/>
                        <w:hideMark/>
                      </w:tcPr>
                    </w:tcPrChange>
                  </w:tcPr>
                  <w:p w14:paraId="19692C8D" w14:textId="77777777" w:rsidR="003E6B8A" w:rsidRDefault="003E6B8A">
                    <w:pPr>
                      <w:pStyle w:val="Bibliography"/>
                      <w:rPr>
                        <w:noProof/>
                      </w:rPr>
                    </w:pPr>
                    <w:r>
                      <w:rPr>
                        <w:noProof/>
                      </w:rPr>
                      <w:t xml:space="preserve">[23] </w:t>
                    </w:r>
                  </w:p>
                </w:tc>
                <w:tc>
                  <w:tcPr>
                    <w:tcW w:w="0" w:type="auto"/>
                    <w:hideMark/>
                    <w:tcPrChange w:id="1563" w:author="Nikola Mitic" w:date="2025-05-17T16:11:00Z" w16du:dateUtc="2025-05-17T14:11:00Z">
                      <w:tcPr>
                        <w:tcW w:w="0" w:type="auto"/>
                        <w:gridSpan w:val="2"/>
                        <w:hideMark/>
                      </w:tcPr>
                    </w:tcPrChange>
                  </w:tcPr>
                  <w:p w14:paraId="72DEE05B" w14:textId="77777777" w:rsidR="003E6B8A" w:rsidRDefault="003E6B8A">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3E6B8A" w14:paraId="1DADD3B8" w14:textId="77777777" w:rsidTr="003E6B8A">
                <w:trPr>
                  <w:divId w:val="405883804"/>
                  <w:tblCellSpacing w:w="15" w:type="dxa"/>
                  <w:trPrChange w:id="1564" w:author="Nikola Mitic" w:date="2025-05-17T16:11:00Z" w16du:dateUtc="2025-05-17T14:11:00Z">
                    <w:trPr>
                      <w:gridAfter w:val="0"/>
                      <w:divId w:val="405883804"/>
                      <w:tblCellSpacing w:w="15" w:type="dxa"/>
                    </w:trPr>
                  </w:trPrChange>
                </w:trPr>
                <w:tc>
                  <w:tcPr>
                    <w:tcW w:w="276" w:type="pct"/>
                    <w:hideMark/>
                    <w:tcPrChange w:id="1565" w:author="Nikola Mitic" w:date="2025-05-17T16:11:00Z" w16du:dateUtc="2025-05-17T14:11:00Z">
                      <w:tcPr>
                        <w:tcW w:w="50" w:type="pct"/>
                        <w:hideMark/>
                      </w:tcPr>
                    </w:tcPrChange>
                  </w:tcPr>
                  <w:p w14:paraId="42E403A4" w14:textId="77777777" w:rsidR="003E6B8A" w:rsidRDefault="003E6B8A">
                    <w:pPr>
                      <w:pStyle w:val="Bibliography"/>
                      <w:rPr>
                        <w:noProof/>
                      </w:rPr>
                    </w:pPr>
                    <w:r>
                      <w:rPr>
                        <w:noProof/>
                      </w:rPr>
                      <w:t xml:space="preserve">[24] </w:t>
                    </w:r>
                  </w:p>
                </w:tc>
                <w:tc>
                  <w:tcPr>
                    <w:tcW w:w="0" w:type="auto"/>
                    <w:hideMark/>
                    <w:tcPrChange w:id="1566" w:author="Nikola Mitic" w:date="2025-05-17T16:11:00Z" w16du:dateUtc="2025-05-17T14:11:00Z">
                      <w:tcPr>
                        <w:tcW w:w="0" w:type="auto"/>
                        <w:gridSpan w:val="2"/>
                        <w:hideMark/>
                      </w:tcPr>
                    </w:tcPrChange>
                  </w:tcPr>
                  <w:p w14:paraId="406C816C" w14:textId="77777777" w:rsidR="003E6B8A" w:rsidRDefault="003E6B8A">
                    <w:pPr>
                      <w:pStyle w:val="Bibliography"/>
                      <w:rPr>
                        <w:noProof/>
                      </w:rPr>
                    </w:pPr>
                    <w:r>
                      <w:rPr>
                        <w:noProof/>
                      </w:rPr>
                      <w:t>I. Jound и H. Halimi, „Comparison of performance between Raw SQL and Eloquent ORM in Laravel,“ Faculty of Computing Blekinge Institute of Technology, Karlskrona.</w:t>
                    </w:r>
                  </w:p>
                </w:tc>
              </w:tr>
              <w:tr w:rsidR="003E6B8A" w14:paraId="23F1D04C" w14:textId="77777777" w:rsidTr="003E6B8A">
                <w:trPr>
                  <w:divId w:val="405883804"/>
                  <w:tblCellSpacing w:w="15" w:type="dxa"/>
                  <w:trPrChange w:id="1567" w:author="Nikola Mitic" w:date="2025-05-17T16:11:00Z" w16du:dateUtc="2025-05-17T14:11:00Z">
                    <w:trPr>
                      <w:gridAfter w:val="0"/>
                      <w:divId w:val="405883804"/>
                      <w:tblCellSpacing w:w="15" w:type="dxa"/>
                    </w:trPr>
                  </w:trPrChange>
                </w:trPr>
                <w:tc>
                  <w:tcPr>
                    <w:tcW w:w="276" w:type="pct"/>
                    <w:hideMark/>
                    <w:tcPrChange w:id="1568" w:author="Nikola Mitic" w:date="2025-05-17T16:11:00Z" w16du:dateUtc="2025-05-17T14:11:00Z">
                      <w:tcPr>
                        <w:tcW w:w="50" w:type="pct"/>
                        <w:hideMark/>
                      </w:tcPr>
                    </w:tcPrChange>
                  </w:tcPr>
                  <w:p w14:paraId="309FF843" w14:textId="77777777" w:rsidR="003E6B8A" w:rsidRDefault="003E6B8A">
                    <w:pPr>
                      <w:pStyle w:val="Bibliography"/>
                      <w:rPr>
                        <w:noProof/>
                      </w:rPr>
                    </w:pPr>
                    <w:r>
                      <w:rPr>
                        <w:noProof/>
                      </w:rPr>
                      <w:t xml:space="preserve">[25] </w:t>
                    </w:r>
                  </w:p>
                </w:tc>
                <w:tc>
                  <w:tcPr>
                    <w:tcW w:w="0" w:type="auto"/>
                    <w:hideMark/>
                    <w:tcPrChange w:id="1569" w:author="Nikola Mitic" w:date="2025-05-17T16:11:00Z" w16du:dateUtc="2025-05-17T14:11:00Z">
                      <w:tcPr>
                        <w:tcW w:w="0" w:type="auto"/>
                        <w:gridSpan w:val="2"/>
                        <w:hideMark/>
                      </w:tcPr>
                    </w:tcPrChange>
                  </w:tcPr>
                  <w:p w14:paraId="0403E195" w14:textId="77777777" w:rsidR="003E6B8A" w:rsidRDefault="003E6B8A">
                    <w:pPr>
                      <w:pStyle w:val="Bibliography"/>
                      <w:rPr>
                        <w:noProof/>
                      </w:rPr>
                    </w:pPr>
                    <w:r>
                      <w:rPr>
                        <w:noProof/>
                      </w:rPr>
                      <w:t xml:space="preserve">M. Surguy, „Eloquent ORM,“ у </w:t>
                    </w:r>
                    <w:r>
                      <w:rPr>
                        <w:i/>
                        <w:iCs/>
                        <w:noProof/>
                      </w:rPr>
                      <w:t>Laravel - my first framework</w:t>
                    </w:r>
                    <w:r>
                      <w:rPr>
                        <w:noProof/>
                      </w:rPr>
                      <w:t>, Leanpub, 2014, p. 154.</w:t>
                    </w:r>
                  </w:p>
                </w:tc>
              </w:tr>
              <w:tr w:rsidR="003E6B8A" w14:paraId="3DC10A42" w14:textId="77777777" w:rsidTr="003E6B8A">
                <w:trPr>
                  <w:divId w:val="405883804"/>
                  <w:tblCellSpacing w:w="15" w:type="dxa"/>
                  <w:trPrChange w:id="1570" w:author="Nikola Mitic" w:date="2025-05-17T16:11:00Z" w16du:dateUtc="2025-05-17T14:11:00Z">
                    <w:trPr>
                      <w:gridAfter w:val="0"/>
                      <w:divId w:val="405883804"/>
                      <w:tblCellSpacing w:w="15" w:type="dxa"/>
                    </w:trPr>
                  </w:trPrChange>
                </w:trPr>
                <w:tc>
                  <w:tcPr>
                    <w:tcW w:w="276" w:type="pct"/>
                    <w:hideMark/>
                    <w:tcPrChange w:id="1571" w:author="Nikola Mitic" w:date="2025-05-17T16:11:00Z" w16du:dateUtc="2025-05-17T14:11:00Z">
                      <w:tcPr>
                        <w:tcW w:w="50" w:type="pct"/>
                        <w:hideMark/>
                      </w:tcPr>
                    </w:tcPrChange>
                  </w:tcPr>
                  <w:p w14:paraId="0ED0ABCF" w14:textId="77777777" w:rsidR="003E6B8A" w:rsidRDefault="003E6B8A">
                    <w:pPr>
                      <w:pStyle w:val="Bibliography"/>
                      <w:rPr>
                        <w:noProof/>
                      </w:rPr>
                    </w:pPr>
                    <w:r>
                      <w:rPr>
                        <w:noProof/>
                      </w:rPr>
                      <w:t xml:space="preserve">[26] </w:t>
                    </w:r>
                  </w:p>
                </w:tc>
                <w:tc>
                  <w:tcPr>
                    <w:tcW w:w="0" w:type="auto"/>
                    <w:hideMark/>
                    <w:tcPrChange w:id="1572" w:author="Nikola Mitic" w:date="2025-05-17T16:11:00Z" w16du:dateUtc="2025-05-17T14:11:00Z">
                      <w:tcPr>
                        <w:tcW w:w="0" w:type="auto"/>
                        <w:gridSpan w:val="2"/>
                        <w:hideMark/>
                      </w:tcPr>
                    </w:tcPrChange>
                  </w:tcPr>
                  <w:p w14:paraId="765BE083" w14:textId="77777777" w:rsidR="003E6B8A" w:rsidRDefault="003E6B8A">
                    <w:pPr>
                      <w:pStyle w:val="Bibliography"/>
                      <w:rPr>
                        <w:noProof/>
                      </w:rPr>
                    </w:pPr>
                    <w:r>
                      <w:rPr>
                        <w:noProof/>
                      </w:rPr>
                      <w:t>M. Shukla, „Eloquent ORM in Laravel: Simplifying Database Interactions,“ [На мрежи]. Available: https://manoj-shu100.medium.com/eloquent-orm-in-laravel-simplifying-database-interactions-b0269942f190. [Последњи приступ 11 Јануар 2025].</w:t>
                    </w:r>
                  </w:p>
                </w:tc>
              </w:tr>
              <w:tr w:rsidR="003E6B8A" w14:paraId="4759437A" w14:textId="77777777" w:rsidTr="003E6B8A">
                <w:trPr>
                  <w:divId w:val="405883804"/>
                  <w:tblCellSpacing w:w="15" w:type="dxa"/>
                  <w:trPrChange w:id="1573" w:author="Nikola Mitic" w:date="2025-05-17T16:11:00Z" w16du:dateUtc="2025-05-17T14:11:00Z">
                    <w:trPr>
                      <w:gridAfter w:val="0"/>
                      <w:divId w:val="405883804"/>
                      <w:tblCellSpacing w:w="15" w:type="dxa"/>
                    </w:trPr>
                  </w:trPrChange>
                </w:trPr>
                <w:tc>
                  <w:tcPr>
                    <w:tcW w:w="276" w:type="pct"/>
                    <w:hideMark/>
                    <w:tcPrChange w:id="1574" w:author="Nikola Mitic" w:date="2025-05-17T16:11:00Z" w16du:dateUtc="2025-05-17T14:11:00Z">
                      <w:tcPr>
                        <w:tcW w:w="50" w:type="pct"/>
                        <w:hideMark/>
                      </w:tcPr>
                    </w:tcPrChange>
                  </w:tcPr>
                  <w:p w14:paraId="31B36BCE" w14:textId="77777777" w:rsidR="003E6B8A" w:rsidRDefault="003E6B8A">
                    <w:pPr>
                      <w:pStyle w:val="Bibliography"/>
                      <w:rPr>
                        <w:noProof/>
                      </w:rPr>
                    </w:pPr>
                    <w:r>
                      <w:rPr>
                        <w:noProof/>
                      </w:rPr>
                      <w:t xml:space="preserve">[27] </w:t>
                    </w:r>
                  </w:p>
                </w:tc>
                <w:tc>
                  <w:tcPr>
                    <w:tcW w:w="0" w:type="auto"/>
                    <w:hideMark/>
                    <w:tcPrChange w:id="1575" w:author="Nikola Mitic" w:date="2025-05-17T16:11:00Z" w16du:dateUtc="2025-05-17T14:11:00Z">
                      <w:tcPr>
                        <w:tcW w:w="0" w:type="auto"/>
                        <w:gridSpan w:val="2"/>
                        <w:hideMark/>
                      </w:tcPr>
                    </w:tcPrChange>
                  </w:tcPr>
                  <w:p w14:paraId="4B3B91E8" w14:textId="77777777" w:rsidR="003E6B8A" w:rsidRDefault="003E6B8A">
                    <w:pPr>
                      <w:pStyle w:val="Bibliography"/>
                      <w:rPr>
                        <w:noProof/>
                      </w:rPr>
                    </w:pPr>
                    <w:r>
                      <w:rPr>
                        <w:noProof/>
                      </w:rPr>
                      <w:t>„Eloquent ORM,“ [На мрежи]. Available: https://laravel.com/docs/11.x/eloquent. [Последњи приступ 15 Октобар 2024].</w:t>
                    </w:r>
                  </w:p>
                </w:tc>
              </w:tr>
              <w:tr w:rsidR="003E6B8A" w14:paraId="0BC0F687" w14:textId="77777777" w:rsidTr="003E6B8A">
                <w:trPr>
                  <w:divId w:val="405883804"/>
                  <w:tblCellSpacing w:w="15" w:type="dxa"/>
                  <w:trPrChange w:id="1576" w:author="Nikola Mitic" w:date="2025-05-17T16:11:00Z" w16du:dateUtc="2025-05-17T14:11:00Z">
                    <w:trPr>
                      <w:gridAfter w:val="0"/>
                      <w:divId w:val="405883804"/>
                      <w:tblCellSpacing w:w="15" w:type="dxa"/>
                    </w:trPr>
                  </w:trPrChange>
                </w:trPr>
                <w:tc>
                  <w:tcPr>
                    <w:tcW w:w="276" w:type="pct"/>
                    <w:hideMark/>
                    <w:tcPrChange w:id="1577" w:author="Nikola Mitic" w:date="2025-05-17T16:11:00Z" w16du:dateUtc="2025-05-17T14:11:00Z">
                      <w:tcPr>
                        <w:tcW w:w="50" w:type="pct"/>
                        <w:hideMark/>
                      </w:tcPr>
                    </w:tcPrChange>
                  </w:tcPr>
                  <w:p w14:paraId="467E8320" w14:textId="77777777" w:rsidR="003E6B8A" w:rsidRDefault="003E6B8A">
                    <w:pPr>
                      <w:pStyle w:val="Bibliography"/>
                      <w:rPr>
                        <w:noProof/>
                      </w:rPr>
                    </w:pPr>
                    <w:r>
                      <w:rPr>
                        <w:noProof/>
                      </w:rPr>
                      <w:t xml:space="preserve">[28] </w:t>
                    </w:r>
                  </w:p>
                </w:tc>
                <w:tc>
                  <w:tcPr>
                    <w:tcW w:w="0" w:type="auto"/>
                    <w:hideMark/>
                    <w:tcPrChange w:id="1578" w:author="Nikola Mitic" w:date="2025-05-17T16:11:00Z" w16du:dateUtc="2025-05-17T14:11:00Z">
                      <w:tcPr>
                        <w:tcW w:w="0" w:type="auto"/>
                        <w:gridSpan w:val="2"/>
                        <w:hideMark/>
                      </w:tcPr>
                    </w:tcPrChange>
                  </w:tcPr>
                  <w:p w14:paraId="7E793A5D" w14:textId="77777777" w:rsidR="003E6B8A" w:rsidRDefault="003E6B8A">
                    <w:pPr>
                      <w:pStyle w:val="Bibliography"/>
                      <w:rPr>
                        <w:noProof/>
                      </w:rPr>
                    </w:pPr>
                    <w:r>
                      <w:rPr>
                        <w:noProof/>
                      </w:rPr>
                      <w:t>„Eloquent: Relationships,“ [На мрежи]. Available: https://laravel.com/docs/11.x/eloquent-relationships. [Последњи приступ 11 Јануар 2025].</w:t>
                    </w:r>
                  </w:p>
                </w:tc>
              </w:tr>
              <w:tr w:rsidR="003E6B8A" w14:paraId="3DF7D24D" w14:textId="77777777" w:rsidTr="003E6B8A">
                <w:trPr>
                  <w:divId w:val="405883804"/>
                  <w:tblCellSpacing w:w="15" w:type="dxa"/>
                  <w:trPrChange w:id="1579" w:author="Nikola Mitic" w:date="2025-05-17T16:11:00Z" w16du:dateUtc="2025-05-17T14:11:00Z">
                    <w:trPr>
                      <w:gridAfter w:val="0"/>
                      <w:divId w:val="405883804"/>
                      <w:tblCellSpacing w:w="15" w:type="dxa"/>
                    </w:trPr>
                  </w:trPrChange>
                </w:trPr>
                <w:tc>
                  <w:tcPr>
                    <w:tcW w:w="276" w:type="pct"/>
                    <w:hideMark/>
                    <w:tcPrChange w:id="1580" w:author="Nikola Mitic" w:date="2025-05-17T16:11:00Z" w16du:dateUtc="2025-05-17T14:11:00Z">
                      <w:tcPr>
                        <w:tcW w:w="50" w:type="pct"/>
                        <w:hideMark/>
                      </w:tcPr>
                    </w:tcPrChange>
                  </w:tcPr>
                  <w:p w14:paraId="04BE4C86" w14:textId="77777777" w:rsidR="003E6B8A" w:rsidRDefault="003E6B8A">
                    <w:pPr>
                      <w:pStyle w:val="Bibliography"/>
                      <w:rPr>
                        <w:noProof/>
                      </w:rPr>
                    </w:pPr>
                    <w:r>
                      <w:rPr>
                        <w:noProof/>
                      </w:rPr>
                      <w:lastRenderedPageBreak/>
                      <w:t xml:space="preserve">[29] </w:t>
                    </w:r>
                  </w:p>
                </w:tc>
                <w:tc>
                  <w:tcPr>
                    <w:tcW w:w="0" w:type="auto"/>
                    <w:hideMark/>
                    <w:tcPrChange w:id="1581" w:author="Nikola Mitic" w:date="2025-05-17T16:11:00Z" w16du:dateUtc="2025-05-17T14:11:00Z">
                      <w:tcPr>
                        <w:tcW w:w="0" w:type="auto"/>
                        <w:gridSpan w:val="2"/>
                        <w:hideMark/>
                      </w:tcPr>
                    </w:tcPrChange>
                  </w:tcPr>
                  <w:p w14:paraId="138A5BFE" w14:textId="77777777" w:rsidR="003E6B8A" w:rsidRDefault="003E6B8A">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3E6B8A" w14:paraId="49207822" w14:textId="77777777" w:rsidTr="003E6B8A">
                <w:trPr>
                  <w:divId w:val="405883804"/>
                  <w:tblCellSpacing w:w="15" w:type="dxa"/>
                  <w:trPrChange w:id="1582" w:author="Nikola Mitic" w:date="2025-05-17T16:11:00Z" w16du:dateUtc="2025-05-17T14:11:00Z">
                    <w:trPr>
                      <w:gridAfter w:val="0"/>
                      <w:divId w:val="405883804"/>
                      <w:tblCellSpacing w:w="15" w:type="dxa"/>
                    </w:trPr>
                  </w:trPrChange>
                </w:trPr>
                <w:tc>
                  <w:tcPr>
                    <w:tcW w:w="276" w:type="pct"/>
                    <w:hideMark/>
                    <w:tcPrChange w:id="1583" w:author="Nikola Mitic" w:date="2025-05-17T16:11:00Z" w16du:dateUtc="2025-05-17T14:11:00Z">
                      <w:tcPr>
                        <w:tcW w:w="50" w:type="pct"/>
                        <w:hideMark/>
                      </w:tcPr>
                    </w:tcPrChange>
                  </w:tcPr>
                  <w:p w14:paraId="674BA232" w14:textId="77777777" w:rsidR="003E6B8A" w:rsidRDefault="003E6B8A">
                    <w:pPr>
                      <w:pStyle w:val="Bibliography"/>
                      <w:rPr>
                        <w:noProof/>
                      </w:rPr>
                    </w:pPr>
                    <w:r>
                      <w:rPr>
                        <w:noProof/>
                      </w:rPr>
                      <w:t xml:space="preserve">[30] </w:t>
                    </w:r>
                  </w:p>
                </w:tc>
                <w:tc>
                  <w:tcPr>
                    <w:tcW w:w="0" w:type="auto"/>
                    <w:hideMark/>
                    <w:tcPrChange w:id="1584" w:author="Nikola Mitic" w:date="2025-05-17T16:11:00Z" w16du:dateUtc="2025-05-17T14:11:00Z">
                      <w:tcPr>
                        <w:tcW w:w="0" w:type="auto"/>
                        <w:gridSpan w:val="2"/>
                        <w:hideMark/>
                      </w:tcPr>
                    </w:tcPrChange>
                  </w:tcPr>
                  <w:p w14:paraId="5B9A4A47" w14:textId="77777777" w:rsidR="003E6B8A" w:rsidRDefault="003E6B8A">
                    <w:pPr>
                      <w:pStyle w:val="Bibliography"/>
                      <w:rPr>
                        <w:noProof/>
                      </w:rPr>
                    </w:pPr>
                    <w:r>
                      <w:rPr>
                        <w:noProof/>
                      </w:rPr>
                      <w:t>Н. Митић, „taxi-api, GitHub,“ [На мрежи]. Available: https://github.com/MiticBNikola/taxi-api/. [Последњи приступ 17 Мај 2025].</w:t>
                    </w:r>
                  </w:p>
                </w:tc>
              </w:tr>
              <w:tr w:rsidR="003E6B8A" w14:paraId="2F861C12" w14:textId="77777777" w:rsidTr="003E6B8A">
                <w:trPr>
                  <w:divId w:val="405883804"/>
                  <w:tblCellSpacing w:w="15" w:type="dxa"/>
                  <w:trPrChange w:id="1585" w:author="Nikola Mitic" w:date="2025-05-17T16:11:00Z" w16du:dateUtc="2025-05-17T14:11:00Z">
                    <w:trPr>
                      <w:gridAfter w:val="0"/>
                      <w:divId w:val="405883804"/>
                      <w:tblCellSpacing w:w="15" w:type="dxa"/>
                    </w:trPr>
                  </w:trPrChange>
                </w:trPr>
                <w:tc>
                  <w:tcPr>
                    <w:tcW w:w="276" w:type="pct"/>
                    <w:hideMark/>
                    <w:tcPrChange w:id="1586" w:author="Nikola Mitic" w:date="2025-05-17T16:11:00Z" w16du:dateUtc="2025-05-17T14:11:00Z">
                      <w:tcPr>
                        <w:tcW w:w="50" w:type="pct"/>
                        <w:hideMark/>
                      </w:tcPr>
                    </w:tcPrChange>
                  </w:tcPr>
                  <w:p w14:paraId="7DAD913B" w14:textId="77777777" w:rsidR="003E6B8A" w:rsidRDefault="003E6B8A">
                    <w:pPr>
                      <w:pStyle w:val="Bibliography"/>
                      <w:rPr>
                        <w:noProof/>
                      </w:rPr>
                    </w:pPr>
                    <w:r>
                      <w:rPr>
                        <w:noProof/>
                      </w:rPr>
                      <w:t xml:space="preserve">[31] </w:t>
                    </w:r>
                  </w:p>
                </w:tc>
                <w:tc>
                  <w:tcPr>
                    <w:tcW w:w="0" w:type="auto"/>
                    <w:hideMark/>
                    <w:tcPrChange w:id="1587" w:author="Nikola Mitic" w:date="2025-05-17T16:11:00Z" w16du:dateUtc="2025-05-17T14:11:00Z">
                      <w:tcPr>
                        <w:tcW w:w="0" w:type="auto"/>
                        <w:gridSpan w:val="2"/>
                        <w:hideMark/>
                      </w:tcPr>
                    </w:tcPrChange>
                  </w:tcPr>
                  <w:p w14:paraId="06A97F52" w14:textId="77777777" w:rsidR="003E6B8A" w:rsidRDefault="003E6B8A">
                    <w:pPr>
                      <w:pStyle w:val="Bibliography"/>
                      <w:rPr>
                        <w:noProof/>
                      </w:rPr>
                    </w:pPr>
                    <w:r>
                      <w:rPr>
                        <w:noProof/>
                      </w:rPr>
                      <w:t>Н. Митић, „taxi-web, GitHub,“ [На мрежи]. Available: https://github.com/MiticBNikola/taxi-web/. [Последњи приступ 17 Мај 2025].</w:t>
                    </w:r>
                  </w:p>
                </w:tc>
              </w:tr>
              <w:tr w:rsidR="003E6B8A" w14:paraId="1C5B7193" w14:textId="77777777" w:rsidTr="003E6B8A">
                <w:trPr>
                  <w:divId w:val="405883804"/>
                  <w:tblCellSpacing w:w="15" w:type="dxa"/>
                  <w:trPrChange w:id="1588" w:author="Nikola Mitic" w:date="2025-05-17T16:11:00Z" w16du:dateUtc="2025-05-17T14:11:00Z">
                    <w:trPr>
                      <w:gridAfter w:val="0"/>
                      <w:divId w:val="405883804"/>
                      <w:tblCellSpacing w:w="15" w:type="dxa"/>
                    </w:trPr>
                  </w:trPrChange>
                </w:trPr>
                <w:tc>
                  <w:tcPr>
                    <w:tcW w:w="276" w:type="pct"/>
                    <w:hideMark/>
                    <w:tcPrChange w:id="1589" w:author="Nikola Mitic" w:date="2025-05-17T16:11:00Z" w16du:dateUtc="2025-05-17T14:11:00Z">
                      <w:tcPr>
                        <w:tcW w:w="50" w:type="pct"/>
                        <w:hideMark/>
                      </w:tcPr>
                    </w:tcPrChange>
                  </w:tcPr>
                  <w:p w14:paraId="46EFA99E" w14:textId="77777777" w:rsidR="003E6B8A" w:rsidRDefault="003E6B8A">
                    <w:pPr>
                      <w:pStyle w:val="Bibliography"/>
                      <w:rPr>
                        <w:noProof/>
                      </w:rPr>
                    </w:pPr>
                    <w:r>
                      <w:rPr>
                        <w:noProof/>
                      </w:rPr>
                      <w:t xml:space="preserve">[32] </w:t>
                    </w:r>
                  </w:p>
                </w:tc>
                <w:tc>
                  <w:tcPr>
                    <w:tcW w:w="0" w:type="auto"/>
                    <w:hideMark/>
                    <w:tcPrChange w:id="1590" w:author="Nikola Mitic" w:date="2025-05-17T16:11:00Z" w16du:dateUtc="2025-05-17T14:11:00Z">
                      <w:tcPr>
                        <w:tcW w:w="0" w:type="auto"/>
                        <w:gridSpan w:val="2"/>
                        <w:hideMark/>
                      </w:tcPr>
                    </w:tcPrChange>
                  </w:tcPr>
                  <w:p w14:paraId="734AEC62" w14:textId="77777777" w:rsidR="003E6B8A" w:rsidRDefault="003E6B8A">
                    <w:pPr>
                      <w:pStyle w:val="Bibliography"/>
                      <w:rPr>
                        <w:noProof/>
                      </w:rPr>
                    </w:pPr>
                    <w:r>
                      <w:rPr>
                        <w:noProof/>
                      </w:rPr>
                      <w:t>„MySQL: Understanding What It Is and How It’s Used,“ [На мрежи]. Available: https://www.oracle.com/mysql/what-is-mysql/. [Последњи приступ 1 новембар 2024].</w:t>
                    </w:r>
                  </w:p>
                </w:tc>
              </w:tr>
              <w:tr w:rsidR="003E6B8A" w14:paraId="50ED6663" w14:textId="77777777" w:rsidTr="003E6B8A">
                <w:trPr>
                  <w:divId w:val="405883804"/>
                  <w:tblCellSpacing w:w="15" w:type="dxa"/>
                  <w:trPrChange w:id="1591" w:author="Nikola Mitic" w:date="2025-05-17T16:11:00Z" w16du:dateUtc="2025-05-17T14:11:00Z">
                    <w:trPr>
                      <w:gridAfter w:val="0"/>
                      <w:divId w:val="405883804"/>
                      <w:tblCellSpacing w:w="15" w:type="dxa"/>
                    </w:trPr>
                  </w:trPrChange>
                </w:trPr>
                <w:tc>
                  <w:tcPr>
                    <w:tcW w:w="276" w:type="pct"/>
                    <w:hideMark/>
                    <w:tcPrChange w:id="1592" w:author="Nikola Mitic" w:date="2025-05-17T16:11:00Z" w16du:dateUtc="2025-05-17T14:11:00Z">
                      <w:tcPr>
                        <w:tcW w:w="50" w:type="pct"/>
                        <w:hideMark/>
                      </w:tcPr>
                    </w:tcPrChange>
                  </w:tcPr>
                  <w:p w14:paraId="7B20E58C" w14:textId="77777777" w:rsidR="003E6B8A" w:rsidRDefault="003E6B8A">
                    <w:pPr>
                      <w:pStyle w:val="Bibliography"/>
                      <w:rPr>
                        <w:noProof/>
                      </w:rPr>
                    </w:pPr>
                    <w:r>
                      <w:rPr>
                        <w:noProof/>
                      </w:rPr>
                      <w:t xml:space="preserve">[33] </w:t>
                    </w:r>
                  </w:p>
                </w:tc>
                <w:tc>
                  <w:tcPr>
                    <w:tcW w:w="0" w:type="auto"/>
                    <w:hideMark/>
                    <w:tcPrChange w:id="1593" w:author="Nikola Mitic" w:date="2025-05-17T16:11:00Z" w16du:dateUtc="2025-05-17T14:11:00Z">
                      <w:tcPr>
                        <w:tcW w:w="0" w:type="auto"/>
                        <w:gridSpan w:val="2"/>
                        <w:hideMark/>
                      </w:tcPr>
                    </w:tcPrChange>
                  </w:tcPr>
                  <w:p w14:paraId="38132133" w14:textId="77777777" w:rsidR="003E6B8A" w:rsidRDefault="003E6B8A">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3E6B8A" w14:paraId="6E345BA9" w14:textId="77777777" w:rsidTr="003E6B8A">
                <w:trPr>
                  <w:divId w:val="405883804"/>
                  <w:tblCellSpacing w:w="15" w:type="dxa"/>
                  <w:trPrChange w:id="1594" w:author="Nikola Mitic" w:date="2025-05-17T16:11:00Z" w16du:dateUtc="2025-05-17T14:11:00Z">
                    <w:trPr>
                      <w:gridAfter w:val="0"/>
                      <w:divId w:val="405883804"/>
                      <w:tblCellSpacing w:w="15" w:type="dxa"/>
                    </w:trPr>
                  </w:trPrChange>
                </w:trPr>
                <w:tc>
                  <w:tcPr>
                    <w:tcW w:w="276" w:type="pct"/>
                    <w:hideMark/>
                    <w:tcPrChange w:id="1595" w:author="Nikola Mitic" w:date="2025-05-17T16:11:00Z" w16du:dateUtc="2025-05-17T14:11:00Z">
                      <w:tcPr>
                        <w:tcW w:w="50" w:type="pct"/>
                        <w:hideMark/>
                      </w:tcPr>
                    </w:tcPrChange>
                  </w:tcPr>
                  <w:p w14:paraId="3E7DBB08" w14:textId="77777777" w:rsidR="003E6B8A" w:rsidRDefault="003E6B8A">
                    <w:pPr>
                      <w:pStyle w:val="Bibliography"/>
                      <w:rPr>
                        <w:noProof/>
                      </w:rPr>
                    </w:pPr>
                    <w:r>
                      <w:rPr>
                        <w:noProof/>
                      </w:rPr>
                      <w:t xml:space="preserve">[34] </w:t>
                    </w:r>
                  </w:p>
                </w:tc>
                <w:tc>
                  <w:tcPr>
                    <w:tcW w:w="0" w:type="auto"/>
                    <w:hideMark/>
                    <w:tcPrChange w:id="1596" w:author="Nikola Mitic" w:date="2025-05-17T16:11:00Z" w16du:dateUtc="2025-05-17T14:11:00Z">
                      <w:tcPr>
                        <w:tcW w:w="0" w:type="auto"/>
                        <w:gridSpan w:val="2"/>
                        <w:hideMark/>
                      </w:tcPr>
                    </w:tcPrChange>
                  </w:tcPr>
                  <w:p w14:paraId="787CFE4A" w14:textId="77777777" w:rsidR="003E6B8A" w:rsidRDefault="003E6B8A">
                    <w:pPr>
                      <w:pStyle w:val="Bibliography"/>
                      <w:rPr>
                        <w:noProof/>
                      </w:rPr>
                    </w:pPr>
                    <w:r>
                      <w:rPr>
                        <w:noProof/>
                      </w:rPr>
                      <w:t>„What are decorators in Angular?,“ [На мрежи]. Available: https://www.geeksforgeeks.org/what-are-decorators-in-angular/. [Последњи приступ 16 Октобар 2024].</w:t>
                    </w:r>
                  </w:p>
                </w:tc>
              </w:tr>
              <w:tr w:rsidR="003E6B8A" w14:paraId="6867290C" w14:textId="77777777" w:rsidTr="003E6B8A">
                <w:trPr>
                  <w:divId w:val="405883804"/>
                  <w:tblCellSpacing w:w="15" w:type="dxa"/>
                  <w:trPrChange w:id="1597" w:author="Nikola Mitic" w:date="2025-05-17T16:11:00Z" w16du:dateUtc="2025-05-17T14:11:00Z">
                    <w:trPr>
                      <w:gridAfter w:val="0"/>
                      <w:divId w:val="405883804"/>
                      <w:tblCellSpacing w:w="15" w:type="dxa"/>
                    </w:trPr>
                  </w:trPrChange>
                </w:trPr>
                <w:tc>
                  <w:tcPr>
                    <w:tcW w:w="276" w:type="pct"/>
                    <w:hideMark/>
                    <w:tcPrChange w:id="1598" w:author="Nikola Mitic" w:date="2025-05-17T16:11:00Z" w16du:dateUtc="2025-05-17T14:11:00Z">
                      <w:tcPr>
                        <w:tcW w:w="50" w:type="pct"/>
                        <w:hideMark/>
                      </w:tcPr>
                    </w:tcPrChange>
                  </w:tcPr>
                  <w:p w14:paraId="69AD491E" w14:textId="77777777" w:rsidR="003E6B8A" w:rsidRDefault="003E6B8A">
                    <w:pPr>
                      <w:pStyle w:val="Bibliography"/>
                      <w:rPr>
                        <w:noProof/>
                      </w:rPr>
                    </w:pPr>
                    <w:r>
                      <w:rPr>
                        <w:noProof/>
                      </w:rPr>
                      <w:t xml:space="preserve">[35] </w:t>
                    </w:r>
                  </w:p>
                </w:tc>
                <w:tc>
                  <w:tcPr>
                    <w:tcW w:w="0" w:type="auto"/>
                    <w:hideMark/>
                    <w:tcPrChange w:id="1599" w:author="Nikola Mitic" w:date="2025-05-17T16:11:00Z" w16du:dateUtc="2025-05-17T14:11:00Z">
                      <w:tcPr>
                        <w:tcW w:w="0" w:type="auto"/>
                        <w:gridSpan w:val="2"/>
                        <w:hideMark/>
                      </w:tcPr>
                    </w:tcPrChange>
                  </w:tcPr>
                  <w:p w14:paraId="37DB054D" w14:textId="77777777" w:rsidR="003E6B8A" w:rsidRDefault="003E6B8A">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3E6B8A" w14:paraId="431693D4" w14:textId="77777777" w:rsidTr="003E6B8A">
                <w:trPr>
                  <w:divId w:val="405883804"/>
                  <w:tblCellSpacing w:w="15" w:type="dxa"/>
                  <w:trPrChange w:id="1600" w:author="Nikola Mitic" w:date="2025-05-17T16:11:00Z" w16du:dateUtc="2025-05-17T14:11:00Z">
                    <w:trPr>
                      <w:gridAfter w:val="0"/>
                      <w:divId w:val="405883804"/>
                      <w:tblCellSpacing w:w="15" w:type="dxa"/>
                    </w:trPr>
                  </w:trPrChange>
                </w:trPr>
                <w:tc>
                  <w:tcPr>
                    <w:tcW w:w="276" w:type="pct"/>
                    <w:hideMark/>
                    <w:tcPrChange w:id="1601" w:author="Nikola Mitic" w:date="2025-05-17T16:11:00Z" w16du:dateUtc="2025-05-17T14:11:00Z">
                      <w:tcPr>
                        <w:tcW w:w="50" w:type="pct"/>
                        <w:hideMark/>
                      </w:tcPr>
                    </w:tcPrChange>
                  </w:tcPr>
                  <w:p w14:paraId="589E958A" w14:textId="77777777" w:rsidR="003E6B8A" w:rsidRDefault="003E6B8A">
                    <w:pPr>
                      <w:pStyle w:val="Bibliography"/>
                      <w:rPr>
                        <w:noProof/>
                      </w:rPr>
                    </w:pPr>
                    <w:r>
                      <w:rPr>
                        <w:noProof/>
                      </w:rPr>
                      <w:t xml:space="preserve">[36] </w:t>
                    </w:r>
                  </w:p>
                </w:tc>
                <w:tc>
                  <w:tcPr>
                    <w:tcW w:w="0" w:type="auto"/>
                    <w:hideMark/>
                    <w:tcPrChange w:id="1602" w:author="Nikola Mitic" w:date="2025-05-17T16:11:00Z" w16du:dateUtc="2025-05-17T14:11:00Z">
                      <w:tcPr>
                        <w:tcW w:w="0" w:type="auto"/>
                        <w:gridSpan w:val="2"/>
                        <w:hideMark/>
                      </w:tcPr>
                    </w:tcPrChange>
                  </w:tcPr>
                  <w:p w14:paraId="56DBA35A" w14:textId="77777777" w:rsidR="003E6B8A" w:rsidRDefault="003E6B8A">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3E6B8A" w14:paraId="6D26584E" w14:textId="77777777" w:rsidTr="003E6B8A">
                <w:trPr>
                  <w:divId w:val="405883804"/>
                  <w:tblCellSpacing w:w="15" w:type="dxa"/>
                  <w:trPrChange w:id="1603" w:author="Nikola Mitic" w:date="2025-05-17T16:11:00Z" w16du:dateUtc="2025-05-17T14:11:00Z">
                    <w:trPr>
                      <w:gridAfter w:val="0"/>
                      <w:divId w:val="405883804"/>
                      <w:tblCellSpacing w:w="15" w:type="dxa"/>
                    </w:trPr>
                  </w:trPrChange>
                </w:trPr>
                <w:tc>
                  <w:tcPr>
                    <w:tcW w:w="276" w:type="pct"/>
                    <w:hideMark/>
                    <w:tcPrChange w:id="1604" w:author="Nikola Mitic" w:date="2025-05-17T16:11:00Z" w16du:dateUtc="2025-05-17T14:11:00Z">
                      <w:tcPr>
                        <w:tcW w:w="50" w:type="pct"/>
                        <w:hideMark/>
                      </w:tcPr>
                    </w:tcPrChange>
                  </w:tcPr>
                  <w:p w14:paraId="54320794" w14:textId="77777777" w:rsidR="003E6B8A" w:rsidRDefault="003E6B8A">
                    <w:pPr>
                      <w:pStyle w:val="Bibliography"/>
                      <w:rPr>
                        <w:noProof/>
                      </w:rPr>
                    </w:pPr>
                    <w:r>
                      <w:rPr>
                        <w:noProof/>
                      </w:rPr>
                      <w:t xml:space="preserve">[37] </w:t>
                    </w:r>
                  </w:p>
                </w:tc>
                <w:tc>
                  <w:tcPr>
                    <w:tcW w:w="0" w:type="auto"/>
                    <w:hideMark/>
                    <w:tcPrChange w:id="1605" w:author="Nikola Mitic" w:date="2025-05-17T16:11:00Z" w16du:dateUtc="2025-05-17T14:11:00Z">
                      <w:tcPr>
                        <w:tcW w:w="0" w:type="auto"/>
                        <w:gridSpan w:val="2"/>
                        <w:hideMark/>
                      </w:tcPr>
                    </w:tcPrChange>
                  </w:tcPr>
                  <w:p w14:paraId="1E599142" w14:textId="77777777" w:rsidR="003E6B8A" w:rsidRDefault="003E6B8A">
                    <w:pPr>
                      <w:pStyle w:val="Bibliography"/>
                      <w:rPr>
                        <w:noProof/>
                      </w:rPr>
                    </w:pPr>
                    <w:r>
                      <w:rPr>
                        <w:noProof/>
                      </w:rPr>
                      <w:t>„SPA (Single-page application),“ [На мрежи]. Available: https://developer.mozilla.org/en-US/docs/Glossary/SPA. [Последњи приступ 16 Октобар 2024].</w:t>
                    </w:r>
                  </w:p>
                </w:tc>
              </w:tr>
              <w:tr w:rsidR="003E6B8A" w14:paraId="2305178C" w14:textId="77777777" w:rsidTr="003E6B8A">
                <w:trPr>
                  <w:divId w:val="405883804"/>
                  <w:tblCellSpacing w:w="15" w:type="dxa"/>
                  <w:trPrChange w:id="1606" w:author="Nikola Mitic" w:date="2025-05-17T16:11:00Z" w16du:dateUtc="2025-05-17T14:11:00Z">
                    <w:trPr>
                      <w:gridAfter w:val="0"/>
                      <w:divId w:val="405883804"/>
                      <w:tblCellSpacing w:w="15" w:type="dxa"/>
                    </w:trPr>
                  </w:trPrChange>
                </w:trPr>
                <w:tc>
                  <w:tcPr>
                    <w:tcW w:w="276" w:type="pct"/>
                    <w:hideMark/>
                    <w:tcPrChange w:id="1607" w:author="Nikola Mitic" w:date="2025-05-17T16:11:00Z" w16du:dateUtc="2025-05-17T14:11:00Z">
                      <w:tcPr>
                        <w:tcW w:w="50" w:type="pct"/>
                        <w:hideMark/>
                      </w:tcPr>
                    </w:tcPrChange>
                  </w:tcPr>
                  <w:p w14:paraId="7316A58A" w14:textId="77777777" w:rsidR="003E6B8A" w:rsidRDefault="003E6B8A">
                    <w:pPr>
                      <w:pStyle w:val="Bibliography"/>
                      <w:rPr>
                        <w:noProof/>
                      </w:rPr>
                    </w:pPr>
                    <w:r>
                      <w:rPr>
                        <w:noProof/>
                      </w:rPr>
                      <w:t xml:space="preserve">[38] </w:t>
                    </w:r>
                  </w:p>
                </w:tc>
                <w:tc>
                  <w:tcPr>
                    <w:tcW w:w="0" w:type="auto"/>
                    <w:hideMark/>
                    <w:tcPrChange w:id="1608" w:author="Nikola Mitic" w:date="2025-05-17T16:11:00Z" w16du:dateUtc="2025-05-17T14:11:00Z">
                      <w:tcPr>
                        <w:tcW w:w="0" w:type="auto"/>
                        <w:gridSpan w:val="2"/>
                        <w:hideMark/>
                      </w:tcPr>
                    </w:tcPrChange>
                  </w:tcPr>
                  <w:p w14:paraId="46D98D0D" w14:textId="77777777" w:rsidR="003E6B8A" w:rsidRDefault="003E6B8A">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3E6B8A" w14:paraId="5EDA0813" w14:textId="77777777" w:rsidTr="003E6B8A">
                <w:trPr>
                  <w:divId w:val="405883804"/>
                  <w:tblCellSpacing w:w="15" w:type="dxa"/>
                  <w:trPrChange w:id="1609" w:author="Nikola Mitic" w:date="2025-05-17T16:11:00Z" w16du:dateUtc="2025-05-17T14:11:00Z">
                    <w:trPr>
                      <w:gridAfter w:val="0"/>
                      <w:divId w:val="405883804"/>
                      <w:tblCellSpacing w:w="15" w:type="dxa"/>
                    </w:trPr>
                  </w:trPrChange>
                </w:trPr>
                <w:tc>
                  <w:tcPr>
                    <w:tcW w:w="276" w:type="pct"/>
                    <w:hideMark/>
                    <w:tcPrChange w:id="1610" w:author="Nikola Mitic" w:date="2025-05-17T16:11:00Z" w16du:dateUtc="2025-05-17T14:11:00Z">
                      <w:tcPr>
                        <w:tcW w:w="50" w:type="pct"/>
                        <w:hideMark/>
                      </w:tcPr>
                    </w:tcPrChange>
                  </w:tcPr>
                  <w:p w14:paraId="156517F3" w14:textId="77777777" w:rsidR="003E6B8A" w:rsidRDefault="003E6B8A">
                    <w:pPr>
                      <w:pStyle w:val="Bibliography"/>
                      <w:rPr>
                        <w:noProof/>
                      </w:rPr>
                    </w:pPr>
                    <w:r>
                      <w:rPr>
                        <w:noProof/>
                      </w:rPr>
                      <w:t xml:space="preserve">[39] </w:t>
                    </w:r>
                  </w:p>
                </w:tc>
                <w:tc>
                  <w:tcPr>
                    <w:tcW w:w="0" w:type="auto"/>
                    <w:hideMark/>
                    <w:tcPrChange w:id="1611" w:author="Nikola Mitic" w:date="2025-05-17T16:11:00Z" w16du:dateUtc="2025-05-17T14:11:00Z">
                      <w:tcPr>
                        <w:tcW w:w="0" w:type="auto"/>
                        <w:gridSpan w:val="2"/>
                        <w:hideMark/>
                      </w:tcPr>
                    </w:tcPrChange>
                  </w:tcPr>
                  <w:p w14:paraId="625480B2" w14:textId="77777777" w:rsidR="003E6B8A" w:rsidRDefault="003E6B8A">
                    <w:pPr>
                      <w:pStyle w:val="Bibliography"/>
                      <w:rPr>
                        <w:noProof/>
                      </w:rPr>
                    </w:pPr>
                    <w:r>
                      <w:rPr>
                        <w:noProof/>
                      </w:rPr>
                      <w:t>„JetBrains,“ [На мрежи]. Available: https://www.jetbrains.com/webstorm/. [Последњи приступ 12 Октобар 2024].</w:t>
                    </w:r>
                  </w:p>
                </w:tc>
              </w:tr>
              <w:tr w:rsidR="003E6B8A" w14:paraId="3319B887" w14:textId="77777777" w:rsidTr="003E6B8A">
                <w:trPr>
                  <w:divId w:val="405883804"/>
                  <w:tblCellSpacing w:w="15" w:type="dxa"/>
                  <w:trPrChange w:id="1612" w:author="Nikola Mitic" w:date="2025-05-17T16:11:00Z" w16du:dateUtc="2025-05-17T14:11:00Z">
                    <w:trPr>
                      <w:gridAfter w:val="0"/>
                      <w:divId w:val="405883804"/>
                      <w:tblCellSpacing w:w="15" w:type="dxa"/>
                    </w:trPr>
                  </w:trPrChange>
                </w:trPr>
                <w:tc>
                  <w:tcPr>
                    <w:tcW w:w="276" w:type="pct"/>
                    <w:hideMark/>
                    <w:tcPrChange w:id="1613" w:author="Nikola Mitic" w:date="2025-05-17T16:11:00Z" w16du:dateUtc="2025-05-17T14:11:00Z">
                      <w:tcPr>
                        <w:tcW w:w="50" w:type="pct"/>
                        <w:hideMark/>
                      </w:tcPr>
                    </w:tcPrChange>
                  </w:tcPr>
                  <w:p w14:paraId="6D74B1D1" w14:textId="77777777" w:rsidR="003E6B8A" w:rsidRDefault="003E6B8A">
                    <w:pPr>
                      <w:pStyle w:val="Bibliography"/>
                      <w:rPr>
                        <w:noProof/>
                      </w:rPr>
                    </w:pPr>
                    <w:r>
                      <w:rPr>
                        <w:noProof/>
                      </w:rPr>
                      <w:t xml:space="preserve">[40] </w:t>
                    </w:r>
                  </w:p>
                </w:tc>
                <w:tc>
                  <w:tcPr>
                    <w:tcW w:w="0" w:type="auto"/>
                    <w:hideMark/>
                    <w:tcPrChange w:id="1614" w:author="Nikola Mitic" w:date="2025-05-17T16:11:00Z" w16du:dateUtc="2025-05-17T14:11:00Z">
                      <w:tcPr>
                        <w:tcW w:w="0" w:type="auto"/>
                        <w:gridSpan w:val="2"/>
                        <w:hideMark/>
                      </w:tcPr>
                    </w:tcPrChange>
                  </w:tcPr>
                  <w:p w14:paraId="30D694DD" w14:textId="77777777" w:rsidR="003E6B8A" w:rsidRDefault="003E6B8A">
                    <w:pPr>
                      <w:pStyle w:val="Bibliography"/>
                      <w:rPr>
                        <w:noProof/>
                      </w:rPr>
                    </w:pPr>
                    <w:r>
                      <w:rPr>
                        <w:noProof/>
                      </w:rPr>
                      <w:t>„Google Cloud Console,“ [На мрежи]. Available: https://console.cloud.google.com. [Последњи приступ 18 Октобар 2024].</w:t>
                    </w:r>
                  </w:p>
                </w:tc>
              </w:tr>
              <w:tr w:rsidR="003E6B8A" w14:paraId="60B7DE91" w14:textId="77777777" w:rsidTr="003E6B8A">
                <w:trPr>
                  <w:divId w:val="405883804"/>
                  <w:tblCellSpacing w:w="15" w:type="dxa"/>
                  <w:trPrChange w:id="1615" w:author="Nikola Mitic" w:date="2025-05-17T16:11:00Z" w16du:dateUtc="2025-05-17T14:11:00Z">
                    <w:trPr>
                      <w:gridAfter w:val="0"/>
                      <w:divId w:val="405883804"/>
                      <w:tblCellSpacing w:w="15" w:type="dxa"/>
                    </w:trPr>
                  </w:trPrChange>
                </w:trPr>
                <w:tc>
                  <w:tcPr>
                    <w:tcW w:w="276" w:type="pct"/>
                    <w:hideMark/>
                    <w:tcPrChange w:id="1616" w:author="Nikola Mitic" w:date="2025-05-17T16:11:00Z" w16du:dateUtc="2025-05-17T14:11:00Z">
                      <w:tcPr>
                        <w:tcW w:w="50" w:type="pct"/>
                        <w:hideMark/>
                      </w:tcPr>
                    </w:tcPrChange>
                  </w:tcPr>
                  <w:p w14:paraId="7CC8EF80" w14:textId="77777777" w:rsidR="003E6B8A" w:rsidRDefault="003E6B8A">
                    <w:pPr>
                      <w:pStyle w:val="Bibliography"/>
                      <w:rPr>
                        <w:noProof/>
                      </w:rPr>
                    </w:pPr>
                    <w:r>
                      <w:rPr>
                        <w:noProof/>
                      </w:rPr>
                      <w:t xml:space="preserve">[41] </w:t>
                    </w:r>
                  </w:p>
                </w:tc>
                <w:tc>
                  <w:tcPr>
                    <w:tcW w:w="0" w:type="auto"/>
                    <w:hideMark/>
                    <w:tcPrChange w:id="1617" w:author="Nikola Mitic" w:date="2025-05-17T16:11:00Z" w16du:dateUtc="2025-05-17T14:11:00Z">
                      <w:tcPr>
                        <w:tcW w:w="0" w:type="auto"/>
                        <w:gridSpan w:val="2"/>
                        <w:hideMark/>
                      </w:tcPr>
                    </w:tcPrChange>
                  </w:tcPr>
                  <w:p w14:paraId="4399073F" w14:textId="77777777" w:rsidR="003E6B8A" w:rsidRDefault="003E6B8A">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3E6B8A" w14:paraId="3E38B029" w14:textId="77777777" w:rsidTr="003E6B8A">
                <w:trPr>
                  <w:divId w:val="405883804"/>
                  <w:tblCellSpacing w:w="15" w:type="dxa"/>
                  <w:trPrChange w:id="1618" w:author="Nikola Mitic" w:date="2025-05-17T16:11:00Z" w16du:dateUtc="2025-05-17T14:11:00Z">
                    <w:trPr>
                      <w:gridAfter w:val="0"/>
                      <w:divId w:val="405883804"/>
                      <w:tblCellSpacing w:w="15" w:type="dxa"/>
                    </w:trPr>
                  </w:trPrChange>
                </w:trPr>
                <w:tc>
                  <w:tcPr>
                    <w:tcW w:w="276" w:type="pct"/>
                    <w:hideMark/>
                    <w:tcPrChange w:id="1619" w:author="Nikola Mitic" w:date="2025-05-17T16:11:00Z" w16du:dateUtc="2025-05-17T14:11:00Z">
                      <w:tcPr>
                        <w:tcW w:w="50" w:type="pct"/>
                        <w:hideMark/>
                      </w:tcPr>
                    </w:tcPrChange>
                  </w:tcPr>
                  <w:p w14:paraId="08E242FC" w14:textId="77777777" w:rsidR="003E6B8A" w:rsidRDefault="003E6B8A">
                    <w:pPr>
                      <w:pStyle w:val="Bibliography"/>
                      <w:rPr>
                        <w:noProof/>
                      </w:rPr>
                    </w:pPr>
                    <w:r>
                      <w:rPr>
                        <w:noProof/>
                      </w:rPr>
                      <w:lastRenderedPageBreak/>
                      <w:t xml:space="preserve">[42] </w:t>
                    </w:r>
                  </w:p>
                </w:tc>
                <w:tc>
                  <w:tcPr>
                    <w:tcW w:w="0" w:type="auto"/>
                    <w:hideMark/>
                    <w:tcPrChange w:id="1620" w:author="Nikola Mitic" w:date="2025-05-17T16:11:00Z" w16du:dateUtc="2025-05-17T14:11:00Z">
                      <w:tcPr>
                        <w:tcW w:w="0" w:type="auto"/>
                        <w:gridSpan w:val="2"/>
                        <w:hideMark/>
                      </w:tcPr>
                    </w:tcPrChange>
                  </w:tcPr>
                  <w:p w14:paraId="6B307D02" w14:textId="77777777" w:rsidR="003E6B8A" w:rsidRDefault="003E6B8A">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3E6B8A" w14:paraId="552D6D6A" w14:textId="77777777" w:rsidTr="003E6B8A">
                <w:trPr>
                  <w:divId w:val="405883804"/>
                  <w:tblCellSpacing w:w="15" w:type="dxa"/>
                  <w:trPrChange w:id="1621" w:author="Nikola Mitic" w:date="2025-05-17T16:11:00Z" w16du:dateUtc="2025-05-17T14:11:00Z">
                    <w:trPr>
                      <w:gridAfter w:val="0"/>
                      <w:divId w:val="405883804"/>
                      <w:tblCellSpacing w:w="15" w:type="dxa"/>
                    </w:trPr>
                  </w:trPrChange>
                </w:trPr>
                <w:tc>
                  <w:tcPr>
                    <w:tcW w:w="276" w:type="pct"/>
                    <w:hideMark/>
                    <w:tcPrChange w:id="1622" w:author="Nikola Mitic" w:date="2025-05-17T16:11:00Z" w16du:dateUtc="2025-05-17T14:11:00Z">
                      <w:tcPr>
                        <w:tcW w:w="50" w:type="pct"/>
                        <w:hideMark/>
                      </w:tcPr>
                    </w:tcPrChange>
                  </w:tcPr>
                  <w:p w14:paraId="1FCAE73E" w14:textId="77777777" w:rsidR="003E6B8A" w:rsidRDefault="003E6B8A">
                    <w:pPr>
                      <w:pStyle w:val="Bibliography"/>
                      <w:rPr>
                        <w:noProof/>
                      </w:rPr>
                    </w:pPr>
                    <w:r>
                      <w:rPr>
                        <w:noProof/>
                      </w:rPr>
                      <w:t xml:space="preserve">[43] </w:t>
                    </w:r>
                  </w:p>
                </w:tc>
                <w:tc>
                  <w:tcPr>
                    <w:tcW w:w="0" w:type="auto"/>
                    <w:hideMark/>
                    <w:tcPrChange w:id="1623" w:author="Nikola Mitic" w:date="2025-05-17T16:11:00Z" w16du:dateUtc="2025-05-17T14:11:00Z">
                      <w:tcPr>
                        <w:tcW w:w="0" w:type="auto"/>
                        <w:gridSpan w:val="2"/>
                        <w:hideMark/>
                      </w:tcPr>
                    </w:tcPrChange>
                  </w:tcPr>
                  <w:p w14:paraId="461600E7" w14:textId="77777777" w:rsidR="003E6B8A" w:rsidRDefault="003E6B8A">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3E6B8A" w14:paraId="0B62E669" w14:textId="77777777" w:rsidTr="003E6B8A">
                <w:trPr>
                  <w:divId w:val="405883804"/>
                  <w:tblCellSpacing w:w="15" w:type="dxa"/>
                  <w:trPrChange w:id="1624" w:author="Nikola Mitic" w:date="2025-05-17T16:11:00Z" w16du:dateUtc="2025-05-17T14:11:00Z">
                    <w:trPr>
                      <w:gridAfter w:val="0"/>
                      <w:divId w:val="405883804"/>
                      <w:tblCellSpacing w:w="15" w:type="dxa"/>
                    </w:trPr>
                  </w:trPrChange>
                </w:trPr>
                <w:tc>
                  <w:tcPr>
                    <w:tcW w:w="276" w:type="pct"/>
                    <w:hideMark/>
                    <w:tcPrChange w:id="1625" w:author="Nikola Mitic" w:date="2025-05-17T16:11:00Z" w16du:dateUtc="2025-05-17T14:11:00Z">
                      <w:tcPr>
                        <w:tcW w:w="50" w:type="pct"/>
                        <w:hideMark/>
                      </w:tcPr>
                    </w:tcPrChange>
                  </w:tcPr>
                  <w:p w14:paraId="4ACB70FF" w14:textId="77777777" w:rsidR="003E6B8A" w:rsidRDefault="003E6B8A">
                    <w:pPr>
                      <w:pStyle w:val="Bibliography"/>
                      <w:rPr>
                        <w:noProof/>
                      </w:rPr>
                    </w:pPr>
                    <w:r>
                      <w:rPr>
                        <w:noProof/>
                      </w:rPr>
                      <w:t xml:space="preserve">[44] </w:t>
                    </w:r>
                  </w:p>
                </w:tc>
                <w:tc>
                  <w:tcPr>
                    <w:tcW w:w="0" w:type="auto"/>
                    <w:hideMark/>
                    <w:tcPrChange w:id="1626" w:author="Nikola Mitic" w:date="2025-05-17T16:11:00Z" w16du:dateUtc="2025-05-17T14:11:00Z">
                      <w:tcPr>
                        <w:tcW w:w="0" w:type="auto"/>
                        <w:gridSpan w:val="2"/>
                        <w:hideMark/>
                      </w:tcPr>
                    </w:tcPrChange>
                  </w:tcPr>
                  <w:p w14:paraId="79BAB948" w14:textId="77777777" w:rsidR="003E6B8A" w:rsidRDefault="003E6B8A">
                    <w:pPr>
                      <w:pStyle w:val="Bibliography"/>
                      <w:rPr>
                        <w:noProof/>
                      </w:rPr>
                    </w:pPr>
                    <w:r>
                      <w:rPr>
                        <w:noProof/>
                      </w:rPr>
                      <w:t>M. J. U. H. H. J. R. Edy Budiman, „Eloquent Object Relational Mapping Models for Biodiversity Information System,“ Universitas Mulawarman, Samarinda, Indonesia, 2017.</w:t>
                    </w:r>
                  </w:p>
                </w:tc>
              </w:tr>
            </w:tbl>
            <w:p w14:paraId="6C2E094F" w14:textId="77777777" w:rsidR="003E6B8A" w:rsidRDefault="003E6B8A">
              <w:pPr>
                <w:divId w:val="405883804"/>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50"/>
      <w:type w:val="continuous"/>
      <w:pgSz w:w="12240" w:h="15840"/>
      <w:pgMar w:top="1440" w:right="1440" w:bottom="1440" w:left="1440" w:header="720" w:footer="720" w:gutter="0"/>
      <w:pgNumType w:start="6"/>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3" w:author="Aleksandar Stanimirovic" w:date="2025-05-13T10:58:00Z" w:initials="AS">
    <w:p w14:paraId="489E40C3" w14:textId="77777777" w:rsidR="00E62E9D" w:rsidRDefault="00E62E9D" w:rsidP="00E62E9D">
      <w:pPr>
        <w:pStyle w:val="CommentText"/>
        <w:jc w:val="left"/>
      </w:pPr>
      <w:r>
        <w:rPr>
          <w:rStyle w:val="CommentReference"/>
        </w:rPr>
        <w:annotationRef/>
      </w:r>
      <w:r>
        <w:t xml:space="preserve">Покушајте да ово провучете кроз ChatGPT и да  мало средите овај текст што се тиче енглеског језике. </w:t>
      </w:r>
    </w:p>
  </w:comment>
  <w:comment w:id="389" w:author="Aleksandar Stanimirovic" w:date="2025-05-13T11:01:00Z" w:initials="AS">
    <w:p w14:paraId="634B8405" w14:textId="77777777" w:rsidR="00E62E9D" w:rsidRDefault="00E62E9D" w:rsidP="00E62E9D">
      <w:pPr>
        <w:pStyle w:val="CommentText"/>
        <w:jc w:val="left"/>
      </w:pPr>
      <w:r>
        <w:rPr>
          <w:rStyle w:val="CommentReference"/>
        </w:rPr>
        <w:annotationRef/>
      </w:r>
      <w:r>
        <w:t>Nema potrebe za objasnjenjima u footerima. Mozete da koristite radno okruzenje I nema sad potrebe da to objasnjavate. Ovo je ipak strucni tekst. I generalno u dokumentu ne koristite footer-e.Ako nesto treba da objasnite, objasnite direktno u tekstu. Ako imate neke linkove ili sl. to prebacite u koriscenu literaturu.</w:t>
      </w:r>
    </w:p>
  </w:comment>
  <w:comment w:id="421" w:author="Aleksandar Stanimirovic" w:date="2025-06-12T10:39:00Z" w:initials="AS">
    <w:p w14:paraId="44A4581E" w14:textId="77777777" w:rsidR="006502DD" w:rsidRDefault="006502DD" w:rsidP="006502DD">
      <w:pPr>
        <w:pStyle w:val="CommentText"/>
        <w:jc w:val="left"/>
      </w:pPr>
      <w:r>
        <w:rPr>
          <w:rStyle w:val="CommentReference"/>
        </w:rPr>
        <w:annotationRef/>
      </w:r>
      <w:r>
        <w:t xml:space="preserve">Да би сте </w:t>
      </w:r>
      <w:r>
        <w:rPr>
          <w:lang w:val="ru-RU"/>
        </w:rPr>
        <w:t>кориситли</w:t>
      </w:r>
      <w:r>
        <w:t xml:space="preserve"> </w:t>
      </w:r>
      <w:r>
        <w:rPr>
          <w:lang w:val="ru-RU"/>
        </w:rPr>
        <w:t>скраженицу</w:t>
      </w:r>
      <w:r>
        <w:t xml:space="preserve"> морате да је негде уведете. Нпр. </w:t>
      </w:r>
      <w:r>
        <w:rPr>
          <w:lang w:val="ru-RU"/>
        </w:rPr>
        <w:t>О</w:t>
      </w:r>
      <w:r>
        <w:t xml:space="preserve">вде би било </w:t>
      </w:r>
      <w:r>
        <w:rPr>
          <w:lang w:val="ru-RU"/>
        </w:rPr>
        <w:t>објектно</w:t>
      </w:r>
      <w:r>
        <w:t xml:space="preserve"> релациони </w:t>
      </w:r>
      <w:r>
        <w:rPr>
          <w:lang w:val="ru-RU"/>
        </w:rPr>
        <w:t>мапер</w:t>
      </w:r>
      <w:r>
        <w:t xml:space="preserve"> (ОРМ). Проверите за сваку скраћеницу.</w:t>
      </w:r>
    </w:p>
  </w:comment>
  <w:comment w:id="499" w:author="Aleksandar Stanimirovic" w:date="2025-05-13T11:15:00Z" w:initials="AS">
    <w:p w14:paraId="15DA737C" w14:textId="1BEE0A6F" w:rsidR="00165B0C" w:rsidRDefault="00165B0C" w:rsidP="00165B0C">
      <w:pPr>
        <w:pStyle w:val="CommentText"/>
        <w:jc w:val="left"/>
      </w:pPr>
      <w:r>
        <w:rPr>
          <w:rStyle w:val="CommentReference"/>
        </w:rPr>
        <w:annotationRef/>
      </w:r>
      <w:r>
        <w:t xml:space="preserve">Ово мало треба да исправите. Идеја је да у практичном делу рада имплементирате </w:t>
      </w:r>
      <w:r>
        <w:rPr>
          <w:lang w:val="ru-RU"/>
        </w:rPr>
        <w:t>протип</w:t>
      </w:r>
      <w:r>
        <w:t xml:space="preserve"> </w:t>
      </w:r>
      <w:r>
        <w:rPr>
          <w:lang w:val="ru-RU"/>
        </w:rPr>
        <w:t>апликаицје</w:t>
      </w:r>
      <w:r>
        <w:t xml:space="preserve"> за …. За имплементацију </w:t>
      </w:r>
      <w:r>
        <w:rPr>
          <w:lang w:val="ru-RU"/>
        </w:rPr>
        <w:t>апликаицје</w:t>
      </w:r>
      <w:r>
        <w:t xml:space="preserve"> биће коришћен … Ако можете да наведете разлог зашто мислите да је добро коришћење предложене технологије у </w:t>
      </w:r>
      <w:r>
        <w:rPr>
          <w:lang w:val="ru-RU"/>
        </w:rPr>
        <w:t>апликаицји</w:t>
      </w:r>
      <w:r>
        <w:t xml:space="preserve"> то би било добро.</w:t>
      </w:r>
    </w:p>
  </w:comment>
  <w:comment w:id="612" w:author="Aleksandar Stanimirovic" w:date="2025-05-13T11:02:00Z" w:initials="AS">
    <w:p w14:paraId="399F056A" w14:textId="71CBAF17" w:rsidR="00E62E9D" w:rsidRDefault="00E62E9D" w:rsidP="00E62E9D">
      <w:pPr>
        <w:pStyle w:val="CommentText"/>
        <w:jc w:val="left"/>
      </w:pPr>
      <w:r>
        <w:rPr>
          <w:rStyle w:val="CommentReference"/>
        </w:rPr>
        <w:annotationRef/>
      </w:r>
      <w:r>
        <w:t>Samo zamenite redosled. Najpre definisite kolone pa onda redove.</w:t>
      </w:r>
    </w:p>
  </w:comment>
  <w:comment w:id="687" w:author="Aleksandar Stanimirovic" w:date="2025-05-13T11:03:00Z" w:initials="AS">
    <w:p w14:paraId="1377F404" w14:textId="77777777" w:rsidR="00E62E9D" w:rsidRDefault="00E62E9D" w:rsidP="00E62E9D">
      <w:pPr>
        <w:pStyle w:val="CommentText"/>
        <w:jc w:val="left"/>
      </w:pPr>
      <w:r>
        <w:rPr>
          <w:rStyle w:val="CommentReference"/>
        </w:rPr>
        <w:annotationRef/>
      </w:r>
      <w:r>
        <w:t>Jedinstveno</w:t>
      </w:r>
    </w:p>
  </w:comment>
  <w:comment w:id="688" w:author="Aleksandar Stanimirovic" w:date="2025-05-13T11:03:00Z" w:initials="AS">
    <w:p w14:paraId="105BE40C" w14:textId="0DD9D1ED" w:rsidR="00E62E9D" w:rsidRDefault="00E62E9D" w:rsidP="00E62E9D">
      <w:pPr>
        <w:pStyle w:val="CommentText"/>
        <w:jc w:val="left"/>
      </w:pPr>
      <w:r>
        <w:rPr>
          <w:rStyle w:val="CommentReference"/>
        </w:rPr>
        <w:annotationRef/>
      </w:r>
      <w:r>
        <w:t>Primarni kljuc ne mora da bude broj. Imate definiciju kljuca sa predavanja iz Baza podataka. Iz prakticnih razloga najcesce se koristi numericka vrednost ali se danas srecu I uuid vrednosti.</w:t>
      </w:r>
    </w:p>
  </w:comment>
  <w:comment w:id="1172" w:author="Aleksandar Stanimirovic" w:date="2025-05-13T11:07:00Z" w:initials="AS">
    <w:p w14:paraId="258918F6" w14:textId="77777777" w:rsidR="00F8449E" w:rsidRDefault="00F8449E" w:rsidP="00F8449E">
      <w:pPr>
        <w:pStyle w:val="CommentText"/>
        <w:jc w:val="left"/>
      </w:pPr>
      <w:r>
        <w:rPr>
          <w:rStyle w:val="CommentReference"/>
        </w:rPr>
        <w:annotationRef/>
      </w:r>
      <w:r>
        <w:t>Kod tretirati kao sliku. Svaka slika ima broj koji treba da bude spomenut u tekstu. U ovom slucaju bi bilo Na Slici 10 je prikazan deo konfiguraciju u env dokumentu vezan za komunikaciju sa relacionom bazom podataka.</w:t>
      </w:r>
    </w:p>
  </w:comment>
  <w:comment w:id="1307" w:author="Aleksandar Stanimirovic" w:date="2025-05-13T11:09:00Z" w:initials="AS">
    <w:p w14:paraId="2662D8C2" w14:textId="77777777" w:rsidR="00F8449E" w:rsidRDefault="00F8449E" w:rsidP="00F8449E">
      <w:pPr>
        <w:pStyle w:val="CommentText"/>
        <w:jc w:val="left"/>
      </w:pPr>
      <w:r>
        <w:rPr>
          <w:rStyle w:val="CommentReference"/>
        </w:rPr>
        <w:annotationRef/>
      </w:r>
      <w:r>
        <w:t>Svaka slika treba da bude pomenuta u tekstu.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9E40C3" w15:done="0"/>
  <w15:commentEx w15:paraId="634B8405" w15:done="0"/>
  <w15:commentEx w15:paraId="44A4581E" w15:done="0"/>
  <w15:commentEx w15:paraId="15DA737C" w15:done="0"/>
  <w15:commentEx w15:paraId="399F056A" w15:done="0"/>
  <w15:commentEx w15:paraId="1377F404" w15:done="0"/>
  <w15:commentEx w15:paraId="105BE40C" w15:done="0"/>
  <w15:commentEx w15:paraId="258918F6" w15:done="0"/>
  <w15:commentEx w15:paraId="2662D8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5A7E48" w16cex:dateUtc="2025-05-13T08:58:00Z">
    <w16cex:extLst>
      <w16:ext w16:uri="{CE6994B0-6A32-4C9F-8C6B-6E91EDA988CE}">
        <cr:reactions xmlns:cr="http://schemas.microsoft.com/office/comments/2020/reactions">
          <cr:reaction reactionType="1">
            <cr:reactionInfo dateUtc="2025-05-17T13:34:20Z">
              <cr:user userId="958dc0ad04c8a128" userProvider="Windows Live" userName="Nikola Mitic"/>
            </cr:reactionInfo>
          </cr:reaction>
        </cr:reactions>
      </w16:ext>
    </w16cex:extLst>
  </w16cex:commentExtensible>
  <w16cex:commentExtensible w16cex:durableId="3C3E37AD" w16cex:dateUtc="2025-05-13T09:01:00Z">
    <w16cex:extLst>
      <w16:ext w16:uri="{CE6994B0-6A32-4C9F-8C6B-6E91EDA988CE}">
        <cr:reactions xmlns:cr="http://schemas.microsoft.com/office/comments/2020/reactions">
          <cr:reaction reactionType="1">
            <cr:reactionInfo dateUtc="2025-05-17T13:34:34Z">
              <cr:user userId="958dc0ad04c8a128" userProvider="Windows Live" userName="Nikola Mitic"/>
            </cr:reactionInfo>
          </cr:reaction>
        </cr:reactions>
      </w16:ext>
    </w16cex:extLst>
  </w16cex:commentExtensible>
  <w16cex:commentExtensible w16cex:durableId="44337CFC" w16cex:dateUtc="2025-06-12T08:39:00Z">
    <w16cex:extLst>
      <w16:ext w16:uri="{CE6994B0-6A32-4C9F-8C6B-6E91EDA988CE}">
        <cr:reactions xmlns:cr="http://schemas.microsoft.com/office/comments/2020/reactions">
          <cr:reaction reactionType="1">
            <cr:reactionInfo dateUtc="2025-07-07T23:07:24Z">
              <cr:user userId="958dc0ad04c8a128" userProvider="Windows Live" userName="Nikola Mitic"/>
            </cr:reactionInfo>
          </cr:reaction>
        </cr:reactions>
      </w16:ext>
    </w16cex:extLst>
  </w16cex:commentExtensible>
  <w16cex:commentExtensible w16cex:durableId="65E7F330" w16cex:dateUtc="2025-05-13T09:15:00Z">
    <w16cex:extLst>
      <w16:ext w16:uri="{CE6994B0-6A32-4C9F-8C6B-6E91EDA988CE}">
        <cr:reactions xmlns:cr="http://schemas.microsoft.com/office/comments/2020/reactions">
          <cr:reaction reactionType="1">
            <cr:reactionInfo dateUtc="2025-05-17T13:34:46Z">
              <cr:user userId="958dc0ad04c8a128" userProvider="Windows Live" userName="Nikola Mitic"/>
            </cr:reactionInfo>
          </cr:reaction>
        </cr:reactions>
      </w16:ext>
    </w16cex:extLst>
  </w16cex:commentExtensible>
  <w16cex:commentExtensible w16cex:durableId="10E833C3" w16cex:dateUtc="2025-05-13T09:02:00Z">
    <w16cex:extLst>
      <w16:ext w16:uri="{CE6994B0-6A32-4C9F-8C6B-6E91EDA988CE}">
        <cr:reactions xmlns:cr="http://schemas.microsoft.com/office/comments/2020/reactions">
          <cr:reaction reactionType="1">
            <cr:reactionInfo dateUtc="2025-05-17T13:35:00Z">
              <cr:user userId="958dc0ad04c8a128" userProvider="Windows Live" userName="Nikola Mitic"/>
            </cr:reactionInfo>
          </cr:reaction>
        </cr:reactions>
      </w16:ext>
    </w16cex:extLst>
  </w16cex:commentExtensible>
  <w16cex:commentExtensible w16cex:durableId="3BFEFA84" w16cex:dateUtc="2025-05-13T09:03:00Z">
    <w16cex:extLst>
      <w16:ext w16:uri="{CE6994B0-6A32-4C9F-8C6B-6E91EDA988CE}">
        <cr:reactions xmlns:cr="http://schemas.microsoft.com/office/comments/2020/reactions">
          <cr:reaction reactionType="1">
            <cr:reactionInfo dateUtc="2025-05-17T13:33:57Z">
              <cr:user userId="958dc0ad04c8a128" userProvider="Windows Live" userName="Nikola Mitic"/>
            </cr:reactionInfo>
          </cr:reaction>
        </cr:reactions>
      </w16:ext>
    </w16cex:extLst>
  </w16cex:commentExtensible>
  <w16cex:commentExtensible w16cex:durableId="7559737C" w16cex:dateUtc="2025-05-13T09:03:00Z">
    <w16cex:extLst>
      <w16:ext w16:uri="{CE6994B0-6A32-4C9F-8C6B-6E91EDA988CE}">
        <cr:reactions xmlns:cr="http://schemas.microsoft.com/office/comments/2020/reactions">
          <cr:reaction reactionType="1">
            <cr:reactionInfo dateUtc="2025-05-17T13:33:13Z">
              <cr:user userId="958dc0ad04c8a128" userProvider="Windows Live" userName="Nikola Mitic"/>
            </cr:reactionInfo>
          </cr:reaction>
        </cr:reactions>
      </w16:ext>
    </w16cex:extLst>
  </w16cex:commentExtensible>
  <w16cex:commentExtensible w16cex:durableId="14B9C8F9" w16cex:dateUtc="2025-05-13T09:07:00Z">
    <w16cex:extLst>
      <w16:ext w16:uri="{CE6994B0-6A32-4C9F-8C6B-6E91EDA988CE}">
        <cr:reactions xmlns:cr="http://schemas.microsoft.com/office/comments/2020/reactions">
          <cr:reaction reactionType="1">
            <cr:reactionInfo dateUtc="2025-05-17T13:41:35Z">
              <cr:user userId="958dc0ad04c8a128" userProvider="Windows Live" userName="Nikola Mitic"/>
            </cr:reactionInfo>
          </cr:reaction>
        </cr:reactions>
      </w16:ext>
    </w16cex:extLst>
  </w16cex:commentExtensible>
  <w16cex:commentExtensible w16cex:durableId="731A4C9E" w16cex:dateUtc="2025-05-13T09:09:00Z">
    <w16cex:extLst>
      <w16:ext w16:uri="{CE6994B0-6A32-4C9F-8C6B-6E91EDA988CE}">
        <cr:reactions xmlns:cr="http://schemas.microsoft.com/office/comments/2020/reactions">
          <cr:reaction reactionType="1">
            <cr:reactionInfo dateUtc="2025-05-17T13:41:46Z">
              <cr:user userId="958dc0ad04c8a128" userProvider="Windows Live" userName="Nikola Mitic"/>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9E40C3" w16cid:durableId="525A7E48"/>
  <w16cid:commentId w16cid:paraId="634B8405" w16cid:durableId="3C3E37AD"/>
  <w16cid:commentId w16cid:paraId="44A4581E" w16cid:durableId="44337CFC"/>
  <w16cid:commentId w16cid:paraId="15DA737C" w16cid:durableId="65E7F330"/>
  <w16cid:commentId w16cid:paraId="399F056A" w16cid:durableId="10E833C3"/>
  <w16cid:commentId w16cid:paraId="1377F404" w16cid:durableId="3BFEFA84"/>
  <w16cid:commentId w16cid:paraId="105BE40C" w16cid:durableId="7559737C"/>
  <w16cid:commentId w16cid:paraId="258918F6" w16cid:durableId="14B9C8F9"/>
  <w16cid:commentId w16cid:paraId="2662D8C2" w16cid:durableId="731A4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45983C" w14:textId="77777777" w:rsidR="00983EB8" w:rsidRPr="005C552C" w:rsidRDefault="00983EB8" w:rsidP="00A2473D">
      <w:pPr>
        <w:spacing w:after="0"/>
      </w:pPr>
      <w:r w:rsidRPr="005C552C">
        <w:separator/>
      </w:r>
    </w:p>
  </w:endnote>
  <w:endnote w:type="continuationSeparator" w:id="0">
    <w:p w14:paraId="347E5F15" w14:textId="77777777" w:rsidR="00983EB8" w:rsidRPr="005C552C" w:rsidRDefault="00983EB8"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D283C0" w14:textId="77777777" w:rsidR="00983EB8" w:rsidRPr="005C552C" w:rsidRDefault="00983EB8" w:rsidP="00A2473D">
      <w:pPr>
        <w:spacing w:after="0"/>
      </w:pPr>
      <w:r w:rsidRPr="005C552C">
        <w:separator/>
      </w:r>
    </w:p>
  </w:footnote>
  <w:footnote w:type="continuationSeparator" w:id="0">
    <w:p w14:paraId="314C8281" w14:textId="77777777" w:rsidR="00983EB8" w:rsidRPr="005C552C" w:rsidRDefault="00983EB8" w:rsidP="00A2473D">
      <w:pPr>
        <w:spacing w:after="0"/>
      </w:pPr>
      <w:r w:rsidRPr="005C552C">
        <w:continuationSeparator/>
      </w:r>
    </w:p>
  </w:footnote>
  <w:footnote w:id="1">
    <w:p w14:paraId="49644B42" w14:textId="0E26AAF9" w:rsidR="00D157D3" w:rsidRPr="00D157D3" w:rsidDel="00562AEE" w:rsidRDefault="003C1D27">
      <w:pPr>
        <w:pStyle w:val="FootnoteText"/>
        <w:rPr>
          <w:del w:id="392" w:author="Nikola Mitic" w:date="2025-05-13T20:25:00Z" w16du:dateUtc="2025-05-13T18:25:00Z"/>
        </w:rPr>
      </w:pPr>
      <w:ins w:id="393" w:author="Nikola Mitic" w:date="2025-05-13T20:35:00Z" w16du:dateUtc="2025-05-13T18:35:00Z">
        <w:r w:rsidRPr="005C552C">
          <w:t xml:space="preserve">MVC </w:t>
        </w:r>
      </w:ins>
      <w:del w:id="394" w:author="Nikola Mitic" w:date="2025-05-13T20:25:00Z" w16du:dateUtc="2025-05-13T18:25:00Z">
        <w:r w:rsidR="00D157D3" w:rsidDel="00562AEE">
          <w:rPr>
            <w:rStyle w:val="FootnoteReference"/>
          </w:rPr>
          <w:footnoteRef/>
        </w:r>
        <w:r w:rsidR="00D157D3" w:rsidDel="00562AEE">
          <w:delText xml:space="preserve"> </w:delText>
        </w:r>
        <w:r w:rsidR="00D157D3" w:rsidDel="00562AEE">
          <w:rPr>
            <w:lang w:val="en-US"/>
          </w:rPr>
          <w:delText xml:space="preserve">Freamwork – </w:delText>
        </w:r>
        <w:r w:rsidR="00D157D3" w:rsidDel="00562AEE">
          <w:delText>радно окружење садржано од унапред припремљених основних функционалности упакованих у библиотеке</w:delText>
        </w:r>
      </w:del>
    </w:p>
  </w:footnote>
  <w:footnote w:id="2">
    <w:p w14:paraId="659AEEA9" w14:textId="3E58BAFA" w:rsidR="00FC5E52" w:rsidRPr="00FC5E52" w:rsidDel="003C1D27" w:rsidRDefault="00FC5E52">
      <w:pPr>
        <w:pStyle w:val="FootnoteText"/>
        <w:rPr>
          <w:del w:id="553" w:author="Nikola Mitic" w:date="2025-05-13T20:34:00Z" w16du:dateUtc="2025-05-13T18:34:00Z"/>
        </w:rPr>
      </w:pPr>
      <w:del w:id="554" w:author="Nikola Mitic" w:date="2025-05-13T20:34:00Z" w16du:dateUtc="2025-05-13T18:34:00Z">
        <w:r w:rsidDel="003C1D27">
          <w:rPr>
            <w:rStyle w:val="FootnoteReference"/>
          </w:rPr>
          <w:footnoteRef/>
        </w:r>
        <w:r w:rsidDel="003C1D27">
          <w:delText xml:space="preserve"> </w:delText>
        </w:r>
        <w:r w:rsidRPr="00FC5E52" w:rsidDel="003C1D27">
          <w:rPr>
            <w:i/>
            <w:iCs/>
            <w:lang w:val="en-US"/>
          </w:rPr>
          <w:delText>Open source</w:delText>
        </w:r>
        <w:r w:rsidDel="003C1D27">
          <w:rPr>
            <w:lang w:val="en-US"/>
          </w:rPr>
          <w:delText xml:space="preserve"> </w:delText>
        </w:r>
        <w:r w:rsidR="00D157D3" w:rsidDel="003C1D27">
          <w:rPr>
            <w:lang w:val="en-US"/>
          </w:rPr>
          <w:delText>–</w:delText>
        </w:r>
        <w:r w:rsidDel="003C1D27">
          <w:rPr>
            <w:lang w:val="en-US"/>
          </w:rPr>
          <w:delText xml:space="preserve"> </w:delText>
        </w:r>
        <w:r w:rsidR="00D157D3" w:rsidDel="003C1D27">
          <w:delText>ознака за код који је доступан свима чиме се постиже приступ прегледу начина имплементације и могућност унапређења од стране свих који то желе</w:delText>
        </w:r>
      </w:del>
    </w:p>
  </w:footnote>
  <w:footnote w:id="3">
    <w:p w14:paraId="5211C90B" w14:textId="4C485661" w:rsidR="00D157D3" w:rsidDel="003C1D27" w:rsidRDefault="00D157D3">
      <w:pPr>
        <w:pStyle w:val="FootnoteText"/>
        <w:rPr>
          <w:del w:id="589" w:author="Nikola Mitic" w:date="2025-05-13T20:35:00Z" w16du:dateUtc="2025-05-13T18:35:00Z"/>
        </w:rPr>
      </w:pPr>
      <w:del w:id="590" w:author="Nikola Mitic" w:date="2025-05-13T20:35:00Z" w16du:dateUtc="2025-05-13T18:35:00Z">
        <w:r w:rsidDel="003C1D27">
          <w:rPr>
            <w:rStyle w:val="FootnoteReference"/>
          </w:rPr>
          <w:footnoteRef/>
        </w:r>
        <w:r w:rsidDel="003C1D27">
          <w:delText xml:space="preserve"> </w:delText>
        </w:r>
        <w:r w:rsidRPr="005C552C" w:rsidDel="003C1D27">
          <w:delText>MVC – Model View Controller</w:delText>
        </w:r>
      </w:del>
    </w:p>
  </w:footnote>
  <w:footnote w:id="4">
    <w:p w14:paraId="4FEE1951" w14:textId="794E2D2C" w:rsidR="00AC6823" w:rsidDel="003C1D27" w:rsidRDefault="00AC6823">
      <w:pPr>
        <w:pStyle w:val="FootnoteText"/>
        <w:rPr>
          <w:del w:id="600" w:author="Nikola Mitic" w:date="2025-05-13T20:36:00Z" w16du:dateUtc="2025-05-13T18:36:00Z"/>
        </w:rPr>
      </w:pPr>
      <w:del w:id="601" w:author="Nikola Mitic" w:date="2025-05-13T20:36:00Z" w16du:dateUtc="2025-05-13T18:36:00Z">
        <w:r w:rsidDel="003C1D27">
          <w:rPr>
            <w:rStyle w:val="FootnoteReference"/>
          </w:rPr>
          <w:footnoteRef/>
        </w:r>
        <w:r w:rsidDel="003C1D27">
          <w:delText xml:space="preserve"> </w:delText>
        </w:r>
        <w:r w:rsidRPr="005C552C" w:rsidDel="003C1D27">
          <w:delText>JSON – JavaScript Object Notation</w:delText>
        </w:r>
      </w:del>
    </w:p>
  </w:footnote>
  <w:footnote w:id="5">
    <w:p w14:paraId="748ADD8B" w14:textId="77777777" w:rsidR="008623A3" w:rsidRPr="005C552C" w:rsidDel="003C1D27" w:rsidRDefault="008623A3" w:rsidP="008623A3">
      <w:pPr>
        <w:pStyle w:val="FootnoteText"/>
        <w:rPr>
          <w:del w:id="713" w:author="Nikola Mitic" w:date="2025-05-13T20:37:00Z" w16du:dateUtc="2025-05-13T18:37:00Z"/>
        </w:rPr>
      </w:pPr>
      <w:del w:id="714" w:author="Nikola Mitic" w:date="2025-05-13T20:37:00Z" w16du:dateUtc="2025-05-13T18:37:00Z">
        <w:r w:rsidRPr="005C552C" w:rsidDel="003C1D27">
          <w:rPr>
            <w:rStyle w:val="FootnoteReference"/>
          </w:rPr>
          <w:footnoteRef/>
        </w:r>
        <w:r w:rsidRPr="005C552C" w:rsidDel="003C1D27">
          <w:delText xml:space="preserve"> RDBMS – relational database management system</w:delText>
        </w:r>
      </w:del>
    </w:p>
  </w:footnote>
  <w:footnote w:id="6">
    <w:p w14:paraId="1B47A9F5" w14:textId="3F315C98" w:rsidR="00AC6823" w:rsidRPr="00AC6823" w:rsidDel="003C1D27" w:rsidRDefault="00AC6823">
      <w:pPr>
        <w:pStyle w:val="FootnoteText"/>
        <w:rPr>
          <w:del w:id="744" w:author="Nikola Mitic" w:date="2025-05-13T20:37:00Z" w16du:dateUtc="2025-05-13T18:37:00Z"/>
        </w:rPr>
      </w:pPr>
      <w:del w:id="745" w:author="Nikola Mitic" w:date="2025-05-13T20:37:00Z" w16du:dateUtc="2025-05-13T18:37:00Z">
        <w:r w:rsidDel="003C1D27">
          <w:rPr>
            <w:rStyle w:val="FootnoteReference"/>
          </w:rPr>
          <w:footnoteRef/>
        </w:r>
        <w:r w:rsidDel="003C1D27">
          <w:delText xml:space="preserve"> </w:delText>
        </w:r>
        <w:r w:rsidDel="003C1D27">
          <w:rPr>
            <w:lang w:val="en-US"/>
          </w:rPr>
          <w:delText xml:space="preserve">SQL injection </w:delText>
        </w:r>
        <w:r w:rsidDel="003C1D27">
          <w:delText>напад – напад на базу података који се извршава слањем упита ка бази који има за циљ недозвољену измену или прибављање података</w:delText>
        </w:r>
      </w:del>
    </w:p>
  </w:footnote>
  <w:footnote w:id="7">
    <w:p w14:paraId="64E7B05E" w14:textId="2D655FBD" w:rsidR="00210996" w:rsidDel="003C1D27" w:rsidRDefault="00210996">
      <w:pPr>
        <w:pStyle w:val="FootnoteText"/>
        <w:rPr>
          <w:del w:id="770" w:author="Nikola Mitic" w:date="2025-05-13T20:41:00Z" w16du:dateUtc="2025-05-13T18:41:00Z"/>
        </w:rPr>
      </w:pPr>
      <w:del w:id="771" w:author="Nikola Mitic" w:date="2025-05-13T20:41:00Z" w16du:dateUtc="2025-05-13T18:41:00Z">
        <w:r w:rsidDel="003C1D27">
          <w:rPr>
            <w:rStyle w:val="FootnoteReference"/>
          </w:rPr>
          <w:footnoteRef/>
        </w:r>
        <w:r w:rsidDel="003C1D27">
          <w:delText xml:space="preserve"> </w:delText>
        </w:r>
        <w:r w:rsidRPr="005C552C" w:rsidDel="003C1D27">
          <w:delText>Middleware – посреднички слој који на основу дефинисаних правила проверава право приступа подацима које чува</w:delText>
        </w:r>
      </w:del>
    </w:p>
  </w:footnote>
  <w:footnote w:id="8">
    <w:p w14:paraId="413D89D7" w14:textId="02CAC82D" w:rsidR="00E42BCA" w:rsidRPr="00E42BCA" w:rsidDel="003C1D27" w:rsidRDefault="00E42BCA">
      <w:pPr>
        <w:pStyle w:val="FootnoteText"/>
        <w:rPr>
          <w:del w:id="790" w:author="Nikola Mitic" w:date="2025-05-13T20:41:00Z" w16du:dateUtc="2025-05-13T18:41:00Z"/>
          <w:lang w:val="en-US"/>
        </w:rPr>
      </w:pPr>
      <w:del w:id="791" w:author="Nikola Mitic" w:date="2025-05-13T20:41:00Z" w16du:dateUtc="2025-05-13T18:41:00Z">
        <w:r w:rsidDel="003C1D27">
          <w:rPr>
            <w:rStyle w:val="FootnoteReference"/>
          </w:rPr>
          <w:footnoteRef/>
        </w:r>
        <w:r w:rsidDel="003C1D27">
          <w:delText xml:space="preserve"> </w:delText>
        </w:r>
        <w:r w:rsidDel="003C1D27">
          <w:rPr>
            <w:lang w:val="en-US"/>
          </w:rPr>
          <w:delText>CLI – Command-line interface</w:delText>
        </w:r>
      </w:del>
    </w:p>
  </w:footnote>
  <w:footnote w:id="9">
    <w:p w14:paraId="6D6F0A30" w14:textId="77777777" w:rsidR="004B7B74" w:rsidRPr="005C552C" w:rsidDel="003C1D27" w:rsidRDefault="004B7B74" w:rsidP="004B7B74">
      <w:pPr>
        <w:pStyle w:val="FootnoteText"/>
        <w:rPr>
          <w:del w:id="809" w:author="Nikola Mitic" w:date="2025-05-13T20:43:00Z" w16du:dateUtc="2025-05-13T18:43:00Z"/>
        </w:rPr>
      </w:pPr>
      <w:del w:id="810" w:author="Nikola Mitic" w:date="2025-05-13T20:43:00Z" w16du:dateUtc="2025-05-13T18:43:00Z">
        <w:r w:rsidRPr="005C552C" w:rsidDel="003C1D27">
          <w:rPr>
            <w:rStyle w:val="FootnoteReference"/>
          </w:rPr>
          <w:footnoteRef/>
        </w:r>
        <w:r w:rsidRPr="005C552C" w:rsidDel="003C1D27">
          <w:delText xml:space="preserve"> SPA – Single page application</w:delText>
        </w:r>
      </w:del>
    </w:p>
  </w:footnote>
  <w:footnote w:id="10">
    <w:p w14:paraId="5E5E359D" w14:textId="66A551ED" w:rsidR="005A4A4F" w:rsidRPr="005A4A4F" w:rsidDel="00BF519B" w:rsidRDefault="005A4A4F">
      <w:pPr>
        <w:pStyle w:val="FootnoteText"/>
        <w:rPr>
          <w:del w:id="888" w:author="Nikola Mitic" w:date="2025-05-13T20:45:00Z" w16du:dateUtc="2025-05-13T18:45:00Z"/>
        </w:rPr>
      </w:pPr>
      <w:del w:id="889" w:author="Nikola Mitic" w:date="2025-05-13T20:45:00Z" w16du:dateUtc="2025-05-13T18:45:00Z">
        <w:r w:rsidDel="00BF519B">
          <w:rPr>
            <w:rStyle w:val="FootnoteReference"/>
          </w:rPr>
          <w:footnoteRef/>
        </w:r>
        <w:r w:rsidDel="00BF519B">
          <w:delText xml:space="preserve"> </w:delText>
        </w:r>
        <w:r w:rsidDel="00BF519B">
          <w:rPr>
            <w:lang w:val="en-US"/>
          </w:rPr>
          <w:delText>Hash table</w:delText>
        </w:r>
        <w:r w:rsidDel="00BF519B">
          <w:delText xml:space="preserve"> – или на српском хеш табеле су подаци организовани по принципу кључ вредност који омогућује веома брз и лак приступ и модификацију података</w:delText>
        </w:r>
      </w:del>
    </w:p>
  </w:footnote>
  <w:footnote w:id="11">
    <w:p w14:paraId="343FB80B" w14:textId="77777777" w:rsidR="00D71064" w:rsidRPr="00EB4951" w:rsidDel="00BF519B" w:rsidRDefault="00D71064" w:rsidP="00D71064">
      <w:pPr>
        <w:pStyle w:val="FootnoteText"/>
        <w:rPr>
          <w:del w:id="1021" w:author="Nikola Mitic" w:date="2025-05-13T20:46:00Z" w16du:dateUtc="2025-05-13T18:46:00Z"/>
          <w:lang w:val="en-US"/>
        </w:rPr>
      </w:pPr>
      <w:del w:id="1022" w:author="Nikola Mitic" w:date="2025-05-13T20:46:00Z" w16du:dateUtc="2025-05-13T18:46:00Z">
        <w:r w:rsidDel="00BF519B">
          <w:rPr>
            <w:rStyle w:val="FootnoteReference"/>
          </w:rPr>
          <w:footnoteRef/>
        </w:r>
        <w:r w:rsidDel="00BF519B">
          <w:delText xml:space="preserve"> </w:delText>
        </w:r>
        <w:r w:rsidDel="00BF519B">
          <w:rPr>
            <w:lang w:val="en-US"/>
          </w:rPr>
          <w:delText xml:space="preserve">CRUD – </w:delText>
        </w:r>
        <w:r w:rsidDel="00BF519B">
          <w:delText xml:space="preserve">акроним за функције које врше наредбе </w:delText>
        </w:r>
        <w:r w:rsidDel="00BF519B">
          <w:rPr>
            <w:lang w:val="en-US"/>
          </w:rPr>
          <w:delText>create, read, update</w:delText>
        </w:r>
        <w:r w:rsidDel="00BF519B">
          <w:delText xml:space="preserve"> и </w:delText>
        </w:r>
        <w:r w:rsidDel="00BF519B">
          <w:rPr>
            <w:lang w:val="en-US"/>
          </w:rPr>
          <w:delText>delete</w:delText>
        </w:r>
      </w:del>
    </w:p>
  </w:footnote>
  <w:footnote w:id="12">
    <w:p w14:paraId="5C5A6EC0" w14:textId="77777777" w:rsidR="005F3024" w:rsidRPr="00A21052" w:rsidDel="00BF519B" w:rsidRDefault="005F3024" w:rsidP="005F3024">
      <w:pPr>
        <w:pStyle w:val="FootnoteText"/>
        <w:rPr>
          <w:del w:id="1048" w:author="Nikola Mitic" w:date="2025-05-13T20:47:00Z" w16du:dateUtc="2025-05-13T18:47:00Z"/>
          <w:lang w:val="en-US"/>
        </w:rPr>
      </w:pPr>
      <w:del w:id="1049" w:author="Nikola Mitic" w:date="2025-05-13T20:47:00Z" w16du:dateUtc="2025-05-13T18:47:00Z">
        <w:r w:rsidDel="00BF519B">
          <w:rPr>
            <w:rStyle w:val="FootnoteReference"/>
          </w:rPr>
          <w:footnoteRef/>
        </w:r>
        <w:r w:rsidDel="00BF519B">
          <w:delText xml:space="preserve"> </w:delText>
        </w:r>
        <w:r w:rsidDel="00BF519B">
          <w:rPr>
            <w:lang w:val="en-US"/>
          </w:rPr>
          <w:delText>open source</w:delText>
        </w:r>
        <w:r w:rsidDel="00BF519B">
          <w:delText xml:space="preserve"> – код отвореног приступа, значи да имплементацији система свако може да приступи и предложи нове функционалности</w:delText>
        </w:r>
      </w:del>
    </w:p>
  </w:footnote>
  <w:footnote w:id="13">
    <w:p w14:paraId="1D059C25" w14:textId="77777777" w:rsidR="00AD777D" w:rsidRPr="005C552C" w:rsidDel="00BF519B" w:rsidRDefault="00AD777D" w:rsidP="00AD777D">
      <w:pPr>
        <w:pStyle w:val="FootnoteText"/>
        <w:rPr>
          <w:del w:id="1075" w:author="Nikola Mitic" w:date="2025-05-13T20:48:00Z" w16du:dateUtc="2025-05-13T18:48:00Z"/>
        </w:rPr>
      </w:pPr>
      <w:del w:id="1076" w:author="Nikola Mitic" w:date="2025-05-13T20:48:00Z" w16du:dateUtc="2025-05-13T18:48:00Z">
        <w:r w:rsidRPr="005C552C" w:rsidDel="00BF519B">
          <w:rPr>
            <w:rStyle w:val="FootnoteReference"/>
          </w:rPr>
          <w:footnoteRef/>
        </w:r>
        <w:r w:rsidRPr="005C552C" w:rsidDel="00BF519B">
          <w:delText xml:space="preserve"> DI – Dependency Injection</w:delText>
        </w:r>
      </w:del>
    </w:p>
  </w:footnote>
  <w:footnote w:id="14">
    <w:p w14:paraId="276A8FC0" w14:textId="77777777" w:rsidR="00205E70" w:rsidRPr="002954EC" w:rsidDel="00C66AD1" w:rsidRDefault="00205E70" w:rsidP="00205E70">
      <w:pPr>
        <w:pStyle w:val="FootnoteText"/>
        <w:rPr>
          <w:del w:id="1241" w:author="Nikola Mitic" w:date="2025-05-13T20:59:00Z" w16du:dateUtc="2025-05-13T18:59:00Z"/>
        </w:rPr>
      </w:pPr>
      <w:del w:id="1242" w:author="Nikola Mitic" w:date="2025-05-13T20:59:00Z" w16du:dateUtc="2025-05-13T18:59:00Z">
        <w:r w:rsidRPr="005C552C" w:rsidDel="00C66AD1">
          <w:rPr>
            <w:rStyle w:val="FootnoteReference"/>
          </w:rPr>
          <w:footnoteRef/>
        </w:r>
        <w:r w:rsidRPr="005C552C" w:rsidDel="00C66AD1">
          <w:delText xml:space="preserve"> Singleton – </w:delText>
        </w:r>
        <w:bookmarkStart w:id="1243" w:name="_Hlk198061765"/>
        <w:bookmarkStart w:id="1244" w:name="_Hlk198061766"/>
        <w:r w:rsidRPr="005C552C" w:rsidDel="00C66AD1">
          <w:delText>образац који се брине о томе да класа има само једну инстанцу, док пружа глобални приступ истој</w:delText>
        </w:r>
        <w:bookmarkEnd w:id="1243"/>
        <w:bookmarkEnd w:id="1244"/>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0CF702B"/>
    <w:multiLevelType w:val="hybridMultilevel"/>
    <w:tmpl w:val="E286E82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2"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5"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2A4858F1"/>
    <w:multiLevelType w:val="hybridMultilevel"/>
    <w:tmpl w:val="C32261DC"/>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8"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21"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2"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3FC32D3"/>
    <w:multiLevelType w:val="hybridMultilevel"/>
    <w:tmpl w:val="0916E8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30"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AA83793"/>
    <w:multiLevelType w:val="hybridMultilevel"/>
    <w:tmpl w:val="A3E2ABB6"/>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2" w15:restartNumberingAfterBreak="0">
    <w:nsid w:val="5DF95C4F"/>
    <w:multiLevelType w:val="hybridMultilevel"/>
    <w:tmpl w:val="09EE637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3"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4"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CF96921"/>
    <w:multiLevelType w:val="hybridMultilevel"/>
    <w:tmpl w:val="C9CAC02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0"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41" w15:restartNumberingAfterBreak="0">
    <w:nsid w:val="73E32CD3"/>
    <w:multiLevelType w:val="hybridMultilevel"/>
    <w:tmpl w:val="A93E519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2"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43"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4"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33"/>
  </w:num>
  <w:num w:numId="3" w16cid:durableId="729766626">
    <w:abstractNumId w:val="28"/>
  </w:num>
  <w:num w:numId="4" w16cid:durableId="1796210714">
    <w:abstractNumId w:val="6"/>
  </w:num>
  <w:num w:numId="5" w16cid:durableId="1658146353">
    <w:abstractNumId w:val="37"/>
  </w:num>
  <w:num w:numId="6" w16cid:durableId="920065525">
    <w:abstractNumId w:val="4"/>
  </w:num>
  <w:num w:numId="7" w16cid:durableId="951977454">
    <w:abstractNumId w:val="7"/>
  </w:num>
  <w:num w:numId="8" w16cid:durableId="1672104680">
    <w:abstractNumId w:val="38"/>
  </w:num>
  <w:num w:numId="9" w16cid:durableId="717051884">
    <w:abstractNumId w:val="25"/>
  </w:num>
  <w:num w:numId="10" w16cid:durableId="1712799560">
    <w:abstractNumId w:val="35"/>
  </w:num>
  <w:num w:numId="11" w16cid:durableId="2108428062">
    <w:abstractNumId w:val="24"/>
  </w:num>
  <w:num w:numId="12" w16cid:durableId="918903454">
    <w:abstractNumId w:val="19"/>
  </w:num>
  <w:num w:numId="13" w16cid:durableId="954023416">
    <w:abstractNumId w:val="2"/>
  </w:num>
  <w:num w:numId="14" w16cid:durableId="1790322567">
    <w:abstractNumId w:val="12"/>
  </w:num>
  <w:num w:numId="15" w16cid:durableId="6560830">
    <w:abstractNumId w:val="20"/>
  </w:num>
  <w:num w:numId="16" w16cid:durableId="2088960737">
    <w:abstractNumId w:val="11"/>
  </w:num>
  <w:num w:numId="17" w16cid:durableId="2122335529">
    <w:abstractNumId w:val="43"/>
  </w:num>
  <w:num w:numId="18" w16cid:durableId="2108425722">
    <w:abstractNumId w:val="0"/>
  </w:num>
  <w:num w:numId="19" w16cid:durableId="1538809639">
    <w:abstractNumId w:val="21"/>
  </w:num>
  <w:num w:numId="20" w16cid:durableId="29651874">
    <w:abstractNumId w:val="29"/>
  </w:num>
  <w:num w:numId="21" w16cid:durableId="764157931">
    <w:abstractNumId w:val="22"/>
  </w:num>
  <w:num w:numId="22" w16cid:durableId="1348023789">
    <w:abstractNumId w:val="44"/>
  </w:num>
  <w:num w:numId="23" w16cid:durableId="870916088">
    <w:abstractNumId w:val="15"/>
  </w:num>
  <w:num w:numId="24" w16cid:durableId="1116101144">
    <w:abstractNumId w:val="3"/>
  </w:num>
  <w:num w:numId="25" w16cid:durableId="1971743752">
    <w:abstractNumId w:val="26"/>
  </w:num>
  <w:num w:numId="26" w16cid:durableId="1307390509">
    <w:abstractNumId w:val="17"/>
  </w:num>
  <w:num w:numId="27" w16cid:durableId="302277895">
    <w:abstractNumId w:val="1"/>
  </w:num>
  <w:num w:numId="28" w16cid:durableId="131142871">
    <w:abstractNumId w:val="8"/>
  </w:num>
  <w:num w:numId="29" w16cid:durableId="639648137">
    <w:abstractNumId w:val="40"/>
  </w:num>
  <w:num w:numId="30" w16cid:durableId="1608341965">
    <w:abstractNumId w:val="36"/>
  </w:num>
  <w:num w:numId="31" w16cid:durableId="600915422">
    <w:abstractNumId w:val="13"/>
  </w:num>
  <w:num w:numId="32" w16cid:durableId="1824929930">
    <w:abstractNumId w:val="23"/>
  </w:num>
  <w:num w:numId="33" w16cid:durableId="1002584702">
    <w:abstractNumId w:val="14"/>
  </w:num>
  <w:num w:numId="34" w16cid:durableId="1007900878">
    <w:abstractNumId w:val="9"/>
  </w:num>
  <w:num w:numId="35" w16cid:durableId="2122411861">
    <w:abstractNumId w:val="34"/>
  </w:num>
  <w:num w:numId="36" w16cid:durableId="2060548877">
    <w:abstractNumId w:val="42"/>
  </w:num>
  <w:num w:numId="37" w16cid:durableId="1325472464">
    <w:abstractNumId w:val="30"/>
  </w:num>
  <w:num w:numId="38" w16cid:durableId="1346202695">
    <w:abstractNumId w:val="18"/>
  </w:num>
  <w:num w:numId="39" w16cid:durableId="969671992">
    <w:abstractNumId w:val="41"/>
  </w:num>
  <w:num w:numId="40" w16cid:durableId="1639066618">
    <w:abstractNumId w:val="27"/>
  </w:num>
  <w:num w:numId="41" w16cid:durableId="1504735362">
    <w:abstractNumId w:val="39"/>
  </w:num>
  <w:num w:numId="42" w16cid:durableId="1096752196">
    <w:abstractNumId w:val="10"/>
  </w:num>
  <w:num w:numId="43" w16cid:durableId="1118842143">
    <w:abstractNumId w:val="16"/>
  </w:num>
  <w:num w:numId="44" w16cid:durableId="1398474887">
    <w:abstractNumId w:val="31"/>
  </w:num>
  <w:num w:numId="45" w16cid:durableId="203654084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eksandar Stanimirovic">
    <w15:presenceInfo w15:providerId="Windows Live" w15:userId="9911e1ae0ed60fa8"/>
  </w15:person>
  <w15:person w15:author="Nikola Mitic">
    <w15:presenceInfo w15:providerId="Windows Live" w15:userId="958dc0ad04c8a1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2582B"/>
    <w:rsid w:val="00032535"/>
    <w:rsid w:val="000360E0"/>
    <w:rsid w:val="000424E7"/>
    <w:rsid w:val="00044B7D"/>
    <w:rsid w:val="00050810"/>
    <w:rsid w:val="0005343C"/>
    <w:rsid w:val="00053680"/>
    <w:rsid w:val="00061661"/>
    <w:rsid w:val="0007242C"/>
    <w:rsid w:val="00072B04"/>
    <w:rsid w:val="00073991"/>
    <w:rsid w:val="00074A13"/>
    <w:rsid w:val="00075ADA"/>
    <w:rsid w:val="00076682"/>
    <w:rsid w:val="000823A2"/>
    <w:rsid w:val="00083017"/>
    <w:rsid w:val="00084523"/>
    <w:rsid w:val="00084A5A"/>
    <w:rsid w:val="00087A6E"/>
    <w:rsid w:val="00090BC1"/>
    <w:rsid w:val="00090F26"/>
    <w:rsid w:val="00093430"/>
    <w:rsid w:val="0009389B"/>
    <w:rsid w:val="000A19AE"/>
    <w:rsid w:val="000A1B51"/>
    <w:rsid w:val="000A22CC"/>
    <w:rsid w:val="000B0C9F"/>
    <w:rsid w:val="000B2873"/>
    <w:rsid w:val="000B28EC"/>
    <w:rsid w:val="000B4CC5"/>
    <w:rsid w:val="000B72BD"/>
    <w:rsid w:val="000C3521"/>
    <w:rsid w:val="000C546D"/>
    <w:rsid w:val="000C696B"/>
    <w:rsid w:val="000D66BA"/>
    <w:rsid w:val="000D6FE7"/>
    <w:rsid w:val="000D74E2"/>
    <w:rsid w:val="000D7E36"/>
    <w:rsid w:val="000E15B0"/>
    <w:rsid w:val="000E16AF"/>
    <w:rsid w:val="000E6580"/>
    <w:rsid w:val="000E77F8"/>
    <w:rsid w:val="000F03E3"/>
    <w:rsid w:val="000F1B93"/>
    <w:rsid w:val="000F6F08"/>
    <w:rsid w:val="001038BF"/>
    <w:rsid w:val="00105999"/>
    <w:rsid w:val="00113C92"/>
    <w:rsid w:val="00114287"/>
    <w:rsid w:val="00116AE2"/>
    <w:rsid w:val="0011730D"/>
    <w:rsid w:val="00117DFE"/>
    <w:rsid w:val="00120C7A"/>
    <w:rsid w:val="00121020"/>
    <w:rsid w:val="0012223D"/>
    <w:rsid w:val="0012230A"/>
    <w:rsid w:val="0012301E"/>
    <w:rsid w:val="00126667"/>
    <w:rsid w:val="0012705E"/>
    <w:rsid w:val="0012713F"/>
    <w:rsid w:val="00136A35"/>
    <w:rsid w:val="0015332C"/>
    <w:rsid w:val="0016177D"/>
    <w:rsid w:val="0016250A"/>
    <w:rsid w:val="001630FE"/>
    <w:rsid w:val="00165B0C"/>
    <w:rsid w:val="001719C6"/>
    <w:rsid w:val="001721D5"/>
    <w:rsid w:val="0017350E"/>
    <w:rsid w:val="0017377C"/>
    <w:rsid w:val="001817DE"/>
    <w:rsid w:val="00184A74"/>
    <w:rsid w:val="0018747F"/>
    <w:rsid w:val="00191BA2"/>
    <w:rsid w:val="001947DE"/>
    <w:rsid w:val="001A26A8"/>
    <w:rsid w:val="001A7F67"/>
    <w:rsid w:val="001B0196"/>
    <w:rsid w:val="001B3BC6"/>
    <w:rsid w:val="001B478D"/>
    <w:rsid w:val="001B4795"/>
    <w:rsid w:val="001B6375"/>
    <w:rsid w:val="001C15BB"/>
    <w:rsid w:val="001C5F2D"/>
    <w:rsid w:val="001D2DCF"/>
    <w:rsid w:val="001D4FB9"/>
    <w:rsid w:val="001D5411"/>
    <w:rsid w:val="001D5F33"/>
    <w:rsid w:val="001D793D"/>
    <w:rsid w:val="001E04D4"/>
    <w:rsid w:val="001E250A"/>
    <w:rsid w:val="001E6F94"/>
    <w:rsid w:val="001F026A"/>
    <w:rsid w:val="001F2A37"/>
    <w:rsid w:val="001F4EEF"/>
    <w:rsid w:val="001F5C32"/>
    <w:rsid w:val="001F74AA"/>
    <w:rsid w:val="00200D24"/>
    <w:rsid w:val="00203F48"/>
    <w:rsid w:val="00205E70"/>
    <w:rsid w:val="00206D69"/>
    <w:rsid w:val="0020754E"/>
    <w:rsid w:val="00210996"/>
    <w:rsid w:val="002155A5"/>
    <w:rsid w:val="00216F20"/>
    <w:rsid w:val="00221420"/>
    <w:rsid w:val="002219D8"/>
    <w:rsid w:val="0023355B"/>
    <w:rsid w:val="00233C59"/>
    <w:rsid w:val="00235F87"/>
    <w:rsid w:val="002365DB"/>
    <w:rsid w:val="00236656"/>
    <w:rsid w:val="002374CE"/>
    <w:rsid w:val="00243472"/>
    <w:rsid w:val="002461F1"/>
    <w:rsid w:val="00254755"/>
    <w:rsid w:val="00267445"/>
    <w:rsid w:val="00270276"/>
    <w:rsid w:val="002817DF"/>
    <w:rsid w:val="002824F0"/>
    <w:rsid w:val="00294954"/>
    <w:rsid w:val="002954EC"/>
    <w:rsid w:val="00296259"/>
    <w:rsid w:val="002B3511"/>
    <w:rsid w:val="002B3CDD"/>
    <w:rsid w:val="002B4C05"/>
    <w:rsid w:val="002C26B7"/>
    <w:rsid w:val="002C26F7"/>
    <w:rsid w:val="002C4D64"/>
    <w:rsid w:val="002C726B"/>
    <w:rsid w:val="002D272B"/>
    <w:rsid w:val="002D52D6"/>
    <w:rsid w:val="002D7389"/>
    <w:rsid w:val="002E0ACF"/>
    <w:rsid w:val="002E0E22"/>
    <w:rsid w:val="002E1328"/>
    <w:rsid w:val="002E6838"/>
    <w:rsid w:val="002F1D67"/>
    <w:rsid w:val="00301007"/>
    <w:rsid w:val="003024CC"/>
    <w:rsid w:val="0030359C"/>
    <w:rsid w:val="00306EFF"/>
    <w:rsid w:val="0032251F"/>
    <w:rsid w:val="00322596"/>
    <w:rsid w:val="00323382"/>
    <w:rsid w:val="00323448"/>
    <w:rsid w:val="00323980"/>
    <w:rsid w:val="003266F1"/>
    <w:rsid w:val="00326B0C"/>
    <w:rsid w:val="0033070C"/>
    <w:rsid w:val="00334C65"/>
    <w:rsid w:val="00335313"/>
    <w:rsid w:val="003429A3"/>
    <w:rsid w:val="00346BBF"/>
    <w:rsid w:val="00353CDB"/>
    <w:rsid w:val="00354F82"/>
    <w:rsid w:val="0035758C"/>
    <w:rsid w:val="00361147"/>
    <w:rsid w:val="00372264"/>
    <w:rsid w:val="00374FA1"/>
    <w:rsid w:val="00376D06"/>
    <w:rsid w:val="00381B70"/>
    <w:rsid w:val="00382B7E"/>
    <w:rsid w:val="00383104"/>
    <w:rsid w:val="003900A3"/>
    <w:rsid w:val="00390F2B"/>
    <w:rsid w:val="00390F2E"/>
    <w:rsid w:val="00391FE7"/>
    <w:rsid w:val="00392684"/>
    <w:rsid w:val="003979A4"/>
    <w:rsid w:val="00397D4C"/>
    <w:rsid w:val="003A0D2C"/>
    <w:rsid w:val="003A12D3"/>
    <w:rsid w:val="003A3D0D"/>
    <w:rsid w:val="003A64E4"/>
    <w:rsid w:val="003A725D"/>
    <w:rsid w:val="003B2952"/>
    <w:rsid w:val="003B6D15"/>
    <w:rsid w:val="003C10A5"/>
    <w:rsid w:val="003C1D27"/>
    <w:rsid w:val="003C2FE4"/>
    <w:rsid w:val="003C5399"/>
    <w:rsid w:val="003D320A"/>
    <w:rsid w:val="003D4D63"/>
    <w:rsid w:val="003D6974"/>
    <w:rsid w:val="003D75D0"/>
    <w:rsid w:val="003D78BA"/>
    <w:rsid w:val="003D7D6D"/>
    <w:rsid w:val="003E2C26"/>
    <w:rsid w:val="003E6305"/>
    <w:rsid w:val="003E6B8A"/>
    <w:rsid w:val="003E6F20"/>
    <w:rsid w:val="003F52E4"/>
    <w:rsid w:val="00403CD2"/>
    <w:rsid w:val="00403E78"/>
    <w:rsid w:val="00404E46"/>
    <w:rsid w:val="0042650A"/>
    <w:rsid w:val="00430521"/>
    <w:rsid w:val="00436666"/>
    <w:rsid w:val="0043695C"/>
    <w:rsid w:val="00437178"/>
    <w:rsid w:val="0043735F"/>
    <w:rsid w:val="00440554"/>
    <w:rsid w:val="004413ED"/>
    <w:rsid w:val="004428B0"/>
    <w:rsid w:val="00444837"/>
    <w:rsid w:val="004536FF"/>
    <w:rsid w:val="00453E60"/>
    <w:rsid w:val="004551B6"/>
    <w:rsid w:val="0045653A"/>
    <w:rsid w:val="004608FD"/>
    <w:rsid w:val="00466EEB"/>
    <w:rsid w:val="00470B36"/>
    <w:rsid w:val="004736BE"/>
    <w:rsid w:val="004833A0"/>
    <w:rsid w:val="0048391D"/>
    <w:rsid w:val="00484F60"/>
    <w:rsid w:val="00486B30"/>
    <w:rsid w:val="004A2E6F"/>
    <w:rsid w:val="004A7540"/>
    <w:rsid w:val="004B005C"/>
    <w:rsid w:val="004B06F0"/>
    <w:rsid w:val="004B77DF"/>
    <w:rsid w:val="004B7B74"/>
    <w:rsid w:val="004C1016"/>
    <w:rsid w:val="004C1DF9"/>
    <w:rsid w:val="004C6175"/>
    <w:rsid w:val="004D1FC2"/>
    <w:rsid w:val="004D2429"/>
    <w:rsid w:val="004D2B8B"/>
    <w:rsid w:val="004D4BEC"/>
    <w:rsid w:val="004E44A4"/>
    <w:rsid w:val="004F3487"/>
    <w:rsid w:val="00506EAE"/>
    <w:rsid w:val="00506EBF"/>
    <w:rsid w:val="00507ED1"/>
    <w:rsid w:val="0051036E"/>
    <w:rsid w:val="00513861"/>
    <w:rsid w:val="00524E7A"/>
    <w:rsid w:val="0053131B"/>
    <w:rsid w:val="0053305C"/>
    <w:rsid w:val="005342B4"/>
    <w:rsid w:val="005342BB"/>
    <w:rsid w:val="005417EE"/>
    <w:rsid w:val="00542D2A"/>
    <w:rsid w:val="0054774C"/>
    <w:rsid w:val="00547EF7"/>
    <w:rsid w:val="0055459A"/>
    <w:rsid w:val="00555086"/>
    <w:rsid w:val="00556165"/>
    <w:rsid w:val="00562AEE"/>
    <w:rsid w:val="00564CA2"/>
    <w:rsid w:val="00565139"/>
    <w:rsid w:val="00567CC0"/>
    <w:rsid w:val="00570E59"/>
    <w:rsid w:val="00574158"/>
    <w:rsid w:val="00576073"/>
    <w:rsid w:val="00577595"/>
    <w:rsid w:val="00577EFD"/>
    <w:rsid w:val="005803F2"/>
    <w:rsid w:val="00584921"/>
    <w:rsid w:val="005945CA"/>
    <w:rsid w:val="00594683"/>
    <w:rsid w:val="005966AB"/>
    <w:rsid w:val="00596EF0"/>
    <w:rsid w:val="00597BF7"/>
    <w:rsid w:val="005A174F"/>
    <w:rsid w:val="005A4A4F"/>
    <w:rsid w:val="005B2C04"/>
    <w:rsid w:val="005B42B3"/>
    <w:rsid w:val="005B42CE"/>
    <w:rsid w:val="005C4BD1"/>
    <w:rsid w:val="005C552C"/>
    <w:rsid w:val="005C6A1A"/>
    <w:rsid w:val="005C77E9"/>
    <w:rsid w:val="005E488B"/>
    <w:rsid w:val="005E572A"/>
    <w:rsid w:val="005E6281"/>
    <w:rsid w:val="005E77C7"/>
    <w:rsid w:val="005F09E1"/>
    <w:rsid w:val="005F3024"/>
    <w:rsid w:val="005F4BA1"/>
    <w:rsid w:val="005F6EB8"/>
    <w:rsid w:val="00605499"/>
    <w:rsid w:val="00617B6D"/>
    <w:rsid w:val="0062056F"/>
    <w:rsid w:val="00622B61"/>
    <w:rsid w:val="00627494"/>
    <w:rsid w:val="00633728"/>
    <w:rsid w:val="00637D49"/>
    <w:rsid w:val="00640681"/>
    <w:rsid w:val="006502DD"/>
    <w:rsid w:val="006505DE"/>
    <w:rsid w:val="0065378B"/>
    <w:rsid w:val="00656C57"/>
    <w:rsid w:val="00661E05"/>
    <w:rsid w:val="006643A2"/>
    <w:rsid w:val="006700B1"/>
    <w:rsid w:val="00670366"/>
    <w:rsid w:val="00676D51"/>
    <w:rsid w:val="00685050"/>
    <w:rsid w:val="0068724E"/>
    <w:rsid w:val="00690395"/>
    <w:rsid w:val="006972C5"/>
    <w:rsid w:val="0069783C"/>
    <w:rsid w:val="006A341F"/>
    <w:rsid w:val="006A57D4"/>
    <w:rsid w:val="006A5D6F"/>
    <w:rsid w:val="006B18C3"/>
    <w:rsid w:val="006B29D6"/>
    <w:rsid w:val="006C68D6"/>
    <w:rsid w:val="006D1D9E"/>
    <w:rsid w:val="006D2DC5"/>
    <w:rsid w:val="006D3628"/>
    <w:rsid w:val="006E220D"/>
    <w:rsid w:val="006E2572"/>
    <w:rsid w:val="006E4D84"/>
    <w:rsid w:val="006E59C6"/>
    <w:rsid w:val="006F08F2"/>
    <w:rsid w:val="006F25AC"/>
    <w:rsid w:val="006F47F1"/>
    <w:rsid w:val="006F5893"/>
    <w:rsid w:val="006F7BA7"/>
    <w:rsid w:val="007038E7"/>
    <w:rsid w:val="007047C8"/>
    <w:rsid w:val="00706389"/>
    <w:rsid w:val="00706D8A"/>
    <w:rsid w:val="00706F79"/>
    <w:rsid w:val="00711062"/>
    <w:rsid w:val="00711859"/>
    <w:rsid w:val="007139DB"/>
    <w:rsid w:val="007159FF"/>
    <w:rsid w:val="00717A2F"/>
    <w:rsid w:val="00720056"/>
    <w:rsid w:val="0072206D"/>
    <w:rsid w:val="00723445"/>
    <w:rsid w:val="00730B9C"/>
    <w:rsid w:val="00732A5D"/>
    <w:rsid w:val="00736259"/>
    <w:rsid w:val="00737273"/>
    <w:rsid w:val="007408AB"/>
    <w:rsid w:val="00741B9D"/>
    <w:rsid w:val="00745757"/>
    <w:rsid w:val="00746058"/>
    <w:rsid w:val="00752189"/>
    <w:rsid w:val="007528A6"/>
    <w:rsid w:val="00752F7E"/>
    <w:rsid w:val="00760F01"/>
    <w:rsid w:val="00763C22"/>
    <w:rsid w:val="00764D57"/>
    <w:rsid w:val="0076705D"/>
    <w:rsid w:val="007730C6"/>
    <w:rsid w:val="00773B38"/>
    <w:rsid w:val="007766C2"/>
    <w:rsid w:val="007773BB"/>
    <w:rsid w:val="007A09A5"/>
    <w:rsid w:val="007A0EE1"/>
    <w:rsid w:val="007A3B2B"/>
    <w:rsid w:val="007B2D8B"/>
    <w:rsid w:val="007B3244"/>
    <w:rsid w:val="007B36EC"/>
    <w:rsid w:val="007C6864"/>
    <w:rsid w:val="007D0D3D"/>
    <w:rsid w:val="007D1077"/>
    <w:rsid w:val="007D5E3D"/>
    <w:rsid w:val="007E2249"/>
    <w:rsid w:val="007E5BC0"/>
    <w:rsid w:val="007E7135"/>
    <w:rsid w:val="007F4549"/>
    <w:rsid w:val="007F51CA"/>
    <w:rsid w:val="00802B37"/>
    <w:rsid w:val="0081198B"/>
    <w:rsid w:val="00820803"/>
    <w:rsid w:val="0082325D"/>
    <w:rsid w:val="00825147"/>
    <w:rsid w:val="00826860"/>
    <w:rsid w:val="00830800"/>
    <w:rsid w:val="00841126"/>
    <w:rsid w:val="00841B10"/>
    <w:rsid w:val="00842DEA"/>
    <w:rsid w:val="00846DE5"/>
    <w:rsid w:val="0085081D"/>
    <w:rsid w:val="00850850"/>
    <w:rsid w:val="00854BDF"/>
    <w:rsid w:val="008551D1"/>
    <w:rsid w:val="00855BB8"/>
    <w:rsid w:val="00856E36"/>
    <w:rsid w:val="008623A3"/>
    <w:rsid w:val="00865AF7"/>
    <w:rsid w:val="008751BE"/>
    <w:rsid w:val="00883B7D"/>
    <w:rsid w:val="00884F98"/>
    <w:rsid w:val="00885535"/>
    <w:rsid w:val="00885C32"/>
    <w:rsid w:val="00887FA9"/>
    <w:rsid w:val="00891A6D"/>
    <w:rsid w:val="00892B11"/>
    <w:rsid w:val="00894026"/>
    <w:rsid w:val="008945B0"/>
    <w:rsid w:val="008B0FC0"/>
    <w:rsid w:val="008B11AF"/>
    <w:rsid w:val="008B27F3"/>
    <w:rsid w:val="008B2863"/>
    <w:rsid w:val="008C0B7D"/>
    <w:rsid w:val="008C27D3"/>
    <w:rsid w:val="008E2C5D"/>
    <w:rsid w:val="008F115C"/>
    <w:rsid w:val="008F25E7"/>
    <w:rsid w:val="008F75DA"/>
    <w:rsid w:val="0090053D"/>
    <w:rsid w:val="009012E9"/>
    <w:rsid w:val="009023D2"/>
    <w:rsid w:val="009064F8"/>
    <w:rsid w:val="0090781F"/>
    <w:rsid w:val="00910675"/>
    <w:rsid w:val="00911C3E"/>
    <w:rsid w:val="009131BF"/>
    <w:rsid w:val="00920F21"/>
    <w:rsid w:val="00921B39"/>
    <w:rsid w:val="00926E63"/>
    <w:rsid w:val="009301E7"/>
    <w:rsid w:val="00931758"/>
    <w:rsid w:val="0093480E"/>
    <w:rsid w:val="0093754D"/>
    <w:rsid w:val="00942784"/>
    <w:rsid w:val="009460A5"/>
    <w:rsid w:val="009467C9"/>
    <w:rsid w:val="009467FA"/>
    <w:rsid w:val="00951200"/>
    <w:rsid w:val="00957A8F"/>
    <w:rsid w:val="009607EF"/>
    <w:rsid w:val="009642D7"/>
    <w:rsid w:val="00967AAB"/>
    <w:rsid w:val="009704F6"/>
    <w:rsid w:val="00970DCD"/>
    <w:rsid w:val="00971A12"/>
    <w:rsid w:val="00973CEB"/>
    <w:rsid w:val="00976271"/>
    <w:rsid w:val="009773B9"/>
    <w:rsid w:val="00982D51"/>
    <w:rsid w:val="00983EB8"/>
    <w:rsid w:val="009849AC"/>
    <w:rsid w:val="0099128F"/>
    <w:rsid w:val="009C3712"/>
    <w:rsid w:val="009C4C6C"/>
    <w:rsid w:val="009C5A2E"/>
    <w:rsid w:val="009C6B3A"/>
    <w:rsid w:val="009D124F"/>
    <w:rsid w:val="009D3014"/>
    <w:rsid w:val="009D39F9"/>
    <w:rsid w:val="009D4366"/>
    <w:rsid w:val="009D4CDE"/>
    <w:rsid w:val="009D7F28"/>
    <w:rsid w:val="009E0844"/>
    <w:rsid w:val="009E27B0"/>
    <w:rsid w:val="009E52FB"/>
    <w:rsid w:val="009F02B2"/>
    <w:rsid w:val="009F2E14"/>
    <w:rsid w:val="009F6D39"/>
    <w:rsid w:val="00A014F5"/>
    <w:rsid w:val="00A0720D"/>
    <w:rsid w:val="00A07490"/>
    <w:rsid w:val="00A10452"/>
    <w:rsid w:val="00A21052"/>
    <w:rsid w:val="00A210D3"/>
    <w:rsid w:val="00A2473D"/>
    <w:rsid w:val="00A24B98"/>
    <w:rsid w:val="00A31875"/>
    <w:rsid w:val="00A32B34"/>
    <w:rsid w:val="00A36833"/>
    <w:rsid w:val="00A378E8"/>
    <w:rsid w:val="00A42EA1"/>
    <w:rsid w:val="00A50927"/>
    <w:rsid w:val="00A539EB"/>
    <w:rsid w:val="00A53B1B"/>
    <w:rsid w:val="00A5486A"/>
    <w:rsid w:val="00A54F0B"/>
    <w:rsid w:val="00A57DEE"/>
    <w:rsid w:val="00A64EB7"/>
    <w:rsid w:val="00A72976"/>
    <w:rsid w:val="00A75641"/>
    <w:rsid w:val="00A76922"/>
    <w:rsid w:val="00A81A61"/>
    <w:rsid w:val="00A87A12"/>
    <w:rsid w:val="00A91DCA"/>
    <w:rsid w:val="00A93026"/>
    <w:rsid w:val="00AA685A"/>
    <w:rsid w:val="00AA70C5"/>
    <w:rsid w:val="00AB2D5E"/>
    <w:rsid w:val="00AB4F8D"/>
    <w:rsid w:val="00AB604D"/>
    <w:rsid w:val="00AC2162"/>
    <w:rsid w:val="00AC6823"/>
    <w:rsid w:val="00AD2B16"/>
    <w:rsid w:val="00AD5A5C"/>
    <w:rsid w:val="00AD71DB"/>
    <w:rsid w:val="00AD777D"/>
    <w:rsid w:val="00AE0358"/>
    <w:rsid w:val="00AE2DE2"/>
    <w:rsid w:val="00AE4B35"/>
    <w:rsid w:val="00AE50AD"/>
    <w:rsid w:val="00B00D15"/>
    <w:rsid w:val="00B02BCE"/>
    <w:rsid w:val="00B05E1E"/>
    <w:rsid w:val="00B079C6"/>
    <w:rsid w:val="00B105A4"/>
    <w:rsid w:val="00B25012"/>
    <w:rsid w:val="00B27DA1"/>
    <w:rsid w:val="00B31521"/>
    <w:rsid w:val="00B32641"/>
    <w:rsid w:val="00B353D4"/>
    <w:rsid w:val="00B370A0"/>
    <w:rsid w:val="00B37444"/>
    <w:rsid w:val="00B421A9"/>
    <w:rsid w:val="00B4596C"/>
    <w:rsid w:val="00B47B0B"/>
    <w:rsid w:val="00B47B76"/>
    <w:rsid w:val="00B505AB"/>
    <w:rsid w:val="00B53DCD"/>
    <w:rsid w:val="00B65EF9"/>
    <w:rsid w:val="00B66D0B"/>
    <w:rsid w:val="00B705D8"/>
    <w:rsid w:val="00B80D0E"/>
    <w:rsid w:val="00B83110"/>
    <w:rsid w:val="00B876AC"/>
    <w:rsid w:val="00B92D2E"/>
    <w:rsid w:val="00B96CF5"/>
    <w:rsid w:val="00BA243E"/>
    <w:rsid w:val="00BA2BAC"/>
    <w:rsid w:val="00BA2D31"/>
    <w:rsid w:val="00BA3415"/>
    <w:rsid w:val="00BA77AD"/>
    <w:rsid w:val="00BB0D4F"/>
    <w:rsid w:val="00BB4AE2"/>
    <w:rsid w:val="00BB641E"/>
    <w:rsid w:val="00BC258B"/>
    <w:rsid w:val="00BC2755"/>
    <w:rsid w:val="00BD1142"/>
    <w:rsid w:val="00BD1DE8"/>
    <w:rsid w:val="00BD2993"/>
    <w:rsid w:val="00BD45CB"/>
    <w:rsid w:val="00BD5D4F"/>
    <w:rsid w:val="00BE50EC"/>
    <w:rsid w:val="00BF0FEB"/>
    <w:rsid w:val="00BF1891"/>
    <w:rsid w:val="00BF237E"/>
    <w:rsid w:val="00BF519B"/>
    <w:rsid w:val="00BF6337"/>
    <w:rsid w:val="00C0186A"/>
    <w:rsid w:val="00C02F14"/>
    <w:rsid w:val="00C03445"/>
    <w:rsid w:val="00C0407C"/>
    <w:rsid w:val="00C123A3"/>
    <w:rsid w:val="00C334D1"/>
    <w:rsid w:val="00C523EB"/>
    <w:rsid w:val="00C5782A"/>
    <w:rsid w:val="00C61949"/>
    <w:rsid w:val="00C62538"/>
    <w:rsid w:val="00C62816"/>
    <w:rsid w:val="00C638A1"/>
    <w:rsid w:val="00C64F01"/>
    <w:rsid w:val="00C66AD1"/>
    <w:rsid w:val="00C7009C"/>
    <w:rsid w:val="00C767A4"/>
    <w:rsid w:val="00CA0990"/>
    <w:rsid w:val="00CB5FA1"/>
    <w:rsid w:val="00CC64E9"/>
    <w:rsid w:val="00CE459E"/>
    <w:rsid w:val="00CE4CC1"/>
    <w:rsid w:val="00CE50F7"/>
    <w:rsid w:val="00CE60F8"/>
    <w:rsid w:val="00CF17B2"/>
    <w:rsid w:val="00D019EF"/>
    <w:rsid w:val="00D0380E"/>
    <w:rsid w:val="00D07A33"/>
    <w:rsid w:val="00D14215"/>
    <w:rsid w:val="00D143D7"/>
    <w:rsid w:val="00D157D3"/>
    <w:rsid w:val="00D32DA5"/>
    <w:rsid w:val="00D5093B"/>
    <w:rsid w:val="00D518E9"/>
    <w:rsid w:val="00D52B29"/>
    <w:rsid w:val="00D548DD"/>
    <w:rsid w:val="00D56F1C"/>
    <w:rsid w:val="00D63053"/>
    <w:rsid w:val="00D63629"/>
    <w:rsid w:val="00D63FC0"/>
    <w:rsid w:val="00D653CA"/>
    <w:rsid w:val="00D66E7F"/>
    <w:rsid w:val="00D6773B"/>
    <w:rsid w:val="00D71064"/>
    <w:rsid w:val="00D768B3"/>
    <w:rsid w:val="00D76E88"/>
    <w:rsid w:val="00D77EB3"/>
    <w:rsid w:val="00D80D52"/>
    <w:rsid w:val="00D84AB6"/>
    <w:rsid w:val="00D86AD6"/>
    <w:rsid w:val="00D873F1"/>
    <w:rsid w:val="00D87665"/>
    <w:rsid w:val="00D876E4"/>
    <w:rsid w:val="00D93264"/>
    <w:rsid w:val="00D95928"/>
    <w:rsid w:val="00DA084D"/>
    <w:rsid w:val="00DA0A63"/>
    <w:rsid w:val="00DB1218"/>
    <w:rsid w:val="00DB43DE"/>
    <w:rsid w:val="00DB4AC9"/>
    <w:rsid w:val="00DB704C"/>
    <w:rsid w:val="00DE2678"/>
    <w:rsid w:val="00DE28C6"/>
    <w:rsid w:val="00DE6423"/>
    <w:rsid w:val="00DF4307"/>
    <w:rsid w:val="00E00126"/>
    <w:rsid w:val="00E0228D"/>
    <w:rsid w:val="00E02857"/>
    <w:rsid w:val="00E04A81"/>
    <w:rsid w:val="00E124F6"/>
    <w:rsid w:val="00E3099B"/>
    <w:rsid w:val="00E33B2F"/>
    <w:rsid w:val="00E351DD"/>
    <w:rsid w:val="00E41454"/>
    <w:rsid w:val="00E42BCA"/>
    <w:rsid w:val="00E434CF"/>
    <w:rsid w:val="00E45320"/>
    <w:rsid w:val="00E458E7"/>
    <w:rsid w:val="00E45A71"/>
    <w:rsid w:val="00E5132E"/>
    <w:rsid w:val="00E54E85"/>
    <w:rsid w:val="00E621FA"/>
    <w:rsid w:val="00E629E7"/>
    <w:rsid w:val="00E62E9D"/>
    <w:rsid w:val="00E63B4E"/>
    <w:rsid w:val="00E63CD2"/>
    <w:rsid w:val="00E63CF1"/>
    <w:rsid w:val="00E6648D"/>
    <w:rsid w:val="00E674F0"/>
    <w:rsid w:val="00E8327B"/>
    <w:rsid w:val="00E837CB"/>
    <w:rsid w:val="00E83A35"/>
    <w:rsid w:val="00E87D48"/>
    <w:rsid w:val="00EA09A1"/>
    <w:rsid w:val="00EA6CCD"/>
    <w:rsid w:val="00EB0034"/>
    <w:rsid w:val="00EB1E77"/>
    <w:rsid w:val="00EB326D"/>
    <w:rsid w:val="00EB4951"/>
    <w:rsid w:val="00EB77B2"/>
    <w:rsid w:val="00EC04ED"/>
    <w:rsid w:val="00EC1ADD"/>
    <w:rsid w:val="00EC1BE5"/>
    <w:rsid w:val="00EC4003"/>
    <w:rsid w:val="00ED0A19"/>
    <w:rsid w:val="00ED2276"/>
    <w:rsid w:val="00ED38CD"/>
    <w:rsid w:val="00ED639D"/>
    <w:rsid w:val="00EE416F"/>
    <w:rsid w:val="00EE46EE"/>
    <w:rsid w:val="00EE5AF6"/>
    <w:rsid w:val="00EF00CD"/>
    <w:rsid w:val="00EF3123"/>
    <w:rsid w:val="00F14993"/>
    <w:rsid w:val="00F14ADE"/>
    <w:rsid w:val="00F2113E"/>
    <w:rsid w:val="00F2205D"/>
    <w:rsid w:val="00F316ED"/>
    <w:rsid w:val="00F32904"/>
    <w:rsid w:val="00F32FF7"/>
    <w:rsid w:val="00F4035C"/>
    <w:rsid w:val="00F40496"/>
    <w:rsid w:val="00F42AE6"/>
    <w:rsid w:val="00F465D0"/>
    <w:rsid w:val="00F55735"/>
    <w:rsid w:val="00F60479"/>
    <w:rsid w:val="00F63A36"/>
    <w:rsid w:val="00F64DEC"/>
    <w:rsid w:val="00F65638"/>
    <w:rsid w:val="00F65753"/>
    <w:rsid w:val="00F65E76"/>
    <w:rsid w:val="00F75B49"/>
    <w:rsid w:val="00F77F78"/>
    <w:rsid w:val="00F82B71"/>
    <w:rsid w:val="00F8449E"/>
    <w:rsid w:val="00F84A38"/>
    <w:rsid w:val="00F90739"/>
    <w:rsid w:val="00F97679"/>
    <w:rsid w:val="00FA1C86"/>
    <w:rsid w:val="00FA27F5"/>
    <w:rsid w:val="00FA3FD6"/>
    <w:rsid w:val="00FA4C55"/>
    <w:rsid w:val="00FA4F2E"/>
    <w:rsid w:val="00FB0C51"/>
    <w:rsid w:val="00FB2247"/>
    <w:rsid w:val="00FB57DB"/>
    <w:rsid w:val="00FC0A3F"/>
    <w:rsid w:val="00FC26DB"/>
    <w:rsid w:val="00FC5E52"/>
    <w:rsid w:val="00FC7680"/>
    <w:rsid w:val="00FD0401"/>
    <w:rsid w:val="00FD0521"/>
    <w:rsid w:val="00FE0E90"/>
    <w:rsid w:val="00FE2D13"/>
    <w:rsid w:val="00FE6289"/>
    <w:rsid w:val="00FE6981"/>
    <w:rsid w:val="00FE7FDF"/>
    <w:rsid w:val="00FF4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1C9DB4C5-7E65-4AFF-9E19-B0BBC8214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B71"/>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 w:type="character" w:styleId="FollowedHyperlink">
    <w:name w:val="FollowedHyperlink"/>
    <w:basedOn w:val="DefaultParagraphFont"/>
    <w:uiPriority w:val="99"/>
    <w:semiHidden/>
    <w:unhideWhenUsed/>
    <w:rsid w:val="00F82B71"/>
    <w:rPr>
      <w:color w:val="954F72" w:themeColor="followedHyperlink"/>
      <w:u w:val="single"/>
    </w:rPr>
  </w:style>
  <w:style w:type="paragraph" w:styleId="Revision">
    <w:name w:val="Revision"/>
    <w:hidden/>
    <w:uiPriority w:val="99"/>
    <w:semiHidden/>
    <w:rsid w:val="00E62E9D"/>
    <w:pPr>
      <w:spacing w:after="0" w:line="240" w:lineRule="auto"/>
    </w:pPr>
    <w:rPr>
      <w:rFonts w:ascii="Times New Roman" w:hAnsi="Times New Roman"/>
      <w:sz w:val="24"/>
      <w:lang w:val="sr-Cyrl-RS"/>
    </w:rPr>
  </w:style>
  <w:style w:type="character" w:styleId="CommentReference">
    <w:name w:val="annotation reference"/>
    <w:basedOn w:val="DefaultParagraphFont"/>
    <w:uiPriority w:val="99"/>
    <w:semiHidden/>
    <w:unhideWhenUsed/>
    <w:rsid w:val="00E62E9D"/>
    <w:rPr>
      <w:sz w:val="16"/>
      <w:szCs w:val="16"/>
    </w:rPr>
  </w:style>
  <w:style w:type="paragraph" w:styleId="CommentText">
    <w:name w:val="annotation text"/>
    <w:basedOn w:val="Normal"/>
    <w:link w:val="CommentTextChar"/>
    <w:uiPriority w:val="99"/>
    <w:unhideWhenUsed/>
    <w:rsid w:val="00E62E9D"/>
    <w:rPr>
      <w:sz w:val="20"/>
      <w:szCs w:val="20"/>
    </w:rPr>
  </w:style>
  <w:style w:type="character" w:customStyle="1" w:styleId="CommentTextChar">
    <w:name w:val="Comment Text Char"/>
    <w:basedOn w:val="DefaultParagraphFont"/>
    <w:link w:val="CommentText"/>
    <w:uiPriority w:val="99"/>
    <w:rsid w:val="00E62E9D"/>
    <w:rPr>
      <w:rFonts w:ascii="Times New Roman" w:hAnsi="Times New Roman"/>
      <w:sz w:val="20"/>
      <w:szCs w:val="20"/>
      <w:lang w:val="sr-Cyrl-RS"/>
    </w:rPr>
  </w:style>
  <w:style w:type="paragraph" w:styleId="CommentSubject">
    <w:name w:val="annotation subject"/>
    <w:basedOn w:val="CommentText"/>
    <w:next w:val="CommentText"/>
    <w:link w:val="CommentSubjectChar"/>
    <w:uiPriority w:val="99"/>
    <w:semiHidden/>
    <w:unhideWhenUsed/>
    <w:rsid w:val="00E62E9D"/>
    <w:rPr>
      <w:b/>
      <w:bCs/>
    </w:rPr>
  </w:style>
  <w:style w:type="character" w:customStyle="1" w:styleId="CommentSubjectChar">
    <w:name w:val="Comment Subject Char"/>
    <w:basedOn w:val="CommentTextChar"/>
    <w:link w:val="CommentSubject"/>
    <w:uiPriority w:val="99"/>
    <w:semiHidden/>
    <w:rsid w:val="00E62E9D"/>
    <w:rPr>
      <w:rFonts w:ascii="Times New Roman" w:hAnsi="Times New Roman"/>
      <w:b/>
      <w:bC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71">
      <w:bodyDiv w:val="1"/>
      <w:marLeft w:val="0"/>
      <w:marRight w:val="0"/>
      <w:marTop w:val="0"/>
      <w:marBottom w:val="0"/>
      <w:divBdr>
        <w:top w:val="none" w:sz="0" w:space="0" w:color="auto"/>
        <w:left w:val="none" w:sz="0" w:space="0" w:color="auto"/>
        <w:bottom w:val="none" w:sz="0" w:space="0" w:color="auto"/>
        <w:right w:val="none" w:sz="0" w:space="0" w:color="auto"/>
      </w:divBdr>
    </w:div>
    <w:div w:id="397244">
      <w:bodyDiv w:val="1"/>
      <w:marLeft w:val="0"/>
      <w:marRight w:val="0"/>
      <w:marTop w:val="0"/>
      <w:marBottom w:val="0"/>
      <w:divBdr>
        <w:top w:val="none" w:sz="0" w:space="0" w:color="auto"/>
        <w:left w:val="none" w:sz="0" w:space="0" w:color="auto"/>
        <w:bottom w:val="none" w:sz="0" w:space="0" w:color="auto"/>
        <w:right w:val="none" w:sz="0" w:space="0" w:color="auto"/>
      </w:divBdr>
    </w:div>
    <w:div w:id="856659">
      <w:bodyDiv w:val="1"/>
      <w:marLeft w:val="0"/>
      <w:marRight w:val="0"/>
      <w:marTop w:val="0"/>
      <w:marBottom w:val="0"/>
      <w:divBdr>
        <w:top w:val="none" w:sz="0" w:space="0" w:color="auto"/>
        <w:left w:val="none" w:sz="0" w:space="0" w:color="auto"/>
        <w:bottom w:val="none" w:sz="0" w:space="0" w:color="auto"/>
        <w:right w:val="none" w:sz="0" w:space="0" w:color="auto"/>
      </w:divBdr>
    </w:div>
    <w:div w:id="3481187">
      <w:bodyDiv w:val="1"/>
      <w:marLeft w:val="0"/>
      <w:marRight w:val="0"/>
      <w:marTop w:val="0"/>
      <w:marBottom w:val="0"/>
      <w:divBdr>
        <w:top w:val="none" w:sz="0" w:space="0" w:color="auto"/>
        <w:left w:val="none" w:sz="0" w:space="0" w:color="auto"/>
        <w:bottom w:val="none" w:sz="0" w:space="0" w:color="auto"/>
        <w:right w:val="none" w:sz="0" w:space="0" w:color="auto"/>
      </w:divBdr>
    </w:div>
    <w:div w:id="4334524">
      <w:bodyDiv w:val="1"/>
      <w:marLeft w:val="0"/>
      <w:marRight w:val="0"/>
      <w:marTop w:val="0"/>
      <w:marBottom w:val="0"/>
      <w:divBdr>
        <w:top w:val="none" w:sz="0" w:space="0" w:color="auto"/>
        <w:left w:val="none" w:sz="0" w:space="0" w:color="auto"/>
        <w:bottom w:val="none" w:sz="0" w:space="0" w:color="auto"/>
        <w:right w:val="none" w:sz="0" w:space="0" w:color="auto"/>
      </w:divBdr>
    </w:div>
    <w:div w:id="4750395">
      <w:bodyDiv w:val="1"/>
      <w:marLeft w:val="0"/>
      <w:marRight w:val="0"/>
      <w:marTop w:val="0"/>
      <w:marBottom w:val="0"/>
      <w:divBdr>
        <w:top w:val="none" w:sz="0" w:space="0" w:color="auto"/>
        <w:left w:val="none" w:sz="0" w:space="0" w:color="auto"/>
        <w:bottom w:val="none" w:sz="0" w:space="0" w:color="auto"/>
        <w:right w:val="none" w:sz="0" w:space="0" w:color="auto"/>
      </w:divBdr>
    </w:div>
    <w:div w:id="5329470">
      <w:bodyDiv w:val="1"/>
      <w:marLeft w:val="0"/>
      <w:marRight w:val="0"/>
      <w:marTop w:val="0"/>
      <w:marBottom w:val="0"/>
      <w:divBdr>
        <w:top w:val="none" w:sz="0" w:space="0" w:color="auto"/>
        <w:left w:val="none" w:sz="0" w:space="0" w:color="auto"/>
        <w:bottom w:val="none" w:sz="0" w:space="0" w:color="auto"/>
        <w:right w:val="none" w:sz="0" w:space="0" w:color="auto"/>
      </w:divBdr>
    </w:div>
    <w:div w:id="5788115">
      <w:bodyDiv w:val="1"/>
      <w:marLeft w:val="0"/>
      <w:marRight w:val="0"/>
      <w:marTop w:val="0"/>
      <w:marBottom w:val="0"/>
      <w:divBdr>
        <w:top w:val="none" w:sz="0" w:space="0" w:color="auto"/>
        <w:left w:val="none" w:sz="0" w:space="0" w:color="auto"/>
        <w:bottom w:val="none" w:sz="0" w:space="0" w:color="auto"/>
        <w:right w:val="none" w:sz="0" w:space="0" w:color="auto"/>
      </w:divBdr>
    </w:div>
    <w:div w:id="6907334">
      <w:bodyDiv w:val="1"/>
      <w:marLeft w:val="0"/>
      <w:marRight w:val="0"/>
      <w:marTop w:val="0"/>
      <w:marBottom w:val="0"/>
      <w:divBdr>
        <w:top w:val="none" w:sz="0" w:space="0" w:color="auto"/>
        <w:left w:val="none" w:sz="0" w:space="0" w:color="auto"/>
        <w:bottom w:val="none" w:sz="0" w:space="0" w:color="auto"/>
        <w:right w:val="none" w:sz="0" w:space="0" w:color="auto"/>
      </w:divBdr>
    </w:div>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10494311">
      <w:bodyDiv w:val="1"/>
      <w:marLeft w:val="0"/>
      <w:marRight w:val="0"/>
      <w:marTop w:val="0"/>
      <w:marBottom w:val="0"/>
      <w:divBdr>
        <w:top w:val="none" w:sz="0" w:space="0" w:color="auto"/>
        <w:left w:val="none" w:sz="0" w:space="0" w:color="auto"/>
        <w:bottom w:val="none" w:sz="0" w:space="0" w:color="auto"/>
        <w:right w:val="none" w:sz="0" w:space="0" w:color="auto"/>
      </w:divBdr>
    </w:div>
    <w:div w:id="12801337">
      <w:bodyDiv w:val="1"/>
      <w:marLeft w:val="0"/>
      <w:marRight w:val="0"/>
      <w:marTop w:val="0"/>
      <w:marBottom w:val="0"/>
      <w:divBdr>
        <w:top w:val="none" w:sz="0" w:space="0" w:color="auto"/>
        <w:left w:val="none" w:sz="0" w:space="0" w:color="auto"/>
        <w:bottom w:val="none" w:sz="0" w:space="0" w:color="auto"/>
        <w:right w:val="none" w:sz="0" w:space="0" w:color="auto"/>
      </w:divBdr>
    </w:div>
    <w:div w:id="12921069">
      <w:bodyDiv w:val="1"/>
      <w:marLeft w:val="0"/>
      <w:marRight w:val="0"/>
      <w:marTop w:val="0"/>
      <w:marBottom w:val="0"/>
      <w:divBdr>
        <w:top w:val="none" w:sz="0" w:space="0" w:color="auto"/>
        <w:left w:val="none" w:sz="0" w:space="0" w:color="auto"/>
        <w:bottom w:val="none" w:sz="0" w:space="0" w:color="auto"/>
        <w:right w:val="none" w:sz="0" w:space="0" w:color="auto"/>
      </w:divBdr>
    </w:div>
    <w:div w:id="13071589">
      <w:bodyDiv w:val="1"/>
      <w:marLeft w:val="0"/>
      <w:marRight w:val="0"/>
      <w:marTop w:val="0"/>
      <w:marBottom w:val="0"/>
      <w:divBdr>
        <w:top w:val="none" w:sz="0" w:space="0" w:color="auto"/>
        <w:left w:val="none" w:sz="0" w:space="0" w:color="auto"/>
        <w:bottom w:val="none" w:sz="0" w:space="0" w:color="auto"/>
        <w:right w:val="none" w:sz="0" w:space="0" w:color="auto"/>
      </w:divBdr>
    </w:div>
    <w:div w:id="15472417">
      <w:bodyDiv w:val="1"/>
      <w:marLeft w:val="0"/>
      <w:marRight w:val="0"/>
      <w:marTop w:val="0"/>
      <w:marBottom w:val="0"/>
      <w:divBdr>
        <w:top w:val="none" w:sz="0" w:space="0" w:color="auto"/>
        <w:left w:val="none" w:sz="0" w:space="0" w:color="auto"/>
        <w:bottom w:val="none" w:sz="0" w:space="0" w:color="auto"/>
        <w:right w:val="none" w:sz="0" w:space="0" w:color="auto"/>
      </w:divBdr>
    </w:div>
    <w:div w:id="15884965">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704338">
      <w:bodyDiv w:val="1"/>
      <w:marLeft w:val="0"/>
      <w:marRight w:val="0"/>
      <w:marTop w:val="0"/>
      <w:marBottom w:val="0"/>
      <w:divBdr>
        <w:top w:val="none" w:sz="0" w:space="0" w:color="auto"/>
        <w:left w:val="none" w:sz="0" w:space="0" w:color="auto"/>
        <w:bottom w:val="none" w:sz="0" w:space="0" w:color="auto"/>
        <w:right w:val="none" w:sz="0" w:space="0" w:color="auto"/>
      </w:divBdr>
    </w:div>
    <w:div w:id="19285828">
      <w:bodyDiv w:val="1"/>
      <w:marLeft w:val="0"/>
      <w:marRight w:val="0"/>
      <w:marTop w:val="0"/>
      <w:marBottom w:val="0"/>
      <w:divBdr>
        <w:top w:val="none" w:sz="0" w:space="0" w:color="auto"/>
        <w:left w:val="none" w:sz="0" w:space="0" w:color="auto"/>
        <w:bottom w:val="none" w:sz="0" w:space="0" w:color="auto"/>
        <w:right w:val="none" w:sz="0" w:space="0" w:color="auto"/>
      </w:divBdr>
    </w:div>
    <w:div w:id="19748680">
      <w:bodyDiv w:val="1"/>
      <w:marLeft w:val="0"/>
      <w:marRight w:val="0"/>
      <w:marTop w:val="0"/>
      <w:marBottom w:val="0"/>
      <w:divBdr>
        <w:top w:val="none" w:sz="0" w:space="0" w:color="auto"/>
        <w:left w:val="none" w:sz="0" w:space="0" w:color="auto"/>
        <w:bottom w:val="none" w:sz="0" w:space="0" w:color="auto"/>
        <w:right w:val="none" w:sz="0" w:space="0" w:color="auto"/>
      </w:divBdr>
    </w:div>
    <w:div w:id="20208317">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2097837">
      <w:bodyDiv w:val="1"/>
      <w:marLeft w:val="0"/>
      <w:marRight w:val="0"/>
      <w:marTop w:val="0"/>
      <w:marBottom w:val="0"/>
      <w:divBdr>
        <w:top w:val="none" w:sz="0" w:space="0" w:color="auto"/>
        <w:left w:val="none" w:sz="0" w:space="0" w:color="auto"/>
        <w:bottom w:val="none" w:sz="0" w:space="0" w:color="auto"/>
        <w:right w:val="none" w:sz="0" w:space="0" w:color="auto"/>
      </w:divBdr>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064019">
      <w:bodyDiv w:val="1"/>
      <w:marLeft w:val="0"/>
      <w:marRight w:val="0"/>
      <w:marTop w:val="0"/>
      <w:marBottom w:val="0"/>
      <w:divBdr>
        <w:top w:val="none" w:sz="0" w:space="0" w:color="auto"/>
        <w:left w:val="none" w:sz="0" w:space="0" w:color="auto"/>
        <w:bottom w:val="none" w:sz="0" w:space="0" w:color="auto"/>
        <w:right w:val="none" w:sz="0" w:space="0" w:color="auto"/>
      </w:divBdr>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26492143">
      <w:bodyDiv w:val="1"/>
      <w:marLeft w:val="0"/>
      <w:marRight w:val="0"/>
      <w:marTop w:val="0"/>
      <w:marBottom w:val="0"/>
      <w:divBdr>
        <w:top w:val="none" w:sz="0" w:space="0" w:color="auto"/>
        <w:left w:val="none" w:sz="0" w:space="0" w:color="auto"/>
        <w:bottom w:val="none" w:sz="0" w:space="0" w:color="auto"/>
        <w:right w:val="none" w:sz="0" w:space="0" w:color="auto"/>
      </w:divBdr>
    </w:div>
    <w:div w:id="28842181">
      <w:bodyDiv w:val="1"/>
      <w:marLeft w:val="0"/>
      <w:marRight w:val="0"/>
      <w:marTop w:val="0"/>
      <w:marBottom w:val="0"/>
      <w:divBdr>
        <w:top w:val="none" w:sz="0" w:space="0" w:color="auto"/>
        <w:left w:val="none" w:sz="0" w:space="0" w:color="auto"/>
        <w:bottom w:val="none" w:sz="0" w:space="0" w:color="auto"/>
        <w:right w:val="none" w:sz="0" w:space="0" w:color="auto"/>
      </w:divBdr>
    </w:div>
    <w:div w:id="30308522">
      <w:bodyDiv w:val="1"/>
      <w:marLeft w:val="0"/>
      <w:marRight w:val="0"/>
      <w:marTop w:val="0"/>
      <w:marBottom w:val="0"/>
      <w:divBdr>
        <w:top w:val="none" w:sz="0" w:space="0" w:color="auto"/>
        <w:left w:val="none" w:sz="0" w:space="0" w:color="auto"/>
        <w:bottom w:val="none" w:sz="0" w:space="0" w:color="auto"/>
        <w:right w:val="none" w:sz="0" w:space="0" w:color="auto"/>
      </w:divBdr>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3114572">
      <w:bodyDiv w:val="1"/>
      <w:marLeft w:val="0"/>
      <w:marRight w:val="0"/>
      <w:marTop w:val="0"/>
      <w:marBottom w:val="0"/>
      <w:divBdr>
        <w:top w:val="none" w:sz="0" w:space="0" w:color="auto"/>
        <w:left w:val="none" w:sz="0" w:space="0" w:color="auto"/>
        <w:bottom w:val="none" w:sz="0" w:space="0" w:color="auto"/>
        <w:right w:val="none" w:sz="0" w:space="0" w:color="auto"/>
      </w:divBdr>
    </w:div>
    <w:div w:id="33845173">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4546644">
      <w:bodyDiv w:val="1"/>
      <w:marLeft w:val="0"/>
      <w:marRight w:val="0"/>
      <w:marTop w:val="0"/>
      <w:marBottom w:val="0"/>
      <w:divBdr>
        <w:top w:val="none" w:sz="0" w:space="0" w:color="auto"/>
        <w:left w:val="none" w:sz="0" w:space="0" w:color="auto"/>
        <w:bottom w:val="none" w:sz="0" w:space="0" w:color="auto"/>
        <w:right w:val="none" w:sz="0" w:space="0" w:color="auto"/>
      </w:divBdr>
    </w:div>
    <w:div w:id="36396377">
      <w:bodyDiv w:val="1"/>
      <w:marLeft w:val="0"/>
      <w:marRight w:val="0"/>
      <w:marTop w:val="0"/>
      <w:marBottom w:val="0"/>
      <w:divBdr>
        <w:top w:val="none" w:sz="0" w:space="0" w:color="auto"/>
        <w:left w:val="none" w:sz="0" w:space="0" w:color="auto"/>
        <w:bottom w:val="none" w:sz="0" w:space="0" w:color="auto"/>
        <w:right w:val="none" w:sz="0" w:space="0" w:color="auto"/>
      </w:divBdr>
    </w:div>
    <w:div w:id="36855586">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7512252">
      <w:bodyDiv w:val="1"/>
      <w:marLeft w:val="0"/>
      <w:marRight w:val="0"/>
      <w:marTop w:val="0"/>
      <w:marBottom w:val="0"/>
      <w:divBdr>
        <w:top w:val="none" w:sz="0" w:space="0" w:color="auto"/>
        <w:left w:val="none" w:sz="0" w:space="0" w:color="auto"/>
        <w:bottom w:val="none" w:sz="0" w:space="0" w:color="auto"/>
        <w:right w:val="none" w:sz="0" w:space="0" w:color="auto"/>
      </w:divBdr>
    </w:div>
    <w:div w:id="37707663">
      <w:bodyDiv w:val="1"/>
      <w:marLeft w:val="0"/>
      <w:marRight w:val="0"/>
      <w:marTop w:val="0"/>
      <w:marBottom w:val="0"/>
      <w:divBdr>
        <w:top w:val="none" w:sz="0" w:space="0" w:color="auto"/>
        <w:left w:val="none" w:sz="0" w:space="0" w:color="auto"/>
        <w:bottom w:val="none" w:sz="0" w:space="0" w:color="auto"/>
        <w:right w:val="none" w:sz="0" w:space="0" w:color="auto"/>
      </w:divBdr>
    </w:div>
    <w:div w:id="37898120">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38942743">
      <w:bodyDiv w:val="1"/>
      <w:marLeft w:val="0"/>
      <w:marRight w:val="0"/>
      <w:marTop w:val="0"/>
      <w:marBottom w:val="0"/>
      <w:divBdr>
        <w:top w:val="none" w:sz="0" w:space="0" w:color="auto"/>
        <w:left w:val="none" w:sz="0" w:space="0" w:color="auto"/>
        <w:bottom w:val="none" w:sz="0" w:space="0" w:color="auto"/>
        <w:right w:val="none" w:sz="0" w:space="0" w:color="auto"/>
      </w:divBdr>
    </w:div>
    <w:div w:id="40137986">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1558649">
      <w:bodyDiv w:val="1"/>
      <w:marLeft w:val="0"/>
      <w:marRight w:val="0"/>
      <w:marTop w:val="0"/>
      <w:marBottom w:val="0"/>
      <w:divBdr>
        <w:top w:val="none" w:sz="0" w:space="0" w:color="auto"/>
        <w:left w:val="none" w:sz="0" w:space="0" w:color="auto"/>
        <w:bottom w:val="none" w:sz="0" w:space="0" w:color="auto"/>
        <w:right w:val="none" w:sz="0" w:space="0" w:color="auto"/>
      </w:divBdr>
    </w:div>
    <w:div w:id="4240814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47725330">
      <w:bodyDiv w:val="1"/>
      <w:marLeft w:val="0"/>
      <w:marRight w:val="0"/>
      <w:marTop w:val="0"/>
      <w:marBottom w:val="0"/>
      <w:divBdr>
        <w:top w:val="none" w:sz="0" w:space="0" w:color="auto"/>
        <w:left w:val="none" w:sz="0" w:space="0" w:color="auto"/>
        <w:bottom w:val="none" w:sz="0" w:space="0" w:color="auto"/>
        <w:right w:val="none" w:sz="0" w:space="0" w:color="auto"/>
      </w:divBdr>
    </w:div>
    <w:div w:id="48070290">
      <w:bodyDiv w:val="1"/>
      <w:marLeft w:val="0"/>
      <w:marRight w:val="0"/>
      <w:marTop w:val="0"/>
      <w:marBottom w:val="0"/>
      <w:divBdr>
        <w:top w:val="none" w:sz="0" w:space="0" w:color="auto"/>
        <w:left w:val="none" w:sz="0" w:space="0" w:color="auto"/>
        <w:bottom w:val="none" w:sz="0" w:space="0" w:color="auto"/>
        <w:right w:val="none" w:sz="0" w:space="0" w:color="auto"/>
      </w:divBdr>
    </w:div>
    <w:div w:id="51274303">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048847">
      <w:bodyDiv w:val="1"/>
      <w:marLeft w:val="0"/>
      <w:marRight w:val="0"/>
      <w:marTop w:val="0"/>
      <w:marBottom w:val="0"/>
      <w:divBdr>
        <w:top w:val="none" w:sz="0" w:space="0" w:color="auto"/>
        <w:left w:val="none" w:sz="0" w:space="0" w:color="auto"/>
        <w:bottom w:val="none" w:sz="0" w:space="0" w:color="auto"/>
        <w:right w:val="none" w:sz="0" w:space="0" w:color="auto"/>
      </w:divBdr>
    </w:div>
    <w:div w:id="52385890">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095959">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0062968">
      <w:bodyDiv w:val="1"/>
      <w:marLeft w:val="0"/>
      <w:marRight w:val="0"/>
      <w:marTop w:val="0"/>
      <w:marBottom w:val="0"/>
      <w:divBdr>
        <w:top w:val="none" w:sz="0" w:space="0" w:color="auto"/>
        <w:left w:val="none" w:sz="0" w:space="0" w:color="auto"/>
        <w:bottom w:val="none" w:sz="0" w:space="0" w:color="auto"/>
        <w:right w:val="none" w:sz="0" w:space="0" w:color="auto"/>
      </w:divBdr>
    </w:div>
    <w:div w:id="60955385">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1217793">
      <w:bodyDiv w:val="1"/>
      <w:marLeft w:val="0"/>
      <w:marRight w:val="0"/>
      <w:marTop w:val="0"/>
      <w:marBottom w:val="0"/>
      <w:divBdr>
        <w:top w:val="none" w:sz="0" w:space="0" w:color="auto"/>
        <w:left w:val="none" w:sz="0" w:space="0" w:color="auto"/>
        <w:bottom w:val="none" w:sz="0" w:space="0" w:color="auto"/>
        <w:right w:val="none" w:sz="0" w:space="0" w:color="auto"/>
      </w:divBdr>
    </w:div>
    <w:div w:id="61678190">
      <w:bodyDiv w:val="1"/>
      <w:marLeft w:val="0"/>
      <w:marRight w:val="0"/>
      <w:marTop w:val="0"/>
      <w:marBottom w:val="0"/>
      <w:divBdr>
        <w:top w:val="none" w:sz="0" w:space="0" w:color="auto"/>
        <w:left w:val="none" w:sz="0" w:space="0" w:color="auto"/>
        <w:bottom w:val="none" w:sz="0" w:space="0" w:color="auto"/>
        <w:right w:val="none" w:sz="0" w:space="0" w:color="auto"/>
      </w:divBdr>
    </w:div>
    <w:div w:id="63114013">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411406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8618753">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69819020">
      <w:bodyDiv w:val="1"/>
      <w:marLeft w:val="0"/>
      <w:marRight w:val="0"/>
      <w:marTop w:val="0"/>
      <w:marBottom w:val="0"/>
      <w:divBdr>
        <w:top w:val="none" w:sz="0" w:space="0" w:color="auto"/>
        <w:left w:val="none" w:sz="0" w:space="0" w:color="auto"/>
        <w:bottom w:val="none" w:sz="0" w:space="0" w:color="auto"/>
        <w:right w:val="none" w:sz="0" w:space="0" w:color="auto"/>
      </w:divBdr>
    </w:div>
    <w:div w:id="72091832">
      <w:bodyDiv w:val="1"/>
      <w:marLeft w:val="0"/>
      <w:marRight w:val="0"/>
      <w:marTop w:val="0"/>
      <w:marBottom w:val="0"/>
      <w:divBdr>
        <w:top w:val="none" w:sz="0" w:space="0" w:color="auto"/>
        <w:left w:val="none" w:sz="0" w:space="0" w:color="auto"/>
        <w:bottom w:val="none" w:sz="0" w:space="0" w:color="auto"/>
        <w:right w:val="none" w:sz="0" w:space="0" w:color="auto"/>
      </w:divBdr>
    </w:div>
    <w:div w:id="72161883">
      <w:bodyDiv w:val="1"/>
      <w:marLeft w:val="0"/>
      <w:marRight w:val="0"/>
      <w:marTop w:val="0"/>
      <w:marBottom w:val="0"/>
      <w:divBdr>
        <w:top w:val="none" w:sz="0" w:space="0" w:color="auto"/>
        <w:left w:val="none" w:sz="0" w:space="0" w:color="auto"/>
        <w:bottom w:val="none" w:sz="0" w:space="0" w:color="auto"/>
        <w:right w:val="none" w:sz="0" w:space="0" w:color="auto"/>
      </w:divBdr>
    </w:div>
    <w:div w:id="72821004">
      <w:bodyDiv w:val="1"/>
      <w:marLeft w:val="0"/>
      <w:marRight w:val="0"/>
      <w:marTop w:val="0"/>
      <w:marBottom w:val="0"/>
      <w:divBdr>
        <w:top w:val="none" w:sz="0" w:space="0" w:color="auto"/>
        <w:left w:val="none" w:sz="0" w:space="0" w:color="auto"/>
        <w:bottom w:val="none" w:sz="0" w:space="0" w:color="auto"/>
        <w:right w:val="none" w:sz="0" w:space="0" w:color="auto"/>
      </w:divBdr>
    </w:div>
    <w:div w:id="73936271">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00003">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021964">
      <w:bodyDiv w:val="1"/>
      <w:marLeft w:val="0"/>
      <w:marRight w:val="0"/>
      <w:marTop w:val="0"/>
      <w:marBottom w:val="0"/>
      <w:divBdr>
        <w:top w:val="none" w:sz="0" w:space="0" w:color="auto"/>
        <w:left w:val="none" w:sz="0" w:space="0" w:color="auto"/>
        <w:bottom w:val="none" w:sz="0" w:space="0" w:color="auto"/>
        <w:right w:val="none" w:sz="0" w:space="0" w:color="auto"/>
      </w:divBdr>
    </w:div>
    <w:div w:id="76175024">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77678393">
      <w:bodyDiv w:val="1"/>
      <w:marLeft w:val="0"/>
      <w:marRight w:val="0"/>
      <w:marTop w:val="0"/>
      <w:marBottom w:val="0"/>
      <w:divBdr>
        <w:top w:val="none" w:sz="0" w:space="0" w:color="auto"/>
        <w:left w:val="none" w:sz="0" w:space="0" w:color="auto"/>
        <w:bottom w:val="none" w:sz="0" w:space="0" w:color="auto"/>
        <w:right w:val="none" w:sz="0" w:space="0" w:color="auto"/>
      </w:divBdr>
    </w:div>
    <w:div w:id="78210144">
      <w:bodyDiv w:val="1"/>
      <w:marLeft w:val="0"/>
      <w:marRight w:val="0"/>
      <w:marTop w:val="0"/>
      <w:marBottom w:val="0"/>
      <w:divBdr>
        <w:top w:val="none" w:sz="0" w:space="0" w:color="auto"/>
        <w:left w:val="none" w:sz="0" w:space="0" w:color="auto"/>
        <w:bottom w:val="none" w:sz="0" w:space="0" w:color="auto"/>
        <w:right w:val="none" w:sz="0" w:space="0" w:color="auto"/>
      </w:divBdr>
    </w:div>
    <w:div w:id="79107139">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3571385">
      <w:bodyDiv w:val="1"/>
      <w:marLeft w:val="0"/>
      <w:marRight w:val="0"/>
      <w:marTop w:val="0"/>
      <w:marBottom w:val="0"/>
      <w:divBdr>
        <w:top w:val="none" w:sz="0" w:space="0" w:color="auto"/>
        <w:left w:val="none" w:sz="0" w:space="0" w:color="auto"/>
        <w:bottom w:val="none" w:sz="0" w:space="0" w:color="auto"/>
        <w:right w:val="none" w:sz="0" w:space="0" w:color="auto"/>
      </w:divBdr>
    </w:div>
    <w:div w:id="84113660">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082477">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5418009">
      <w:bodyDiv w:val="1"/>
      <w:marLeft w:val="0"/>
      <w:marRight w:val="0"/>
      <w:marTop w:val="0"/>
      <w:marBottom w:val="0"/>
      <w:divBdr>
        <w:top w:val="none" w:sz="0" w:space="0" w:color="auto"/>
        <w:left w:val="none" w:sz="0" w:space="0" w:color="auto"/>
        <w:bottom w:val="none" w:sz="0" w:space="0" w:color="auto"/>
        <w:right w:val="none" w:sz="0" w:space="0" w:color="auto"/>
      </w:divBdr>
    </w:div>
    <w:div w:id="85998989">
      <w:bodyDiv w:val="1"/>
      <w:marLeft w:val="0"/>
      <w:marRight w:val="0"/>
      <w:marTop w:val="0"/>
      <w:marBottom w:val="0"/>
      <w:divBdr>
        <w:top w:val="none" w:sz="0" w:space="0" w:color="auto"/>
        <w:left w:val="none" w:sz="0" w:space="0" w:color="auto"/>
        <w:bottom w:val="none" w:sz="0" w:space="0" w:color="auto"/>
        <w:right w:val="none" w:sz="0" w:space="0" w:color="auto"/>
      </w:divBdr>
    </w:div>
    <w:div w:id="88895378">
      <w:bodyDiv w:val="1"/>
      <w:marLeft w:val="0"/>
      <w:marRight w:val="0"/>
      <w:marTop w:val="0"/>
      <w:marBottom w:val="0"/>
      <w:divBdr>
        <w:top w:val="none" w:sz="0" w:space="0" w:color="auto"/>
        <w:left w:val="none" w:sz="0" w:space="0" w:color="auto"/>
        <w:bottom w:val="none" w:sz="0" w:space="0" w:color="auto"/>
        <w:right w:val="none" w:sz="0" w:space="0" w:color="auto"/>
      </w:divBdr>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143489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6220362">
      <w:bodyDiv w:val="1"/>
      <w:marLeft w:val="0"/>
      <w:marRight w:val="0"/>
      <w:marTop w:val="0"/>
      <w:marBottom w:val="0"/>
      <w:divBdr>
        <w:top w:val="none" w:sz="0" w:space="0" w:color="auto"/>
        <w:left w:val="none" w:sz="0" w:space="0" w:color="auto"/>
        <w:bottom w:val="none" w:sz="0" w:space="0" w:color="auto"/>
        <w:right w:val="none" w:sz="0" w:space="0" w:color="auto"/>
      </w:divBdr>
    </w:div>
    <w:div w:id="96291139">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0149128">
      <w:bodyDiv w:val="1"/>
      <w:marLeft w:val="0"/>
      <w:marRight w:val="0"/>
      <w:marTop w:val="0"/>
      <w:marBottom w:val="0"/>
      <w:divBdr>
        <w:top w:val="none" w:sz="0" w:space="0" w:color="auto"/>
        <w:left w:val="none" w:sz="0" w:space="0" w:color="auto"/>
        <w:bottom w:val="none" w:sz="0" w:space="0" w:color="auto"/>
        <w:right w:val="none" w:sz="0" w:space="0" w:color="auto"/>
      </w:divBdr>
    </w:div>
    <w:div w:id="100491318">
      <w:bodyDiv w:val="1"/>
      <w:marLeft w:val="0"/>
      <w:marRight w:val="0"/>
      <w:marTop w:val="0"/>
      <w:marBottom w:val="0"/>
      <w:divBdr>
        <w:top w:val="none" w:sz="0" w:space="0" w:color="auto"/>
        <w:left w:val="none" w:sz="0" w:space="0" w:color="auto"/>
        <w:bottom w:val="none" w:sz="0" w:space="0" w:color="auto"/>
        <w:right w:val="none" w:sz="0" w:space="0" w:color="auto"/>
      </w:divBdr>
    </w:div>
    <w:div w:id="102043411">
      <w:bodyDiv w:val="1"/>
      <w:marLeft w:val="0"/>
      <w:marRight w:val="0"/>
      <w:marTop w:val="0"/>
      <w:marBottom w:val="0"/>
      <w:divBdr>
        <w:top w:val="none" w:sz="0" w:space="0" w:color="auto"/>
        <w:left w:val="none" w:sz="0" w:space="0" w:color="auto"/>
        <w:bottom w:val="none" w:sz="0" w:space="0" w:color="auto"/>
        <w:right w:val="none" w:sz="0" w:space="0" w:color="auto"/>
      </w:divBdr>
    </w:div>
    <w:div w:id="103235019">
      <w:bodyDiv w:val="1"/>
      <w:marLeft w:val="0"/>
      <w:marRight w:val="0"/>
      <w:marTop w:val="0"/>
      <w:marBottom w:val="0"/>
      <w:divBdr>
        <w:top w:val="none" w:sz="0" w:space="0" w:color="auto"/>
        <w:left w:val="none" w:sz="0" w:space="0" w:color="auto"/>
        <w:bottom w:val="none" w:sz="0" w:space="0" w:color="auto"/>
        <w:right w:val="none" w:sz="0" w:space="0" w:color="auto"/>
      </w:divBdr>
    </w:div>
    <w:div w:id="103309235">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6195808">
      <w:bodyDiv w:val="1"/>
      <w:marLeft w:val="0"/>
      <w:marRight w:val="0"/>
      <w:marTop w:val="0"/>
      <w:marBottom w:val="0"/>
      <w:divBdr>
        <w:top w:val="none" w:sz="0" w:space="0" w:color="auto"/>
        <w:left w:val="none" w:sz="0" w:space="0" w:color="auto"/>
        <w:bottom w:val="none" w:sz="0" w:space="0" w:color="auto"/>
        <w:right w:val="none" w:sz="0" w:space="0" w:color="auto"/>
      </w:divBdr>
    </w:div>
    <w:div w:id="107047512">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09323182">
      <w:bodyDiv w:val="1"/>
      <w:marLeft w:val="0"/>
      <w:marRight w:val="0"/>
      <w:marTop w:val="0"/>
      <w:marBottom w:val="0"/>
      <w:divBdr>
        <w:top w:val="none" w:sz="0" w:space="0" w:color="auto"/>
        <w:left w:val="none" w:sz="0" w:space="0" w:color="auto"/>
        <w:bottom w:val="none" w:sz="0" w:space="0" w:color="auto"/>
        <w:right w:val="none" w:sz="0" w:space="0" w:color="auto"/>
      </w:divBdr>
    </w:div>
    <w:div w:id="109710005">
      <w:bodyDiv w:val="1"/>
      <w:marLeft w:val="0"/>
      <w:marRight w:val="0"/>
      <w:marTop w:val="0"/>
      <w:marBottom w:val="0"/>
      <w:divBdr>
        <w:top w:val="none" w:sz="0" w:space="0" w:color="auto"/>
        <w:left w:val="none" w:sz="0" w:space="0" w:color="auto"/>
        <w:bottom w:val="none" w:sz="0" w:space="0" w:color="auto"/>
        <w:right w:val="none" w:sz="0" w:space="0" w:color="auto"/>
      </w:divBdr>
    </w:div>
    <w:div w:id="109979461">
      <w:bodyDiv w:val="1"/>
      <w:marLeft w:val="0"/>
      <w:marRight w:val="0"/>
      <w:marTop w:val="0"/>
      <w:marBottom w:val="0"/>
      <w:divBdr>
        <w:top w:val="none" w:sz="0" w:space="0" w:color="auto"/>
        <w:left w:val="none" w:sz="0" w:space="0" w:color="auto"/>
        <w:bottom w:val="none" w:sz="0" w:space="0" w:color="auto"/>
        <w:right w:val="none" w:sz="0" w:space="0" w:color="auto"/>
      </w:divBdr>
    </w:div>
    <w:div w:id="111216642">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06249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4637788">
      <w:bodyDiv w:val="1"/>
      <w:marLeft w:val="0"/>
      <w:marRight w:val="0"/>
      <w:marTop w:val="0"/>
      <w:marBottom w:val="0"/>
      <w:divBdr>
        <w:top w:val="none" w:sz="0" w:space="0" w:color="auto"/>
        <w:left w:val="none" w:sz="0" w:space="0" w:color="auto"/>
        <w:bottom w:val="none" w:sz="0" w:space="0" w:color="auto"/>
        <w:right w:val="none" w:sz="0" w:space="0" w:color="auto"/>
      </w:divBdr>
    </w:div>
    <w:div w:id="115300766">
      <w:bodyDiv w:val="1"/>
      <w:marLeft w:val="0"/>
      <w:marRight w:val="0"/>
      <w:marTop w:val="0"/>
      <w:marBottom w:val="0"/>
      <w:divBdr>
        <w:top w:val="none" w:sz="0" w:space="0" w:color="auto"/>
        <w:left w:val="none" w:sz="0" w:space="0" w:color="auto"/>
        <w:bottom w:val="none" w:sz="0" w:space="0" w:color="auto"/>
        <w:right w:val="none" w:sz="0" w:space="0" w:color="auto"/>
      </w:divBdr>
    </w:div>
    <w:div w:id="117145261">
      <w:bodyDiv w:val="1"/>
      <w:marLeft w:val="0"/>
      <w:marRight w:val="0"/>
      <w:marTop w:val="0"/>
      <w:marBottom w:val="0"/>
      <w:divBdr>
        <w:top w:val="none" w:sz="0" w:space="0" w:color="auto"/>
        <w:left w:val="none" w:sz="0" w:space="0" w:color="auto"/>
        <w:bottom w:val="none" w:sz="0" w:space="0" w:color="auto"/>
        <w:right w:val="none" w:sz="0" w:space="0" w:color="auto"/>
      </w:divBdr>
    </w:div>
    <w:div w:id="117333660">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0272654">
      <w:bodyDiv w:val="1"/>
      <w:marLeft w:val="0"/>
      <w:marRight w:val="0"/>
      <w:marTop w:val="0"/>
      <w:marBottom w:val="0"/>
      <w:divBdr>
        <w:top w:val="none" w:sz="0" w:space="0" w:color="auto"/>
        <w:left w:val="none" w:sz="0" w:space="0" w:color="auto"/>
        <w:bottom w:val="none" w:sz="0" w:space="0" w:color="auto"/>
        <w:right w:val="none" w:sz="0" w:space="0" w:color="auto"/>
      </w:divBdr>
    </w:div>
    <w:div w:id="121583143">
      <w:bodyDiv w:val="1"/>
      <w:marLeft w:val="0"/>
      <w:marRight w:val="0"/>
      <w:marTop w:val="0"/>
      <w:marBottom w:val="0"/>
      <w:divBdr>
        <w:top w:val="none" w:sz="0" w:space="0" w:color="auto"/>
        <w:left w:val="none" w:sz="0" w:space="0" w:color="auto"/>
        <w:bottom w:val="none" w:sz="0" w:space="0" w:color="auto"/>
        <w:right w:val="none" w:sz="0" w:space="0" w:color="auto"/>
      </w:divBdr>
    </w:div>
    <w:div w:id="121701277">
      <w:bodyDiv w:val="1"/>
      <w:marLeft w:val="0"/>
      <w:marRight w:val="0"/>
      <w:marTop w:val="0"/>
      <w:marBottom w:val="0"/>
      <w:divBdr>
        <w:top w:val="none" w:sz="0" w:space="0" w:color="auto"/>
        <w:left w:val="none" w:sz="0" w:space="0" w:color="auto"/>
        <w:bottom w:val="none" w:sz="0" w:space="0" w:color="auto"/>
        <w:right w:val="none" w:sz="0" w:space="0" w:color="auto"/>
      </w:divBdr>
    </w:div>
    <w:div w:id="121970291">
      <w:bodyDiv w:val="1"/>
      <w:marLeft w:val="0"/>
      <w:marRight w:val="0"/>
      <w:marTop w:val="0"/>
      <w:marBottom w:val="0"/>
      <w:divBdr>
        <w:top w:val="none" w:sz="0" w:space="0" w:color="auto"/>
        <w:left w:val="none" w:sz="0" w:space="0" w:color="auto"/>
        <w:bottom w:val="none" w:sz="0" w:space="0" w:color="auto"/>
        <w:right w:val="none" w:sz="0" w:space="0" w:color="auto"/>
      </w:divBdr>
    </w:div>
    <w:div w:id="122626399">
      <w:bodyDiv w:val="1"/>
      <w:marLeft w:val="0"/>
      <w:marRight w:val="0"/>
      <w:marTop w:val="0"/>
      <w:marBottom w:val="0"/>
      <w:divBdr>
        <w:top w:val="none" w:sz="0" w:space="0" w:color="auto"/>
        <w:left w:val="none" w:sz="0" w:space="0" w:color="auto"/>
        <w:bottom w:val="none" w:sz="0" w:space="0" w:color="auto"/>
        <w:right w:val="none" w:sz="0" w:space="0" w:color="auto"/>
      </w:divBdr>
    </w:div>
    <w:div w:id="122695973">
      <w:bodyDiv w:val="1"/>
      <w:marLeft w:val="0"/>
      <w:marRight w:val="0"/>
      <w:marTop w:val="0"/>
      <w:marBottom w:val="0"/>
      <w:divBdr>
        <w:top w:val="none" w:sz="0" w:space="0" w:color="auto"/>
        <w:left w:val="none" w:sz="0" w:space="0" w:color="auto"/>
        <w:bottom w:val="none" w:sz="0" w:space="0" w:color="auto"/>
        <w:right w:val="none" w:sz="0" w:space="0" w:color="auto"/>
      </w:divBdr>
    </w:div>
    <w:div w:id="12347204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0446244">
      <w:bodyDiv w:val="1"/>
      <w:marLeft w:val="0"/>
      <w:marRight w:val="0"/>
      <w:marTop w:val="0"/>
      <w:marBottom w:val="0"/>
      <w:divBdr>
        <w:top w:val="none" w:sz="0" w:space="0" w:color="auto"/>
        <w:left w:val="none" w:sz="0" w:space="0" w:color="auto"/>
        <w:bottom w:val="none" w:sz="0" w:space="0" w:color="auto"/>
        <w:right w:val="none" w:sz="0" w:space="0" w:color="auto"/>
      </w:divBdr>
    </w:div>
    <w:div w:id="131141853">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1800939">
      <w:bodyDiv w:val="1"/>
      <w:marLeft w:val="0"/>
      <w:marRight w:val="0"/>
      <w:marTop w:val="0"/>
      <w:marBottom w:val="0"/>
      <w:divBdr>
        <w:top w:val="none" w:sz="0" w:space="0" w:color="auto"/>
        <w:left w:val="none" w:sz="0" w:space="0" w:color="auto"/>
        <w:bottom w:val="none" w:sz="0" w:space="0" w:color="auto"/>
        <w:right w:val="none" w:sz="0" w:space="0" w:color="auto"/>
      </w:divBdr>
    </w:div>
    <w:div w:id="133261148">
      <w:bodyDiv w:val="1"/>
      <w:marLeft w:val="0"/>
      <w:marRight w:val="0"/>
      <w:marTop w:val="0"/>
      <w:marBottom w:val="0"/>
      <w:divBdr>
        <w:top w:val="none" w:sz="0" w:space="0" w:color="auto"/>
        <w:left w:val="none" w:sz="0" w:space="0" w:color="auto"/>
        <w:bottom w:val="none" w:sz="0" w:space="0" w:color="auto"/>
        <w:right w:val="none" w:sz="0" w:space="0" w:color="auto"/>
      </w:divBdr>
    </w:div>
    <w:div w:id="135267976">
      <w:bodyDiv w:val="1"/>
      <w:marLeft w:val="0"/>
      <w:marRight w:val="0"/>
      <w:marTop w:val="0"/>
      <w:marBottom w:val="0"/>
      <w:divBdr>
        <w:top w:val="none" w:sz="0" w:space="0" w:color="auto"/>
        <w:left w:val="none" w:sz="0" w:space="0" w:color="auto"/>
        <w:bottom w:val="none" w:sz="0" w:space="0" w:color="auto"/>
        <w:right w:val="none" w:sz="0" w:space="0" w:color="auto"/>
      </w:divBdr>
    </w:div>
    <w:div w:id="136411415">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1851941">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3592528">
      <w:bodyDiv w:val="1"/>
      <w:marLeft w:val="0"/>
      <w:marRight w:val="0"/>
      <w:marTop w:val="0"/>
      <w:marBottom w:val="0"/>
      <w:divBdr>
        <w:top w:val="none" w:sz="0" w:space="0" w:color="auto"/>
        <w:left w:val="none" w:sz="0" w:space="0" w:color="auto"/>
        <w:bottom w:val="none" w:sz="0" w:space="0" w:color="auto"/>
        <w:right w:val="none" w:sz="0" w:space="0" w:color="auto"/>
      </w:divBdr>
    </w:div>
    <w:div w:id="143594606">
      <w:bodyDiv w:val="1"/>
      <w:marLeft w:val="0"/>
      <w:marRight w:val="0"/>
      <w:marTop w:val="0"/>
      <w:marBottom w:val="0"/>
      <w:divBdr>
        <w:top w:val="none" w:sz="0" w:space="0" w:color="auto"/>
        <w:left w:val="none" w:sz="0" w:space="0" w:color="auto"/>
        <w:bottom w:val="none" w:sz="0" w:space="0" w:color="auto"/>
        <w:right w:val="none" w:sz="0" w:space="0" w:color="auto"/>
      </w:divBdr>
    </w:div>
    <w:div w:id="144247919">
      <w:bodyDiv w:val="1"/>
      <w:marLeft w:val="0"/>
      <w:marRight w:val="0"/>
      <w:marTop w:val="0"/>
      <w:marBottom w:val="0"/>
      <w:divBdr>
        <w:top w:val="none" w:sz="0" w:space="0" w:color="auto"/>
        <w:left w:val="none" w:sz="0" w:space="0" w:color="auto"/>
        <w:bottom w:val="none" w:sz="0" w:space="0" w:color="auto"/>
        <w:right w:val="none" w:sz="0" w:space="0" w:color="auto"/>
      </w:divBdr>
    </w:div>
    <w:div w:id="145518116">
      <w:bodyDiv w:val="1"/>
      <w:marLeft w:val="0"/>
      <w:marRight w:val="0"/>
      <w:marTop w:val="0"/>
      <w:marBottom w:val="0"/>
      <w:divBdr>
        <w:top w:val="none" w:sz="0" w:space="0" w:color="auto"/>
        <w:left w:val="none" w:sz="0" w:space="0" w:color="auto"/>
        <w:bottom w:val="none" w:sz="0" w:space="0" w:color="auto"/>
        <w:right w:val="none" w:sz="0" w:space="0" w:color="auto"/>
      </w:divBdr>
    </w:div>
    <w:div w:id="145779575">
      <w:bodyDiv w:val="1"/>
      <w:marLeft w:val="0"/>
      <w:marRight w:val="0"/>
      <w:marTop w:val="0"/>
      <w:marBottom w:val="0"/>
      <w:divBdr>
        <w:top w:val="none" w:sz="0" w:space="0" w:color="auto"/>
        <w:left w:val="none" w:sz="0" w:space="0" w:color="auto"/>
        <w:bottom w:val="none" w:sz="0" w:space="0" w:color="auto"/>
        <w:right w:val="none" w:sz="0" w:space="0" w:color="auto"/>
      </w:divBdr>
    </w:div>
    <w:div w:id="1471403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8835509">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0558845">
      <w:bodyDiv w:val="1"/>
      <w:marLeft w:val="0"/>
      <w:marRight w:val="0"/>
      <w:marTop w:val="0"/>
      <w:marBottom w:val="0"/>
      <w:divBdr>
        <w:top w:val="none" w:sz="0" w:space="0" w:color="auto"/>
        <w:left w:val="none" w:sz="0" w:space="0" w:color="auto"/>
        <w:bottom w:val="none" w:sz="0" w:space="0" w:color="auto"/>
        <w:right w:val="none" w:sz="0" w:space="0" w:color="auto"/>
      </w:divBdr>
    </w:div>
    <w:div w:id="151483661">
      <w:bodyDiv w:val="1"/>
      <w:marLeft w:val="0"/>
      <w:marRight w:val="0"/>
      <w:marTop w:val="0"/>
      <w:marBottom w:val="0"/>
      <w:divBdr>
        <w:top w:val="none" w:sz="0" w:space="0" w:color="auto"/>
        <w:left w:val="none" w:sz="0" w:space="0" w:color="auto"/>
        <w:bottom w:val="none" w:sz="0" w:space="0" w:color="auto"/>
        <w:right w:val="none" w:sz="0" w:space="0" w:color="auto"/>
      </w:divBdr>
    </w:div>
    <w:div w:id="152307183">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379818">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0118896">
      <w:bodyDiv w:val="1"/>
      <w:marLeft w:val="0"/>
      <w:marRight w:val="0"/>
      <w:marTop w:val="0"/>
      <w:marBottom w:val="0"/>
      <w:divBdr>
        <w:top w:val="none" w:sz="0" w:space="0" w:color="auto"/>
        <w:left w:val="none" w:sz="0" w:space="0" w:color="auto"/>
        <w:bottom w:val="none" w:sz="0" w:space="0" w:color="auto"/>
        <w:right w:val="none" w:sz="0" w:space="0" w:color="auto"/>
      </w:divBdr>
    </w:div>
    <w:div w:id="161356248">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2283798">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162665739">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403797">
      <w:bodyDiv w:val="1"/>
      <w:marLeft w:val="0"/>
      <w:marRight w:val="0"/>
      <w:marTop w:val="0"/>
      <w:marBottom w:val="0"/>
      <w:divBdr>
        <w:top w:val="none" w:sz="0" w:space="0" w:color="auto"/>
        <w:left w:val="none" w:sz="0" w:space="0" w:color="auto"/>
        <w:bottom w:val="none" w:sz="0" w:space="0" w:color="auto"/>
        <w:right w:val="none" w:sz="0" w:space="0" w:color="auto"/>
      </w:divBdr>
    </w:div>
    <w:div w:id="166486442">
      <w:bodyDiv w:val="1"/>
      <w:marLeft w:val="0"/>
      <w:marRight w:val="0"/>
      <w:marTop w:val="0"/>
      <w:marBottom w:val="0"/>
      <w:divBdr>
        <w:top w:val="none" w:sz="0" w:space="0" w:color="auto"/>
        <w:left w:val="none" w:sz="0" w:space="0" w:color="auto"/>
        <w:bottom w:val="none" w:sz="0" w:space="0" w:color="auto"/>
        <w:right w:val="none" w:sz="0" w:space="0" w:color="auto"/>
      </w:divBdr>
    </w:div>
    <w:div w:id="166750604">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715015">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69416643">
      <w:bodyDiv w:val="1"/>
      <w:marLeft w:val="0"/>
      <w:marRight w:val="0"/>
      <w:marTop w:val="0"/>
      <w:marBottom w:val="0"/>
      <w:divBdr>
        <w:top w:val="none" w:sz="0" w:space="0" w:color="auto"/>
        <w:left w:val="none" w:sz="0" w:space="0" w:color="auto"/>
        <w:bottom w:val="none" w:sz="0" w:space="0" w:color="auto"/>
        <w:right w:val="none" w:sz="0" w:space="0" w:color="auto"/>
      </w:divBdr>
    </w:div>
    <w:div w:id="171920594">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4731964">
      <w:bodyDiv w:val="1"/>
      <w:marLeft w:val="0"/>
      <w:marRight w:val="0"/>
      <w:marTop w:val="0"/>
      <w:marBottom w:val="0"/>
      <w:divBdr>
        <w:top w:val="none" w:sz="0" w:space="0" w:color="auto"/>
        <w:left w:val="none" w:sz="0" w:space="0" w:color="auto"/>
        <w:bottom w:val="none" w:sz="0" w:space="0" w:color="auto"/>
        <w:right w:val="none" w:sz="0" w:space="0" w:color="auto"/>
      </w:divBdr>
    </w:div>
    <w:div w:id="174878858">
      <w:bodyDiv w:val="1"/>
      <w:marLeft w:val="0"/>
      <w:marRight w:val="0"/>
      <w:marTop w:val="0"/>
      <w:marBottom w:val="0"/>
      <w:divBdr>
        <w:top w:val="none" w:sz="0" w:space="0" w:color="auto"/>
        <w:left w:val="none" w:sz="0" w:space="0" w:color="auto"/>
        <w:bottom w:val="none" w:sz="0" w:space="0" w:color="auto"/>
        <w:right w:val="none" w:sz="0" w:space="0" w:color="auto"/>
      </w:divBdr>
    </w:div>
    <w:div w:id="175046962">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78005728">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89953725">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2963871">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3201437">
      <w:bodyDiv w:val="1"/>
      <w:marLeft w:val="0"/>
      <w:marRight w:val="0"/>
      <w:marTop w:val="0"/>
      <w:marBottom w:val="0"/>
      <w:divBdr>
        <w:top w:val="none" w:sz="0" w:space="0" w:color="auto"/>
        <w:left w:val="none" w:sz="0" w:space="0" w:color="auto"/>
        <w:bottom w:val="none" w:sz="0" w:space="0" w:color="auto"/>
        <w:right w:val="none" w:sz="0" w:space="0" w:color="auto"/>
      </w:divBdr>
    </w:div>
    <w:div w:id="195434268">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859143">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0632702">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523591">
      <w:bodyDiv w:val="1"/>
      <w:marLeft w:val="0"/>
      <w:marRight w:val="0"/>
      <w:marTop w:val="0"/>
      <w:marBottom w:val="0"/>
      <w:divBdr>
        <w:top w:val="none" w:sz="0" w:space="0" w:color="auto"/>
        <w:left w:val="none" w:sz="0" w:space="0" w:color="auto"/>
        <w:bottom w:val="none" w:sz="0" w:space="0" w:color="auto"/>
        <w:right w:val="none" w:sz="0" w:space="0" w:color="auto"/>
      </w:divBdr>
    </w:div>
    <w:div w:id="201983544">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4876157">
      <w:bodyDiv w:val="1"/>
      <w:marLeft w:val="0"/>
      <w:marRight w:val="0"/>
      <w:marTop w:val="0"/>
      <w:marBottom w:val="0"/>
      <w:divBdr>
        <w:top w:val="none" w:sz="0" w:space="0" w:color="auto"/>
        <w:left w:val="none" w:sz="0" w:space="0" w:color="auto"/>
        <w:bottom w:val="none" w:sz="0" w:space="0" w:color="auto"/>
        <w:right w:val="none" w:sz="0" w:space="0" w:color="auto"/>
      </w:divBdr>
    </w:div>
    <w:div w:id="204949151">
      <w:bodyDiv w:val="1"/>
      <w:marLeft w:val="0"/>
      <w:marRight w:val="0"/>
      <w:marTop w:val="0"/>
      <w:marBottom w:val="0"/>
      <w:divBdr>
        <w:top w:val="none" w:sz="0" w:space="0" w:color="auto"/>
        <w:left w:val="none" w:sz="0" w:space="0" w:color="auto"/>
        <w:bottom w:val="none" w:sz="0" w:space="0" w:color="auto"/>
        <w:right w:val="none" w:sz="0" w:space="0" w:color="auto"/>
      </w:divBdr>
    </w:div>
    <w:div w:id="206572189">
      <w:bodyDiv w:val="1"/>
      <w:marLeft w:val="0"/>
      <w:marRight w:val="0"/>
      <w:marTop w:val="0"/>
      <w:marBottom w:val="0"/>
      <w:divBdr>
        <w:top w:val="none" w:sz="0" w:space="0" w:color="auto"/>
        <w:left w:val="none" w:sz="0" w:space="0" w:color="auto"/>
        <w:bottom w:val="none" w:sz="0" w:space="0" w:color="auto"/>
        <w:right w:val="none" w:sz="0" w:space="0" w:color="auto"/>
      </w:divBdr>
    </w:div>
    <w:div w:id="208540365">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0650077">
      <w:bodyDiv w:val="1"/>
      <w:marLeft w:val="0"/>
      <w:marRight w:val="0"/>
      <w:marTop w:val="0"/>
      <w:marBottom w:val="0"/>
      <w:divBdr>
        <w:top w:val="none" w:sz="0" w:space="0" w:color="auto"/>
        <w:left w:val="none" w:sz="0" w:space="0" w:color="auto"/>
        <w:bottom w:val="none" w:sz="0" w:space="0" w:color="auto"/>
        <w:right w:val="none" w:sz="0" w:space="0" w:color="auto"/>
      </w:divBdr>
    </w:div>
    <w:div w:id="212355941">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3929385">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4581417">
      <w:bodyDiv w:val="1"/>
      <w:marLeft w:val="0"/>
      <w:marRight w:val="0"/>
      <w:marTop w:val="0"/>
      <w:marBottom w:val="0"/>
      <w:divBdr>
        <w:top w:val="none" w:sz="0" w:space="0" w:color="auto"/>
        <w:left w:val="none" w:sz="0" w:space="0" w:color="auto"/>
        <w:bottom w:val="none" w:sz="0" w:space="0" w:color="auto"/>
        <w:right w:val="none" w:sz="0" w:space="0" w:color="auto"/>
      </w:divBdr>
    </w:div>
    <w:div w:id="214700564">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6825022">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7786725">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0100003">
      <w:bodyDiv w:val="1"/>
      <w:marLeft w:val="0"/>
      <w:marRight w:val="0"/>
      <w:marTop w:val="0"/>
      <w:marBottom w:val="0"/>
      <w:divBdr>
        <w:top w:val="none" w:sz="0" w:space="0" w:color="auto"/>
        <w:left w:val="none" w:sz="0" w:space="0" w:color="auto"/>
        <w:bottom w:val="none" w:sz="0" w:space="0" w:color="auto"/>
        <w:right w:val="none" w:sz="0" w:space="0" w:color="auto"/>
      </w:divBdr>
    </w:div>
    <w:div w:id="220597103">
      <w:bodyDiv w:val="1"/>
      <w:marLeft w:val="0"/>
      <w:marRight w:val="0"/>
      <w:marTop w:val="0"/>
      <w:marBottom w:val="0"/>
      <w:divBdr>
        <w:top w:val="none" w:sz="0" w:space="0" w:color="auto"/>
        <w:left w:val="none" w:sz="0" w:space="0" w:color="auto"/>
        <w:bottom w:val="none" w:sz="0" w:space="0" w:color="auto"/>
        <w:right w:val="none" w:sz="0" w:space="0" w:color="auto"/>
      </w:divBdr>
    </w:div>
    <w:div w:id="221991583">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3180117">
      <w:bodyDiv w:val="1"/>
      <w:marLeft w:val="0"/>
      <w:marRight w:val="0"/>
      <w:marTop w:val="0"/>
      <w:marBottom w:val="0"/>
      <w:divBdr>
        <w:top w:val="none" w:sz="0" w:space="0" w:color="auto"/>
        <w:left w:val="none" w:sz="0" w:space="0" w:color="auto"/>
        <w:bottom w:val="none" w:sz="0" w:space="0" w:color="auto"/>
        <w:right w:val="none" w:sz="0" w:space="0" w:color="auto"/>
      </w:divBdr>
    </w:div>
    <w:div w:id="223180879">
      <w:bodyDiv w:val="1"/>
      <w:marLeft w:val="0"/>
      <w:marRight w:val="0"/>
      <w:marTop w:val="0"/>
      <w:marBottom w:val="0"/>
      <w:divBdr>
        <w:top w:val="none" w:sz="0" w:space="0" w:color="auto"/>
        <w:left w:val="none" w:sz="0" w:space="0" w:color="auto"/>
        <w:bottom w:val="none" w:sz="0" w:space="0" w:color="auto"/>
        <w:right w:val="none" w:sz="0" w:space="0" w:color="auto"/>
      </w:divBdr>
    </w:div>
    <w:div w:id="224882117">
      <w:bodyDiv w:val="1"/>
      <w:marLeft w:val="0"/>
      <w:marRight w:val="0"/>
      <w:marTop w:val="0"/>
      <w:marBottom w:val="0"/>
      <w:divBdr>
        <w:top w:val="none" w:sz="0" w:space="0" w:color="auto"/>
        <w:left w:val="none" w:sz="0" w:space="0" w:color="auto"/>
        <w:bottom w:val="none" w:sz="0" w:space="0" w:color="auto"/>
        <w:right w:val="none" w:sz="0" w:space="0" w:color="auto"/>
      </w:divBdr>
    </w:div>
    <w:div w:id="225606220">
      <w:bodyDiv w:val="1"/>
      <w:marLeft w:val="0"/>
      <w:marRight w:val="0"/>
      <w:marTop w:val="0"/>
      <w:marBottom w:val="0"/>
      <w:divBdr>
        <w:top w:val="none" w:sz="0" w:space="0" w:color="auto"/>
        <w:left w:val="none" w:sz="0" w:space="0" w:color="auto"/>
        <w:bottom w:val="none" w:sz="0" w:space="0" w:color="auto"/>
        <w:right w:val="none" w:sz="0" w:space="0" w:color="auto"/>
      </w:divBdr>
    </w:div>
    <w:div w:id="226184023">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29392156">
      <w:bodyDiv w:val="1"/>
      <w:marLeft w:val="0"/>
      <w:marRight w:val="0"/>
      <w:marTop w:val="0"/>
      <w:marBottom w:val="0"/>
      <w:divBdr>
        <w:top w:val="none" w:sz="0" w:space="0" w:color="auto"/>
        <w:left w:val="none" w:sz="0" w:space="0" w:color="auto"/>
        <w:bottom w:val="none" w:sz="0" w:space="0" w:color="auto"/>
        <w:right w:val="none" w:sz="0" w:space="0" w:color="auto"/>
      </w:divBdr>
    </w:div>
    <w:div w:id="230234059">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5171982">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2960213">
      <w:bodyDiv w:val="1"/>
      <w:marLeft w:val="0"/>
      <w:marRight w:val="0"/>
      <w:marTop w:val="0"/>
      <w:marBottom w:val="0"/>
      <w:divBdr>
        <w:top w:val="none" w:sz="0" w:space="0" w:color="auto"/>
        <w:left w:val="none" w:sz="0" w:space="0" w:color="auto"/>
        <w:bottom w:val="none" w:sz="0" w:space="0" w:color="auto"/>
        <w:right w:val="none" w:sz="0" w:space="0" w:color="auto"/>
      </w:divBdr>
    </w:div>
    <w:div w:id="243493553">
      <w:bodyDiv w:val="1"/>
      <w:marLeft w:val="0"/>
      <w:marRight w:val="0"/>
      <w:marTop w:val="0"/>
      <w:marBottom w:val="0"/>
      <w:divBdr>
        <w:top w:val="none" w:sz="0" w:space="0" w:color="auto"/>
        <w:left w:val="none" w:sz="0" w:space="0" w:color="auto"/>
        <w:bottom w:val="none" w:sz="0" w:space="0" w:color="auto"/>
        <w:right w:val="none" w:sz="0" w:space="0" w:color="auto"/>
      </w:divBdr>
    </w:div>
    <w:div w:id="243691483">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4462116">
      <w:bodyDiv w:val="1"/>
      <w:marLeft w:val="0"/>
      <w:marRight w:val="0"/>
      <w:marTop w:val="0"/>
      <w:marBottom w:val="0"/>
      <w:divBdr>
        <w:top w:val="none" w:sz="0" w:space="0" w:color="auto"/>
        <w:left w:val="none" w:sz="0" w:space="0" w:color="auto"/>
        <w:bottom w:val="none" w:sz="0" w:space="0" w:color="auto"/>
        <w:right w:val="none" w:sz="0" w:space="0" w:color="auto"/>
      </w:divBdr>
    </w:div>
    <w:div w:id="244847800">
      <w:bodyDiv w:val="1"/>
      <w:marLeft w:val="0"/>
      <w:marRight w:val="0"/>
      <w:marTop w:val="0"/>
      <w:marBottom w:val="0"/>
      <w:divBdr>
        <w:top w:val="none" w:sz="0" w:space="0" w:color="auto"/>
        <w:left w:val="none" w:sz="0" w:space="0" w:color="auto"/>
        <w:bottom w:val="none" w:sz="0" w:space="0" w:color="auto"/>
        <w:right w:val="none" w:sz="0" w:space="0" w:color="auto"/>
      </w:divBdr>
    </w:div>
    <w:div w:id="245308381">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1592918">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3317928">
      <w:bodyDiv w:val="1"/>
      <w:marLeft w:val="0"/>
      <w:marRight w:val="0"/>
      <w:marTop w:val="0"/>
      <w:marBottom w:val="0"/>
      <w:divBdr>
        <w:top w:val="none" w:sz="0" w:space="0" w:color="auto"/>
        <w:left w:val="none" w:sz="0" w:space="0" w:color="auto"/>
        <w:bottom w:val="none" w:sz="0" w:space="0" w:color="auto"/>
        <w:right w:val="none" w:sz="0" w:space="0" w:color="auto"/>
      </w:divBdr>
    </w:div>
    <w:div w:id="253780329">
      <w:bodyDiv w:val="1"/>
      <w:marLeft w:val="0"/>
      <w:marRight w:val="0"/>
      <w:marTop w:val="0"/>
      <w:marBottom w:val="0"/>
      <w:divBdr>
        <w:top w:val="none" w:sz="0" w:space="0" w:color="auto"/>
        <w:left w:val="none" w:sz="0" w:space="0" w:color="auto"/>
        <w:bottom w:val="none" w:sz="0" w:space="0" w:color="auto"/>
        <w:right w:val="none" w:sz="0" w:space="0" w:color="auto"/>
      </w:divBdr>
    </w:div>
    <w:div w:id="254367173">
      <w:bodyDiv w:val="1"/>
      <w:marLeft w:val="0"/>
      <w:marRight w:val="0"/>
      <w:marTop w:val="0"/>
      <w:marBottom w:val="0"/>
      <w:divBdr>
        <w:top w:val="none" w:sz="0" w:space="0" w:color="auto"/>
        <w:left w:val="none" w:sz="0" w:space="0" w:color="auto"/>
        <w:bottom w:val="none" w:sz="0" w:space="0" w:color="auto"/>
        <w:right w:val="none" w:sz="0" w:space="0" w:color="auto"/>
      </w:divBdr>
    </w:div>
    <w:div w:id="256326363">
      <w:bodyDiv w:val="1"/>
      <w:marLeft w:val="0"/>
      <w:marRight w:val="0"/>
      <w:marTop w:val="0"/>
      <w:marBottom w:val="0"/>
      <w:divBdr>
        <w:top w:val="none" w:sz="0" w:space="0" w:color="auto"/>
        <w:left w:val="none" w:sz="0" w:space="0" w:color="auto"/>
        <w:bottom w:val="none" w:sz="0" w:space="0" w:color="auto"/>
        <w:right w:val="none" w:sz="0" w:space="0" w:color="auto"/>
      </w:divBdr>
    </w:div>
    <w:div w:id="258487436">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0794413">
      <w:bodyDiv w:val="1"/>
      <w:marLeft w:val="0"/>
      <w:marRight w:val="0"/>
      <w:marTop w:val="0"/>
      <w:marBottom w:val="0"/>
      <w:divBdr>
        <w:top w:val="none" w:sz="0" w:space="0" w:color="auto"/>
        <w:left w:val="none" w:sz="0" w:space="0" w:color="auto"/>
        <w:bottom w:val="none" w:sz="0" w:space="0" w:color="auto"/>
        <w:right w:val="none" w:sz="0" w:space="0" w:color="auto"/>
      </w:divBdr>
    </w:div>
    <w:div w:id="260845298">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4271591">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68926624">
      <w:bodyDiv w:val="1"/>
      <w:marLeft w:val="0"/>
      <w:marRight w:val="0"/>
      <w:marTop w:val="0"/>
      <w:marBottom w:val="0"/>
      <w:divBdr>
        <w:top w:val="none" w:sz="0" w:space="0" w:color="auto"/>
        <w:left w:val="none" w:sz="0" w:space="0" w:color="auto"/>
        <w:bottom w:val="none" w:sz="0" w:space="0" w:color="auto"/>
        <w:right w:val="none" w:sz="0" w:space="0" w:color="auto"/>
      </w:divBdr>
    </w:div>
    <w:div w:id="269245031">
      <w:bodyDiv w:val="1"/>
      <w:marLeft w:val="0"/>
      <w:marRight w:val="0"/>
      <w:marTop w:val="0"/>
      <w:marBottom w:val="0"/>
      <w:divBdr>
        <w:top w:val="none" w:sz="0" w:space="0" w:color="auto"/>
        <w:left w:val="none" w:sz="0" w:space="0" w:color="auto"/>
        <w:bottom w:val="none" w:sz="0" w:space="0" w:color="auto"/>
        <w:right w:val="none" w:sz="0" w:space="0" w:color="auto"/>
      </w:divBdr>
    </w:div>
    <w:div w:id="270094882">
      <w:bodyDiv w:val="1"/>
      <w:marLeft w:val="0"/>
      <w:marRight w:val="0"/>
      <w:marTop w:val="0"/>
      <w:marBottom w:val="0"/>
      <w:divBdr>
        <w:top w:val="none" w:sz="0" w:space="0" w:color="auto"/>
        <w:left w:val="none" w:sz="0" w:space="0" w:color="auto"/>
        <w:bottom w:val="none" w:sz="0" w:space="0" w:color="auto"/>
        <w:right w:val="none" w:sz="0" w:space="0" w:color="auto"/>
      </w:divBdr>
    </w:div>
    <w:div w:id="271478327">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4411889">
      <w:bodyDiv w:val="1"/>
      <w:marLeft w:val="0"/>
      <w:marRight w:val="0"/>
      <w:marTop w:val="0"/>
      <w:marBottom w:val="0"/>
      <w:divBdr>
        <w:top w:val="none" w:sz="0" w:space="0" w:color="auto"/>
        <w:left w:val="none" w:sz="0" w:space="0" w:color="auto"/>
        <w:bottom w:val="none" w:sz="0" w:space="0" w:color="auto"/>
        <w:right w:val="none" w:sz="0" w:space="0" w:color="auto"/>
      </w:divBdr>
    </w:div>
    <w:div w:id="275479398">
      <w:bodyDiv w:val="1"/>
      <w:marLeft w:val="0"/>
      <w:marRight w:val="0"/>
      <w:marTop w:val="0"/>
      <w:marBottom w:val="0"/>
      <w:divBdr>
        <w:top w:val="none" w:sz="0" w:space="0" w:color="auto"/>
        <w:left w:val="none" w:sz="0" w:space="0" w:color="auto"/>
        <w:bottom w:val="none" w:sz="0" w:space="0" w:color="auto"/>
        <w:right w:val="none" w:sz="0" w:space="0" w:color="auto"/>
      </w:divBdr>
    </w:div>
    <w:div w:id="276569256">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091651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2659499">
      <w:bodyDiv w:val="1"/>
      <w:marLeft w:val="0"/>
      <w:marRight w:val="0"/>
      <w:marTop w:val="0"/>
      <w:marBottom w:val="0"/>
      <w:divBdr>
        <w:top w:val="none" w:sz="0" w:space="0" w:color="auto"/>
        <w:left w:val="none" w:sz="0" w:space="0" w:color="auto"/>
        <w:bottom w:val="none" w:sz="0" w:space="0" w:color="auto"/>
        <w:right w:val="none" w:sz="0" w:space="0" w:color="auto"/>
      </w:divBdr>
    </w:div>
    <w:div w:id="284164209">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85352180">
      <w:bodyDiv w:val="1"/>
      <w:marLeft w:val="0"/>
      <w:marRight w:val="0"/>
      <w:marTop w:val="0"/>
      <w:marBottom w:val="0"/>
      <w:divBdr>
        <w:top w:val="none" w:sz="0" w:space="0" w:color="auto"/>
        <w:left w:val="none" w:sz="0" w:space="0" w:color="auto"/>
        <w:bottom w:val="none" w:sz="0" w:space="0" w:color="auto"/>
        <w:right w:val="none" w:sz="0" w:space="0" w:color="auto"/>
      </w:divBdr>
    </w:div>
    <w:div w:id="290477745">
      <w:bodyDiv w:val="1"/>
      <w:marLeft w:val="0"/>
      <w:marRight w:val="0"/>
      <w:marTop w:val="0"/>
      <w:marBottom w:val="0"/>
      <w:divBdr>
        <w:top w:val="none" w:sz="0" w:space="0" w:color="auto"/>
        <w:left w:val="none" w:sz="0" w:space="0" w:color="auto"/>
        <w:bottom w:val="none" w:sz="0" w:space="0" w:color="auto"/>
        <w:right w:val="none" w:sz="0" w:space="0" w:color="auto"/>
      </w:divBdr>
    </w:div>
    <w:div w:id="291400243">
      <w:bodyDiv w:val="1"/>
      <w:marLeft w:val="0"/>
      <w:marRight w:val="0"/>
      <w:marTop w:val="0"/>
      <w:marBottom w:val="0"/>
      <w:divBdr>
        <w:top w:val="none" w:sz="0" w:space="0" w:color="auto"/>
        <w:left w:val="none" w:sz="0" w:space="0" w:color="auto"/>
        <w:bottom w:val="none" w:sz="0" w:space="0" w:color="auto"/>
        <w:right w:val="none" w:sz="0" w:space="0" w:color="auto"/>
      </w:divBdr>
    </w:div>
    <w:div w:id="293562101">
      <w:bodyDiv w:val="1"/>
      <w:marLeft w:val="0"/>
      <w:marRight w:val="0"/>
      <w:marTop w:val="0"/>
      <w:marBottom w:val="0"/>
      <w:divBdr>
        <w:top w:val="none" w:sz="0" w:space="0" w:color="auto"/>
        <w:left w:val="none" w:sz="0" w:space="0" w:color="auto"/>
        <w:bottom w:val="none" w:sz="0" w:space="0" w:color="auto"/>
        <w:right w:val="none" w:sz="0" w:space="0" w:color="auto"/>
      </w:divBdr>
    </w:div>
    <w:div w:id="294482830">
      <w:bodyDiv w:val="1"/>
      <w:marLeft w:val="0"/>
      <w:marRight w:val="0"/>
      <w:marTop w:val="0"/>
      <w:marBottom w:val="0"/>
      <w:divBdr>
        <w:top w:val="none" w:sz="0" w:space="0" w:color="auto"/>
        <w:left w:val="none" w:sz="0" w:space="0" w:color="auto"/>
        <w:bottom w:val="none" w:sz="0" w:space="0" w:color="auto"/>
        <w:right w:val="none" w:sz="0" w:space="0" w:color="auto"/>
      </w:divBdr>
    </w:div>
    <w:div w:id="295257877">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66888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0698109">
      <w:bodyDiv w:val="1"/>
      <w:marLeft w:val="0"/>
      <w:marRight w:val="0"/>
      <w:marTop w:val="0"/>
      <w:marBottom w:val="0"/>
      <w:divBdr>
        <w:top w:val="none" w:sz="0" w:space="0" w:color="auto"/>
        <w:left w:val="none" w:sz="0" w:space="0" w:color="auto"/>
        <w:bottom w:val="none" w:sz="0" w:space="0" w:color="auto"/>
        <w:right w:val="none" w:sz="0" w:space="0" w:color="auto"/>
      </w:divBdr>
    </w:div>
    <w:div w:id="305085772">
      <w:bodyDiv w:val="1"/>
      <w:marLeft w:val="0"/>
      <w:marRight w:val="0"/>
      <w:marTop w:val="0"/>
      <w:marBottom w:val="0"/>
      <w:divBdr>
        <w:top w:val="none" w:sz="0" w:space="0" w:color="auto"/>
        <w:left w:val="none" w:sz="0" w:space="0" w:color="auto"/>
        <w:bottom w:val="none" w:sz="0" w:space="0" w:color="auto"/>
        <w:right w:val="none" w:sz="0" w:space="0" w:color="auto"/>
      </w:divBdr>
    </w:div>
    <w:div w:id="30624983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06978296">
      <w:bodyDiv w:val="1"/>
      <w:marLeft w:val="0"/>
      <w:marRight w:val="0"/>
      <w:marTop w:val="0"/>
      <w:marBottom w:val="0"/>
      <w:divBdr>
        <w:top w:val="none" w:sz="0" w:space="0" w:color="auto"/>
        <w:left w:val="none" w:sz="0" w:space="0" w:color="auto"/>
        <w:bottom w:val="none" w:sz="0" w:space="0" w:color="auto"/>
        <w:right w:val="none" w:sz="0" w:space="0" w:color="auto"/>
      </w:divBdr>
    </w:div>
    <w:div w:id="307059259">
      <w:bodyDiv w:val="1"/>
      <w:marLeft w:val="0"/>
      <w:marRight w:val="0"/>
      <w:marTop w:val="0"/>
      <w:marBottom w:val="0"/>
      <w:divBdr>
        <w:top w:val="none" w:sz="0" w:space="0" w:color="auto"/>
        <w:left w:val="none" w:sz="0" w:space="0" w:color="auto"/>
        <w:bottom w:val="none" w:sz="0" w:space="0" w:color="auto"/>
        <w:right w:val="none" w:sz="0" w:space="0" w:color="auto"/>
      </w:divBdr>
    </w:div>
    <w:div w:id="307560592">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2375022">
      <w:bodyDiv w:val="1"/>
      <w:marLeft w:val="0"/>
      <w:marRight w:val="0"/>
      <w:marTop w:val="0"/>
      <w:marBottom w:val="0"/>
      <w:divBdr>
        <w:top w:val="none" w:sz="0" w:space="0" w:color="auto"/>
        <w:left w:val="none" w:sz="0" w:space="0" w:color="auto"/>
        <w:bottom w:val="none" w:sz="0" w:space="0" w:color="auto"/>
        <w:right w:val="none" w:sz="0" w:space="0" w:color="auto"/>
      </w:divBdr>
    </w:div>
    <w:div w:id="312415143">
      <w:bodyDiv w:val="1"/>
      <w:marLeft w:val="0"/>
      <w:marRight w:val="0"/>
      <w:marTop w:val="0"/>
      <w:marBottom w:val="0"/>
      <w:divBdr>
        <w:top w:val="none" w:sz="0" w:space="0" w:color="auto"/>
        <w:left w:val="none" w:sz="0" w:space="0" w:color="auto"/>
        <w:bottom w:val="none" w:sz="0" w:space="0" w:color="auto"/>
        <w:right w:val="none" w:sz="0" w:space="0" w:color="auto"/>
      </w:divBdr>
    </w:div>
    <w:div w:id="313532018">
      <w:bodyDiv w:val="1"/>
      <w:marLeft w:val="0"/>
      <w:marRight w:val="0"/>
      <w:marTop w:val="0"/>
      <w:marBottom w:val="0"/>
      <w:divBdr>
        <w:top w:val="none" w:sz="0" w:space="0" w:color="auto"/>
        <w:left w:val="none" w:sz="0" w:space="0" w:color="auto"/>
        <w:bottom w:val="none" w:sz="0" w:space="0" w:color="auto"/>
        <w:right w:val="none" w:sz="0" w:space="0" w:color="auto"/>
      </w:divBdr>
    </w:div>
    <w:div w:id="314258211">
      <w:bodyDiv w:val="1"/>
      <w:marLeft w:val="0"/>
      <w:marRight w:val="0"/>
      <w:marTop w:val="0"/>
      <w:marBottom w:val="0"/>
      <w:divBdr>
        <w:top w:val="none" w:sz="0" w:space="0" w:color="auto"/>
        <w:left w:val="none" w:sz="0" w:space="0" w:color="auto"/>
        <w:bottom w:val="none" w:sz="0" w:space="0" w:color="auto"/>
        <w:right w:val="none" w:sz="0" w:space="0" w:color="auto"/>
      </w:divBdr>
    </w:div>
    <w:div w:id="314993737">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424485">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7416366">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0235847">
      <w:bodyDiv w:val="1"/>
      <w:marLeft w:val="0"/>
      <w:marRight w:val="0"/>
      <w:marTop w:val="0"/>
      <w:marBottom w:val="0"/>
      <w:divBdr>
        <w:top w:val="none" w:sz="0" w:space="0" w:color="auto"/>
        <w:left w:val="none" w:sz="0" w:space="0" w:color="auto"/>
        <w:bottom w:val="none" w:sz="0" w:space="0" w:color="auto"/>
        <w:right w:val="none" w:sz="0" w:space="0" w:color="auto"/>
      </w:divBdr>
    </w:div>
    <w:div w:id="320738682">
      <w:bodyDiv w:val="1"/>
      <w:marLeft w:val="0"/>
      <w:marRight w:val="0"/>
      <w:marTop w:val="0"/>
      <w:marBottom w:val="0"/>
      <w:divBdr>
        <w:top w:val="none" w:sz="0" w:space="0" w:color="auto"/>
        <w:left w:val="none" w:sz="0" w:space="0" w:color="auto"/>
        <w:bottom w:val="none" w:sz="0" w:space="0" w:color="auto"/>
        <w:right w:val="none" w:sz="0" w:space="0" w:color="auto"/>
      </w:divBdr>
    </w:div>
    <w:div w:id="322665775">
      <w:bodyDiv w:val="1"/>
      <w:marLeft w:val="0"/>
      <w:marRight w:val="0"/>
      <w:marTop w:val="0"/>
      <w:marBottom w:val="0"/>
      <w:divBdr>
        <w:top w:val="none" w:sz="0" w:space="0" w:color="auto"/>
        <w:left w:val="none" w:sz="0" w:space="0" w:color="auto"/>
        <w:bottom w:val="none" w:sz="0" w:space="0" w:color="auto"/>
        <w:right w:val="none" w:sz="0" w:space="0" w:color="auto"/>
      </w:divBdr>
    </w:div>
    <w:div w:id="323163037">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5886376">
      <w:bodyDiv w:val="1"/>
      <w:marLeft w:val="0"/>
      <w:marRight w:val="0"/>
      <w:marTop w:val="0"/>
      <w:marBottom w:val="0"/>
      <w:divBdr>
        <w:top w:val="none" w:sz="0" w:space="0" w:color="auto"/>
        <w:left w:val="none" w:sz="0" w:space="0" w:color="auto"/>
        <w:bottom w:val="none" w:sz="0" w:space="0" w:color="auto"/>
        <w:right w:val="none" w:sz="0" w:space="0" w:color="auto"/>
      </w:divBdr>
    </w:div>
    <w:div w:id="337200701">
      <w:bodyDiv w:val="1"/>
      <w:marLeft w:val="0"/>
      <w:marRight w:val="0"/>
      <w:marTop w:val="0"/>
      <w:marBottom w:val="0"/>
      <w:divBdr>
        <w:top w:val="none" w:sz="0" w:space="0" w:color="auto"/>
        <w:left w:val="none" w:sz="0" w:space="0" w:color="auto"/>
        <w:bottom w:val="none" w:sz="0" w:space="0" w:color="auto"/>
        <w:right w:val="none" w:sz="0" w:space="0" w:color="auto"/>
      </w:divBdr>
    </w:div>
    <w:div w:id="338050178">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0199728">
      <w:bodyDiv w:val="1"/>
      <w:marLeft w:val="0"/>
      <w:marRight w:val="0"/>
      <w:marTop w:val="0"/>
      <w:marBottom w:val="0"/>
      <w:divBdr>
        <w:top w:val="none" w:sz="0" w:space="0" w:color="auto"/>
        <w:left w:val="none" w:sz="0" w:space="0" w:color="auto"/>
        <w:bottom w:val="none" w:sz="0" w:space="0" w:color="auto"/>
        <w:right w:val="none" w:sz="0" w:space="0" w:color="auto"/>
      </w:divBdr>
    </w:div>
    <w:div w:id="340594857">
      <w:bodyDiv w:val="1"/>
      <w:marLeft w:val="0"/>
      <w:marRight w:val="0"/>
      <w:marTop w:val="0"/>
      <w:marBottom w:val="0"/>
      <w:divBdr>
        <w:top w:val="none" w:sz="0" w:space="0" w:color="auto"/>
        <w:left w:val="none" w:sz="0" w:space="0" w:color="auto"/>
        <w:bottom w:val="none" w:sz="0" w:space="0" w:color="auto"/>
        <w:right w:val="none" w:sz="0" w:space="0" w:color="auto"/>
      </w:divBdr>
    </w:div>
    <w:div w:id="341125466">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1737082">
      <w:bodyDiv w:val="1"/>
      <w:marLeft w:val="0"/>
      <w:marRight w:val="0"/>
      <w:marTop w:val="0"/>
      <w:marBottom w:val="0"/>
      <w:divBdr>
        <w:top w:val="none" w:sz="0" w:space="0" w:color="auto"/>
        <w:left w:val="none" w:sz="0" w:space="0" w:color="auto"/>
        <w:bottom w:val="none" w:sz="0" w:space="0" w:color="auto"/>
        <w:right w:val="none" w:sz="0" w:space="0" w:color="auto"/>
      </w:divBdr>
    </w:div>
    <w:div w:id="344408095">
      <w:bodyDiv w:val="1"/>
      <w:marLeft w:val="0"/>
      <w:marRight w:val="0"/>
      <w:marTop w:val="0"/>
      <w:marBottom w:val="0"/>
      <w:divBdr>
        <w:top w:val="none" w:sz="0" w:space="0" w:color="auto"/>
        <w:left w:val="none" w:sz="0" w:space="0" w:color="auto"/>
        <w:bottom w:val="none" w:sz="0" w:space="0" w:color="auto"/>
        <w:right w:val="none" w:sz="0" w:space="0" w:color="auto"/>
      </w:divBdr>
    </w:div>
    <w:div w:id="345790788">
      <w:bodyDiv w:val="1"/>
      <w:marLeft w:val="0"/>
      <w:marRight w:val="0"/>
      <w:marTop w:val="0"/>
      <w:marBottom w:val="0"/>
      <w:divBdr>
        <w:top w:val="none" w:sz="0" w:space="0" w:color="auto"/>
        <w:left w:val="none" w:sz="0" w:space="0" w:color="auto"/>
        <w:bottom w:val="none" w:sz="0" w:space="0" w:color="auto"/>
        <w:right w:val="none" w:sz="0" w:space="0" w:color="auto"/>
      </w:divBdr>
    </w:div>
    <w:div w:id="345794953">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49911588">
      <w:bodyDiv w:val="1"/>
      <w:marLeft w:val="0"/>
      <w:marRight w:val="0"/>
      <w:marTop w:val="0"/>
      <w:marBottom w:val="0"/>
      <w:divBdr>
        <w:top w:val="none" w:sz="0" w:space="0" w:color="auto"/>
        <w:left w:val="none" w:sz="0" w:space="0" w:color="auto"/>
        <w:bottom w:val="none" w:sz="0" w:space="0" w:color="auto"/>
        <w:right w:val="none" w:sz="0" w:space="0" w:color="auto"/>
      </w:divBdr>
    </w:div>
    <w:div w:id="351421082">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156634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6002086">
      <w:bodyDiv w:val="1"/>
      <w:marLeft w:val="0"/>
      <w:marRight w:val="0"/>
      <w:marTop w:val="0"/>
      <w:marBottom w:val="0"/>
      <w:divBdr>
        <w:top w:val="none" w:sz="0" w:space="0" w:color="auto"/>
        <w:left w:val="none" w:sz="0" w:space="0" w:color="auto"/>
        <w:bottom w:val="none" w:sz="0" w:space="0" w:color="auto"/>
        <w:right w:val="none" w:sz="0" w:space="0" w:color="auto"/>
      </w:divBdr>
    </w:div>
    <w:div w:id="35634555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782745">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816648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1128659">
      <w:bodyDiv w:val="1"/>
      <w:marLeft w:val="0"/>
      <w:marRight w:val="0"/>
      <w:marTop w:val="0"/>
      <w:marBottom w:val="0"/>
      <w:divBdr>
        <w:top w:val="none" w:sz="0" w:space="0" w:color="auto"/>
        <w:left w:val="none" w:sz="0" w:space="0" w:color="auto"/>
        <w:bottom w:val="none" w:sz="0" w:space="0" w:color="auto"/>
        <w:right w:val="none" w:sz="0" w:space="0" w:color="auto"/>
      </w:divBdr>
    </w:div>
    <w:div w:id="361444558">
      <w:bodyDiv w:val="1"/>
      <w:marLeft w:val="0"/>
      <w:marRight w:val="0"/>
      <w:marTop w:val="0"/>
      <w:marBottom w:val="0"/>
      <w:divBdr>
        <w:top w:val="none" w:sz="0" w:space="0" w:color="auto"/>
        <w:left w:val="none" w:sz="0" w:space="0" w:color="auto"/>
        <w:bottom w:val="none" w:sz="0" w:space="0" w:color="auto"/>
        <w:right w:val="none" w:sz="0" w:space="0" w:color="auto"/>
      </w:divBdr>
    </w:div>
    <w:div w:id="362244481">
      <w:bodyDiv w:val="1"/>
      <w:marLeft w:val="0"/>
      <w:marRight w:val="0"/>
      <w:marTop w:val="0"/>
      <w:marBottom w:val="0"/>
      <w:divBdr>
        <w:top w:val="none" w:sz="0" w:space="0" w:color="auto"/>
        <w:left w:val="none" w:sz="0" w:space="0" w:color="auto"/>
        <w:bottom w:val="none" w:sz="0" w:space="0" w:color="auto"/>
        <w:right w:val="none" w:sz="0" w:space="0" w:color="auto"/>
      </w:divBdr>
    </w:div>
    <w:div w:id="362480170">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4989720">
      <w:bodyDiv w:val="1"/>
      <w:marLeft w:val="0"/>
      <w:marRight w:val="0"/>
      <w:marTop w:val="0"/>
      <w:marBottom w:val="0"/>
      <w:divBdr>
        <w:top w:val="none" w:sz="0" w:space="0" w:color="auto"/>
        <w:left w:val="none" w:sz="0" w:space="0" w:color="auto"/>
        <w:bottom w:val="none" w:sz="0" w:space="0" w:color="auto"/>
        <w:right w:val="none" w:sz="0" w:space="0" w:color="auto"/>
      </w:divBdr>
    </w:div>
    <w:div w:id="365907570">
      <w:bodyDiv w:val="1"/>
      <w:marLeft w:val="0"/>
      <w:marRight w:val="0"/>
      <w:marTop w:val="0"/>
      <w:marBottom w:val="0"/>
      <w:divBdr>
        <w:top w:val="none" w:sz="0" w:space="0" w:color="auto"/>
        <w:left w:val="none" w:sz="0" w:space="0" w:color="auto"/>
        <w:bottom w:val="none" w:sz="0" w:space="0" w:color="auto"/>
        <w:right w:val="none" w:sz="0" w:space="0" w:color="auto"/>
      </w:divBdr>
    </w:div>
    <w:div w:id="36602565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0964103">
      <w:bodyDiv w:val="1"/>
      <w:marLeft w:val="0"/>
      <w:marRight w:val="0"/>
      <w:marTop w:val="0"/>
      <w:marBottom w:val="0"/>
      <w:divBdr>
        <w:top w:val="none" w:sz="0" w:space="0" w:color="auto"/>
        <w:left w:val="none" w:sz="0" w:space="0" w:color="auto"/>
        <w:bottom w:val="none" w:sz="0" w:space="0" w:color="auto"/>
        <w:right w:val="none" w:sz="0" w:space="0" w:color="auto"/>
      </w:divBdr>
    </w:div>
    <w:div w:id="371149100">
      <w:bodyDiv w:val="1"/>
      <w:marLeft w:val="0"/>
      <w:marRight w:val="0"/>
      <w:marTop w:val="0"/>
      <w:marBottom w:val="0"/>
      <w:divBdr>
        <w:top w:val="none" w:sz="0" w:space="0" w:color="auto"/>
        <w:left w:val="none" w:sz="0" w:space="0" w:color="auto"/>
        <w:bottom w:val="none" w:sz="0" w:space="0" w:color="auto"/>
        <w:right w:val="none" w:sz="0" w:space="0" w:color="auto"/>
      </w:divBdr>
    </w:div>
    <w:div w:id="373502791">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6398814">
      <w:bodyDiv w:val="1"/>
      <w:marLeft w:val="0"/>
      <w:marRight w:val="0"/>
      <w:marTop w:val="0"/>
      <w:marBottom w:val="0"/>
      <w:divBdr>
        <w:top w:val="none" w:sz="0" w:space="0" w:color="auto"/>
        <w:left w:val="none" w:sz="0" w:space="0" w:color="auto"/>
        <w:bottom w:val="none" w:sz="0" w:space="0" w:color="auto"/>
        <w:right w:val="none" w:sz="0" w:space="0" w:color="auto"/>
      </w:divBdr>
    </w:div>
    <w:div w:id="376471478">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7628356">
      <w:bodyDiv w:val="1"/>
      <w:marLeft w:val="0"/>
      <w:marRight w:val="0"/>
      <w:marTop w:val="0"/>
      <w:marBottom w:val="0"/>
      <w:divBdr>
        <w:top w:val="none" w:sz="0" w:space="0" w:color="auto"/>
        <w:left w:val="none" w:sz="0" w:space="0" w:color="auto"/>
        <w:bottom w:val="none" w:sz="0" w:space="0" w:color="auto"/>
        <w:right w:val="none" w:sz="0" w:space="0" w:color="auto"/>
      </w:divBdr>
    </w:div>
    <w:div w:id="377822079">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5419567">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6992805">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0620449">
      <w:bodyDiv w:val="1"/>
      <w:marLeft w:val="0"/>
      <w:marRight w:val="0"/>
      <w:marTop w:val="0"/>
      <w:marBottom w:val="0"/>
      <w:divBdr>
        <w:top w:val="none" w:sz="0" w:space="0" w:color="auto"/>
        <w:left w:val="none" w:sz="0" w:space="0" w:color="auto"/>
        <w:bottom w:val="none" w:sz="0" w:space="0" w:color="auto"/>
        <w:right w:val="none" w:sz="0" w:space="0" w:color="auto"/>
      </w:divBdr>
    </w:div>
    <w:div w:id="390883276">
      <w:bodyDiv w:val="1"/>
      <w:marLeft w:val="0"/>
      <w:marRight w:val="0"/>
      <w:marTop w:val="0"/>
      <w:marBottom w:val="0"/>
      <w:divBdr>
        <w:top w:val="none" w:sz="0" w:space="0" w:color="auto"/>
        <w:left w:val="none" w:sz="0" w:space="0" w:color="auto"/>
        <w:bottom w:val="none" w:sz="0" w:space="0" w:color="auto"/>
        <w:right w:val="none" w:sz="0" w:space="0" w:color="auto"/>
      </w:divBdr>
    </w:div>
    <w:div w:id="394280519">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396434915">
      <w:bodyDiv w:val="1"/>
      <w:marLeft w:val="0"/>
      <w:marRight w:val="0"/>
      <w:marTop w:val="0"/>
      <w:marBottom w:val="0"/>
      <w:divBdr>
        <w:top w:val="none" w:sz="0" w:space="0" w:color="auto"/>
        <w:left w:val="none" w:sz="0" w:space="0" w:color="auto"/>
        <w:bottom w:val="none" w:sz="0" w:space="0" w:color="auto"/>
        <w:right w:val="none" w:sz="0" w:space="0" w:color="auto"/>
      </w:divBdr>
    </w:div>
    <w:div w:id="397485399">
      <w:bodyDiv w:val="1"/>
      <w:marLeft w:val="0"/>
      <w:marRight w:val="0"/>
      <w:marTop w:val="0"/>
      <w:marBottom w:val="0"/>
      <w:divBdr>
        <w:top w:val="none" w:sz="0" w:space="0" w:color="auto"/>
        <w:left w:val="none" w:sz="0" w:space="0" w:color="auto"/>
        <w:bottom w:val="none" w:sz="0" w:space="0" w:color="auto"/>
        <w:right w:val="none" w:sz="0" w:space="0" w:color="auto"/>
      </w:divBdr>
    </w:div>
    <w:div w:id="397559791">
      <w:bodyDiv w:val="1"/>
      <w:marLeft w:val="0"/>
      <w:marRight w:val="0"/>
      <w:marTop w:val="0"/>
      <w:marBottom w:val="0"/>
      <w:divBdr>
        <w:top w:val="none" w:sz="0" w:space="0" w:color="auto"/>
        <w:left w:val="none" w:sz="0" w:space="0" w:color="auto"/>
        <w:bottom w:val="none" w:sz="0" w:space="0" w:color="auto"/>
        <w:right w:val="none" w:sz="0" w:space="0" w:color="auto"/>
      </w:divBdr>
    </w:div>
    <w:div w:id="398866209">
      <w:bodyDiv w:val="1"/>
      <w:marLeft w:val="0"/>
      <w:marRight w:val="0"/>
      <w:marTop w:val="0"/>
      <w:marBottom w:val="0"/>
      <w:divBdr>
        <w:top w:val="none" w:sz="0" w:space="0" w:color="auto"/>
        <w:left w:val="none" w:sz="0" w:space="0" w:color="auto"/>
        <w:bottom w:val="none" w:sz="0" w:space="0" w:color="auto"/>
        <w:right w:val="none" w:sz="0" w:space="0" w:color="auto"/>
      </w:divBdr>
    </w:div>
    <w:div w:id="399451057">
      <w:bodyDiv w:val="1"/>
      <w:marLeft w:val="0"/>
      <w:marRight w:val="0"/>
      <w:marTop w:val="0"/>
      <w:marBottom w:val="0"/>
      <w:divBdr>
        <w:top w:val="none" w:sz="0" w:space="0" w:color="auto"/>
        <w:left w:val="none" w:sz="0" w:space="0" w:color="auto"/>
        <w:bottom w:val="none" w:sz="0" w:space="0" w:color="auto"/>
        <w:right w:val="none" w:sz="0" w:space="0" w:color="auto"/>
      </w:divBdr>
    </w:div>
    <w:div w:id="401292561">
      <w:bodyDiv w:val="1"/>
      <w:marLeft w:val="0"/>
      <w:marRight w:val="0"/>
      <w:marTop w:val="0"/>
      <w:marBottom w:val="0"/>
      <w:divBdr>
        <w:top w:val="none" w:sz="0" w:space="0" w:color="auto"/>
        <w:left w:val="none" w:sz="0" w:space="0" w:color="auto"/>
        <w:bottom w:val="none" w:sz="0" w:space="0" w:color="auto"/>
        <w:right w:val="none" w:sz="0" w:space="0" w:color="auto"/>
      </w:divBdr>
    </w:div>
    <w:div w:id="4025331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5883804">
      <w:bodyDiv w:val="1"/>
      <w:marLeft w:val="0"/>
      <w:marRight w:val="0"/>
      <w:marTop w:val="0"/>
      <w:marBottom w:val="0"/>
      <w:divBdr>
        <w:top w:val="none" w:sz="0" w:space="0" w:color="auto"/>
        <w:left w:val="none" w:sz="0" w:space="0" w:color="auto"/>
        <w:bottom w:val="none" w:sz="0" w:space="0" w:color="auto"/>
        <w:right w:val="none" w:sz="0" w:space="0" w:color="auto"/>
      </w:divBdr>
    </w:div>
    <w:div w:id="405958554">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7730615">
      <w:bodyDiv w:val="1"/>
      <w:marLeft w:val="0"/>
      <w:marRight w:val="0"/>
      <w:marTop w:val="0"/>
      <w:marBottom w:val="0"/>
      <w:divBdr>
        <w:top w:val="none" w:sz="0" w:space="0" w:color="auto"/>
        <w:left w:val="none" w:sz="0" w:space="0" w:color="auto"/>
        <w:bottom w:val="none" w:sz="0" w:space="0" w:color="auto"/>
        <w:right w:val="none" w:sz="0" w:space="0" w:color="auto"/>
      </w:divBdr>
    </w:div>
    <w:div w:id="409157254">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005829">
      <w:bodyDiv w:val="1"/>
      <w:marLeft w:val="0"/>
      <w:marRight w:val="0"/>
      <w:marTop w:val="0"/>
      <w:marBottom w:val="0"/>
      <w:divBdr>
        <w:top w:val="none" w:sz="0" w:space="0" w:color="auto"/>
        <w:left w:val="none" w:sz="0" w:space="0" w:color="auto"/>
        <w:bottom w:val="none" w:sz="0" w:space="0" w:color="auto"/>
        <w:right w:val="none" w:sz="0" w:space="0" w:color="auto"/>
      </w:divBdr>
    </w:div>
    <w:div w:id="410352523">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0927298">
      <w:bodyDiv w:val="1"/>
      <w:marLeft w:val="0"/>
      <w:marRight w:val="0"/>
      <w:marTop w:val="0"/>
      <w:marBottom w:val="0"/>
      <w:divBdr>
        <w:top w:val="none" w:sz="0" w:space="0" w:color="auto"/>
        <w:left w:val="none" w:sz="0" w:space="0" w:color="auto"/>
        <w:bottom w:val="none" w:sz="0" w:space="0" w:color="auto"/>
        <w:right w:val="none" w:sz="0" w:space="0" w:color="auto"/>
      </w:divBdr>
    </w:div>
    <w:div w:id="411243118">
      <w:bodyDiv w:val="1"/>
      <w:marLeft w:val="0"/>
      <w:marRight w:val="0"/>
      <w:marTop w:val="0"/>
      <w:marBottom w:val="0"/>
      <w:divBdr>
        <w:top w:val="none" w:sz="0" w:space="0" w:color="auto"/>
        <w:left w:val="none" w:sz="0" w:space="0" w:color="auto"/>
        <w:bottom w:val="none" w:sz="0" w:space="0" w:color="auto"/>
        <w:right w:val="none" w:sz="0" w:space="0" w:color="auto"/>
      </w:divBdr>
    </w:div>
    <w:div w:id="411243644">
      <w:bodyDiv w:val="1"/>
      <w:marLeft w:val="0"/>
      <w:marRight w:val="0"/>
      <w:marTop w:val="0"/>
      <w:marBottom w:val="0"/>
      <w:divBdr>
        <w:top w:val="none" w:sz="0" w:space="0" w:color="auto"/>
        <w:left w:val="none" w:sz="0" w:space="0" w:color="auto"/>
        <w:bottom w:val="none" w:sz="0" w:space="0" w:color="auto"/>
        <w:right w:val="none" w:sz="0" w:space="0" w:color="auto"/>
      </w:divBdr>
    </w:div>
    <w:div w:id="411852090">
      <w:bodyDiv w:val="1"/>
      <w:marLeft w:val="0"/>
      <w:marRight w:val="0"/>
      <w:marTop w:val="0"/>
      <w:marBottom w:val="0"/>
      <w:divBdr>
        <w:top w:val="none" w:sz="0" w:space="0" w:color="auto"/>
        <w:left w:val="none" w:sz="0" w:space="0" w:color="auto"/>
        <w:bottom w:val="none" w:sz="0" w:space="0" w:color="auto"/>
        <w:right w:val="none" w:sz="0" w:space="0" w:color="auto"/>
      </w:divBdr>
    </w:div>
    <w:div w:id="413168635">
      <w:bodyDiv w:val="1"/>
      <w:marLeft w:val="0"/>
      <w:marRight w:val="0"/>
      <w:marTop w:val="0"/>
      <w:marBottom w:val="0"/>
      <w:divBdr>
        <w:top w:val="none" w:sz="0" w:space="0" w:color="auto"/>
        <w:left w:val="none" w:sz="0" w:space="0" w:color="auto"/>
        <w:bottom w:val="none" w:sz="0" w:space="0" w:color="auto"/>
        <w:right w:val="none" w:sz="0" w:space="0" w:color="auto"/>
      </w:divBdr>
    </w:div>
    <w:div w:id="413674510">
      <w:bodyDiv w:val="1"/>
      <w:marLeft w:val="0"/>
      <w:marRight w:val="0"/>
      <w:marTop w:val="0"/>
      <w:marBottom w:val="0"/>
      <w:divBdr>
        <w:top w:val="none" w:sz="0" w:space="0" w:color="auto"/>
        <w:left w:val="none" w:sz="0" w:space="0" w:color="auto"/>
        <w:bottom w:val="none" w:sz="0" w:space="0" w:color="auto"/>
        <w:right w:val="none" w:sz="0" w:space="0" w:color="auto"/>
      </w:divBdr>
    </w:div>
    <w:div w:id="413934160">
      <w:bodyDiv w:val="1"/>
      <w:marLeft w:val="0"/>
      <w:marRight w:val="0"/>
      <w:marTop w:val="0"/>
      <w:marBottom w:val="0"/>
      <w:divBdr>
        <w:top w:val="none" w:sz="0" w:space="0" w:color="auto"/>
        <w:left w:val="none" w:sz="0" w:space="0" w:color="auto"/>
        <w:bottom w:val="none" w:sz="0" w:space="0" w:color="auto"/>
        <w:right w:val="none" w:sz="0" w:space="0" w:color="auto"/>
      </w:divBdr>
    </w:div>
    <w:div w:id="414017068">
      <w:bodyDiv w:val="1"/>
      <w:marLeft w:val="0"/>
      <w:marRight w:val="0"/>
      <w:marTop w:val="0"/>
      <w:marBottom w:val="0"/>
      <w:divBdr>
        <w:top w:val="none" w:sz="0" w:space="0" w:color="auto"/>
        <w:left w:val="none" w:sz="0" w:space="0" w:color="auto"/>
        <w:bottom w:val="none" w:sz="0" w:space="0" w:color="auto"/>
        <w:right w:val="none" w:sz="0" w:space="0" w:color="auto"/>
      </w:divBdr>
    </w:div>
    <w:div w:id="415784979">
      <w:bodyDiv w:val="1"/>
      <w:marLeft w:val="0"/>
      <w:marRight w:val="0"/>
      <w:marTop w:val="0"/>
      <w:marBottom w:val="0"/>
      <w:divBdr>
        <w:top w:val="none" w:sz="0" w:space="0" w:color="auto"/>
        <w:left w:val="none" w:sz="0" w:space="0" w:color="auto"/>
        <w:bottom w:val="none" w:sz="0" w:space="0" w:color="auto"/>
        <w:right w:val="none" w:sz="0" w:space="0" w:color="auto"/>
      </w:divBdr>
    </w:div>
    <w:div w:id="418526609">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1462633">
      <w:bodyDiv w:val="1"/>
      <w:marLeft w:val="0"/>
      <w:marRight w:val="0"/>
      <w:marTop w:val="0"/>
      <w:marBottom w:val="0"/>
      <w:divBdr>
        <w:top w:val="none" w:sz="0" w:space="0" w:color="auto"/>
        <w:left w:val="none" w:sz="0" w:space="0" w:color="auto"/>
        <w:bottom w:val="none" w:sz="0" w:space="0" w:color="auto"/>
        <w:right w:val="none" w:sz="0" w:space="0" w:color="auto"/>
      </w:divBdr>
    </w:div>
    <w:div w:id="422920514">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6660240">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28428424">
      <w:bodyDiv w:val="1"/>
      <w:marLeft w:val="0"/>
      <w:marRight w:val="0"/>
      <w:marTop w:val="0"/>
      <w:marBottom w:val="0"/>
      <w:divBdr>
        <w:top w:val="none" w:sz="0" w:space="0" w:color="auto"/>
        <w:left w:val="none" w:sz="0" w:space="0" w:color="auto"/>
        <w:bottom w:val="none" w:sz="0" w:space="0" w:color="auto"/>
        <w:right w:val="none" w:sz="0" w:space="0" w:color="auto"/>
      </w:divBdr>
    </w:div>
    <w:div w:id="428964346">
      <w:bodyDiv w:val="1"/>
      <w:marLeft w:val="0"/>
      <w:marRight w:val="0"/>
      <w:marTop w:val="0"/>
      <w:marBottom w:val="0"/>
      <w:divBdr>
        <w:top w:val="none" w:sz="0" w:space="0" w:color="auto"/>
        <w:left w:val="none" w:sz="0" w:space="0" w:color="auto"/>
        <w:bottom w:val="none" w:sz="0" w:space="0" w:color="auto"/>
        <w:right w:val="none" w:sz="0" w:space="0" w:color="auto"/>
      </w:divBdr>
    </w:div>
    <w:div w:id="430396673">
      <w:bodyDiv w:val="1"/>
      <w:marLeft w:val="0"/>
      <w:marRight w:val="0"/>
      <w:marTop w:val="0"/>
      <w:marBottom w:val="0"/>
      <w:divBdr>
        <w:top w:val="none" w:sz="0" w:space="0" w:color="auto"/>
        <w:left w:val="none" w:sz="0" w:space="0" w:color="auto"/>
        <w:bottom w:val="none" w:sz="0" w:space="0" w:color="auto"/>
        <w:right w:val="none" w:sz="0" w:space="0" w:color="auto"/>
      </w:divBdr>
    </w:div>
    <w:div w:id="430665777">
      <w:bodyDiv w:val="1"/>
      <w:marLeft w:val="0"/>
      <w:marRight w:val="0"/>
      <w:marTop w:val="0"/>
      <w:marBottom w:val="0"/>
      <w:divBdr>
        <w:top w:val="none" w:sz="0" w:space="0" w:color="auto"/>
        <w:left w:val="none" w:sz="0" w:space="0" w:color="auto"/>
        <w:bottom w:val="none" w:sz="0" w:space="0" w:color="auto"/>
        <w:right w:val="none" w:sz="0" w:space="0" w:color="auto"/>
      </w:divBdr>
    </w:div>
    <w:div w:id="431517266">
      <w:bodyDiv w:val="1"/>
      <w:marLeft w:val="0"/>
      <w:marRight w:val="0"/>
      <w:marTop w:val="0"/>
      <w:marBottom w:val="0"/>
      <w:divBdr>
        <w:top w:val="none" w:sz="0" w:space="0" w:color="auto"/>
        <w:left w:val="none" w:sz="0" w:space="0" w:color="auto"/>
        <w:bottom w:val="none" w:sz="0" w:space="0" w:color="auto"/>
        <w:right w:val="none" w:sz="0" w:space="0" w:color="auto"/>
      </w:divBdr>
    </w:div>
    <w:div w:id="431555645">
      <w:bodyDiv w:val="1"/>
      <w:marLeft w:val="0"/>
      <w:marRight w:val="0"/>
      <w:marTop w:val="0"/>
      <w:marBottom w:val="0"/>
      <w:divBdr>
        <w:top w:val="none" w:sz="0" w:space="0" w:color="auto"/>
        <w:left w:val="none" w:sz="0" w:space="0" w:color="auto"/>
        <w:bottom w:val="none" w:sz="0" w:space="0" w:color="auto"/>
        <w:right w:val="none" w:sz="0" w:space="0" w:color="auto"/>
      </w:divBdr>
    </w:div>
    <w:div w:id="432359391">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3330643">
      <w:bodyDiv w:val="1"/>
      <w:marLeft w:val="0"/>
      <w:marRight w:val="0"/>
      <w:marTop w:val="0"/>
      <w:marBottom w:val="0"/>
      <w:divBdr>
        <w:top w:val="none" w:sz="0" w:space="0" w:color="auto"/>
        <w:left w:val="none" w:sz="0" w:space="0" w:color="auto"/>
        <w:bottom w:val="none" w:sz="0" w:space="0" w:color="auto"/>
        <w:right w:val="none" w:sz="0" w:space="0" w:color="auto"/>
      </w:divBdr>
    </w:div>
    <w:div w:id="433480782">
      <w:bodyDiv w:val="1"/>
      <w:marLeft w:val="0"/>
      <w:marRight w:val="0"/>
      <w:marTop w:val="0"/>
      <w:marBottom w:val="0"/>
      <w:divBdr>
        <w:top w:val="none" w:sz="0" w:space="0" w:color="auto"/>
        <w:left w:val="none" w:sz="0" w:space="0" w:color="auto"/>
        <w:bottom w:val="none" w:sz="0" w:space="0" w:color="auto"/>
        <w:right w:val="none" w:sz="0" w:space="0" w:color="auto"/>
      </w:divBdr>
    </w:div>
    <w:div w:id="434329677">
      <w:bodyDiv w:val="1"/>
      <w:marLeft w:val="0"/>
      <w:marRight w:val="0"/>
      <w:marTop w:val="0"/>
      <w:marBottom w:val="0"/>
      <w:divBdr>
        <w:top w:val="none" w:sz="0" w:space="0" w:color="auto"/>
        <w:left w:val="none" w:sz="0" w:space="0" w:color="auto"/>
        <w:bottom w:val="none" w:sz="0" w:space="0" w:color="auto"/>
        <w:right w:val="none" w:sz="0" w:space="0" w:color="auto"/>
      </w:divBdr>
    </w:div>
    <w:div w:id="434444462">
      <w:bodyDiv w:val="1"/>
      <w:marLeft w:val="0"/>
      <w:marRight w:val="0"/>
      <w:marTop w:val="0"/>
      <w:marBottom w:val="0"/>
      <w:divBdr>
        <w:top w:val="none" w:sz="0" w:space="0" w:color="auto"/>
        <w:left w:val="none" w:sz="0" w:space="0" w:color="auto"/>
        <w:bottom w:val="none" w:sz="0" w:space="0" w:color="auto"/>
        <w:right w:val="none" w:sz="0" w:space="0" w:color="auto"/>
      </w:divBdr>
    </w:div>
    <w:div w:id="435834298">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758419">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36870727">
      <w:bodyDiv w:val="1"/>
      <w:marLeft w:val="0"/>
      <w:marRight w:val="0"/>
      <w:marTop w:val="0"/>
      <w:marBottom w:val="0"/>
      <w:divBdr>
        <w:top w:val="none" w:sz="0" w:space="0" w:color="auto"/>
        <w:left w:val="none" w:sz="0" w:space="0" w:color="auto"/>
        <w:bottom w:val="none" w:sz="0" w:space="0" w:color="auto"/>
        <w:right w:val="none" w:sz="0" w:space="0" w:color="auto"/>
      </w:divBdr>
    </w:div>
    <w:div w:id="437989103">
      <w:bodyDiv w:val="1"/>
      <w:marLeft w:val="0"/>
      <w:marRight w:val="0"/>
      <w:marTop w:val="0"/>
      <w:marBottom w:val="0"/>
      <w:divBdr>
        <w:top w:val="none" w:sz="0" w:space="0" w:color="auto"/>
        <w:left w:val="none" w:sz="0" w:space="0" w:color="auto"/>
        <w:bottom w:val="none" w:sz="0" w:space="0" w:color="auto"/>
        <w:right w:val="none" w:sz="0" w:space="0" w:color="auto"/>
      </w:divBdr>
    </w:div>
    <w:div w:id="438525808">
      <w:bodyDiv w:val="1"/>
      <w:marLeft w:val="0"/>
      <w:marRight w:val="0"/>
      <w:marTop w:val="0"/>
      <w:marBottom w:val="0"/>
      <w:divBdr>
        <w:top w:val="none" w:sz="0" w:space="0" w:color="auto"/>
        <w:left w:val="none" w:sz="0" w:space="0" w:color="auto"/>
        <w:bottom w:val="none" w:sz="0" w:space="0" w:color="auto"/>
        <w:right w:val="none" w:sz="0" w:space="0" w:color="auto"/>
      </w:divBdr>
    </w:div>
    <w:div w:id="438644662">
      <w:bodyDiv w:val="1"/>
      <w:marLeft w:val="0"/>
      <w:marRight w:val="0"/>
      <w:marTop w:val="0"/>
      <w:marBottom w:val="0"/>
      <w:divBdr>
        <w:top w:val="none" w:sz="0" w:space="0" w:color="auto"/>
        <w:left w:val="none" w:sz="0" w:space="0" w:color="auto"/>
        <w:bottom w:val="none" w:sz="0" w:space="0" w:color="auto"/>
        <w:right w:val="none" w:sz="0" w:space="0" w:color="auto"/>
      </w:divBdr>
    </w:div>
    <w:div w:id="439885675">
      <w:bodyDiv w:val="1"/>
      <w:marLeft w:val="0"/>
      <w:marRight w:val="0"/>
      <w:marTop w:val="0"/>
      <w:marBottom w:val="0"/>
      <w:divBdr>
        <w:top w:val="none" w:sz="0" w:space="0" w:color="auto"/>
        <w:left w:val="none" w:sz="0" w:space="0" w:color="auto"/>
        <w:bottom w:val="none" w:sz="0" w:space="0" w:color="auto"/>
        <w:right w:val="none" w:sz="0" w:space="0" w:color="auto"/>
      </w:divBdr>
    </w:div>
    <w:div w:id="439909977">
      <w:bodyDiv w:val="1"/>
      <w:marLeft w:val="0"/>
      <w:marRight w:val="0"/>
      <w:marTop w:val="0"/>
      <w:marBottom w:val="0"/>
      <w:divBdr>
        <w:top w:val="none" w:sz="0" w:space="0" w:color="auto"/>
        <w:left w:val="none" w:sz="0" w:space="0" w:color="auto"/>
        <w:bottom w:val="none" w:sz="0" w:space="0" w:color="auto"/>
        <w:right w:val="none" w:sz="0" w:space="0" w:color="auto"/>
      </w:divBdr>
    </w:div>
    <w:div w:id="440027519">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5736775">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7891815">
      <w:bodyDiv w:val="1"/>
      <w:marLeft w:val="0"/>
      <w:marRight w:val="0"/>
      <w:marTop w:val="0"/>
      <w:marBottom w:val="0"/>
      <w:divBdr>
        <w:top w:val="none" w:sz="0" w:space="0" w:color="auto"/>
        <w:left w:val="none" w:sz="0" w:space="0" w:color="auto"/>
        <w:bottom w:val="none" w:sz="0" w:space="0" w:color="auto"/>
        <w:right w:val="none" w:sz="0" w:space="0" w:color="auto"/>
      </w:divBdr>
    </w:div>
    <w:div w:id="448402484">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1637315">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2945359">
      <w:bodyDiv w:val="1"/>
      <w:marLeft w:val="0"/>
      <w:marRight w:val="0"/>
      <w:marTop w:val="0"/>
      <w:marBottom w:val="0"/>
      <w:divBdr>
        <w:top w:val="none" w:sz="0" w:space="0" w:color="auto"/>
        <w:left w:val="none" w:sz="0" w:space="0" w:color="auto"/>
        <w:bottom w:val="none" w:sz="0" w:space="0" w:color="auto"/>
        <w:right w:val="none" w:sz="0" w:space="0" w:color="auto"/>
      </w:divBdr>
    </w:div>
    <w:div w:id="453132247">
      <w:bodyDiv w:val="1"/>
      <w:marLeft w:val="0"/>
      <w:marRight w:val="0"/>
      <w:marTop w:val="0"/>
      <w:marBottom w:val="0"/>
      <w:divBdr>
        <w:top w:val="none" w:sz="0" w:space="0" w:color="auto"/>
        <w:left w:val="none" w:sz="0" w:space="0" w:color="auto"/>
        <w:bottom w:val="none" w:sz="0" w:space="0" w:color="auto"/>
        <w:right w:val="none" w:sz="0" w:space="0" w:color="auto"/>
      </w:divBdr>
    </w:div>
    <w:div w:id="455756431">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7995911">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59878320">
      <w:bodyDiv w:val="1"/>
      <w:marLeft w:val="0"/>
      <w:marRight w:val="0"/>
      <w:marTop w:val="0"/>
      <w:marBottom w:val="0"/>
      <w:divBdr>
        <w:top w:val="none" w:sz="0" w:space="0" w:color="auto"/>
        <w:left w:val="none" w:sz="0" w:space="0" w:color="auto"/>
        <w:bottom w:val="none" w:sz="0" w:space="0" w:color="auto"/>
        <w:right w:val="none" w:sz="0" w:space="0" w:color="auto"/>
      </w:divBdr>
    </w:div>
    <w:div w:id="460225927">
      <w:bodyDiv w:val="1"/>
      <w:marLeft w:val="0"/>
      <w:marRight w:val="0"/>
      <w:marTop w:val="0"/>
      <w:marBottom w:val="0"/>
      <w:divBdr>
        <w:top w:val="none" w:sz="0" w:space="0" w:color="auto"/>
        <w:left w:val="none" w:sz="0" w:space="0" w:color="auto"/>
        <w:bottom w:val="none" w:sz="0" w:space="0" w:color="auto"/>
        <w:right w:val="none" w:sz="0" w:space="0" w:color="auto"/>
      </w:divBdr>
    </w:div>
    <w:div w:id="461072270">
      <w:bodyDiv w:val="1"/>
      <w:marLeft w:val="0"/>
      <w:marRight w:val="0"/>
      <w:marTop w:val="0"/>
      <w:marBottom w:val="0"/>
      <w:divBdr>
        <w:top w:val="none" w:sz="0" w:space="0" w:color="auto"/>
        <w:left w:val="none" w:sz="0" w:space="0" w:color="auto"/>
        <w:bottom w:val="none" w:sz="0" w:space="0" w:color="auto"/>
        <w:right w:val="none" w:sz="0" w:space="0" w:color="auto"/>
      </w:divBdr>
    </w:div>
    <w:div w:id="461970453">
      <w:bodyDiv w:val="1"/>
      <w:marLeft w:val="0"/>
      <w:marRight w:val="0"/>
      <w:marTop w:val="0"/>
      <w:marBottom w:val="0"/>
      <w:divBdr>
        <w:top w:val="none" w:sz="0" w:space="0" w:color="auto"/>
        <w:left w:val="none" w:sz="0" w:space="0" w:color="auto"/>
        <w:bottom w:val="none" w:sz="0" w:space="0" w:color="auto"/>
        <w:right w:val="none" w:sz="0" w:space="0" w:color="auto"/>
      </w:divBdr>
    </w:div>
    <w:div w:id="463043742">
      <w:bodyDiv w:val="1"/>
      <w:marLeft w:val="0"/>
      <w:marRight w:val="0"/>
      <w:marTop w:val="0"/>
      <w:marBottom w:val="0"/>
      <w:divBdr>
        <w:top w:val="none" w:sz="0" w:space="0" w:color="auto"/>
        <w:left w:val="none" w:sz="0" w:space="0" w:color="auto"/>
        <w:bottom w:val="none" w:sz="0" w:space="0" w:color="auto"/>
        <w:right w:val="none" w:sz="0" w:space="0" w:color="auto"/>
      </w:divBdr>
    </w:div>
    <w:div w:id="463428891">
      <w:bodyDiv w:val="1"/>
      <w:marLeft w:val="0"/>
      <w:marRight w:val="0"/>
      <w:marTop w:val="0"/>
      <w:marBottom w:val="0"/>
      <w:divBdr>
        <w:top w:val="none" w:sz="0" w:space="0" w:color="auto"/>
        <w:left w:val="none" w:sz="0" w:space="0" w:color="auto"/>
        <w:bottom w:val="none" w:sz="0" w:space="0" w:color="auto"/>
        <w:right w:val="none" w:sz="0" w:space="0" w:color="auto"/>
      </w:divBdr>
    </w:div>
    <w:div w:id="464200748">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67406534">
      <w:bodyDiv w:val="1"/>
      <w:marLeft w:val="0"/>
      <w:marRight w:val="0"/>
      <w:marTop w:val="0"/>
      <w:marBottom w:val="0"/>
      <w:divBdr>
        <w:top w:val="none" w:sz="0" w:space="0" w:color="auto"/>
        <w:left w:val="none" w:sz="0" w:space="0" w:color="auto"/>
        <w:bottom w:val="none" w:sz="0" w:space="0" w:color="auto"/>
        <w:right w:val="none" w:sz="0" w:space="0" w:color="auto"/>
      </w:divBdr>
    </w:div>
    <w:div w:id="468598355">
      <w:bodyDiv w:val="1"/>
      <w:marLeft w:val="0"/>
      <w:marRight w:val="0"/>
      <w:marTop w:val="0"/>
      <w:marBottom w:val="0"/>
      <w:divBdr>
        <w:top w:val="none" w:sz="0" w:space="0" w:color="auto"/>
        <w:left w:val="none" w:sz="0" w:space="0" w:color="auto"/>
        <w:bottom w:val="none" w:sz="0" w:space="0" w:color="auto"/>
        <w:right w:val="none" w:sz="0" w:space="0" w:color="auto"/>
      </w:divBdr>
    </w:div>
    <w:div w:id="470099131">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3841519">
      <w:bodyDiv w:val="1"/>
      <w:marLeft w:val="0"/>
      <w:marRight w:val="0"/>
      <w:marTop w:val="0"/>
      <w:marBottom w:val="0"/>
      <w:divBdr>
        <w:top w:val="none" w:sz="0" w:space="0" w:color="auto"/>
        <w:left w:val="none" w:sz="0" w:space="0" w:color="auto"/>
        <w:bottom w:val="none" w:sz="0" w:space="0" w:color="auto"/>
        <w:right w:val="none" w:sz="0" w:space="0" w:color="auto"/>
      </w:divBdr>
    </w:div>
    <w:div w:id="474687586">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6722905">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7890072">
      <w:bodyDiv w:val="1"/>
      <w:marLeft w:val="0"/>
      <w:marRight w:val="0"/>
      <w:marTop w:val="0"/>
      <w:marBottom w:val="0"/>
      <w:divBdr>
        <w:top w:val="none" w:sz="0" w:space="0" w:color="auto"/>
        <w:left w:val="none" w:sz="0" w:space="0" w:color="auto"/>
        <w:bottom w:val="none" w:sz="0" w:space="0" w:color="auto"/>
        <w:right w:val="none" w:sz="0" w:space="0" w:color="auto"/>
      </w:divBdr>
    </w:div>
    <w:div w:id="478426299">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2356090">
      <w:bodyDiv w:val="1"/>
      <w:marLeft w:val="0"/>
      <w:marRight w:val="0"/>
      <w:marTop w:val="0"/>
      <w:marBottom w:val="0"/>
      <w:divBdr>
        <w:top w:val="none" w:sz="0" w:space="0" w:color="auto"/>
        <w:left w:val="none" w:sz="0" w:space="0" w:color="auto"/>
        <w:bottom w:val="none" w:sz="0" w:space="0" w:color="auto"/>
        <w:right w:val="none" w:sz="0" w:space="0" w:color="auto"/>
      </w:divBdr>
    </w:div>
    <w:div w:id="484005983">
      <w:bodyDiv w:val="1"/>
      <w:marLeft w:val="0"/>
      <w:marRight w:val="0"/>
      <w:marTop w:val="0"/>
      <w:marBottom w:val="0"/>
      <w:divBdr>
        <w:top w:val="none" w:sz="0" w:space="0" w:color="auto"/>
        <w:left w:val="none" w:sz="0" w:space="0" w:color="auto"/>
        <w:bottom w:val="none" w:sz="0" w:space="0" w:color="auto"/>
        <w:right w:val="none" w:sz="0" w:space="0" w:color="auto"/>
      </w:divBdr>
    </w:div>
    <w:div w:id="485439685">
      <w:bodyDiv w:val="1"/>
      <w:marLeft w:val="0"/>
      <w:marRight w:val="0"/>
      <w:marTop w:val="0"/>
      <w:marBottom w:val="0"/>
      <w:divBdr>
        <w:top w:val="none" w:sz="0" w:space="0" w:color="auto"/>
        <w:left w:val="none" w:sz="0" w:space="0" w:color="auto"/>
        <w:bottom w:val="none" w:sz="0" w:space="0" w:color="auto"/>
        <w:right w:val="none" w:sz="0" w:space="0" w:color="auto"/>
      </w:divBdr>
    </w:div>
    <w:div w:id="485703384">
      <w:bodyDiv w:val="1"/>
      <w:marLeft w:val="0"/>
      <w:marRight w:val="0"/>
      <w:marTop w:val="0"/>
      <w:marBottom w:val="0"/>
      <w:divBdr>
        <w:top w:val="none" w:sz="0" w:space="0" w:color="auto"/>
        <w:left w:val="none" w:sz="0" w:space="0" w:color="auto"/>
        <w:bottom w:val="none" w:sz="0" w:space="0" w:color="auto"/>
        <w:right w:val="none" w:sz="0" w:space="0" w:color="auto"/>
      </w:divBdr>
    </w:div>
    <w:div w:id="485900277">
      <w:bodyDiv w:val="1"/>
      <w:marLeft w:val="0"/>
      <w:marRight w:val="0"/>
      <w:marTop w:val="0"/>
      <w:marBottom w:val="0"/>
      <w:divBdr>
        <w:top w:val="none" w:sz="0" w:space="0" w:color="auto"/>
        <w:left w:val="none" w:sz="0" w:space="0" w:color="auto"/>
        <w:bottom w:val="none" w:sz="0" w:space="0" w:color="auto"/>
        <w:right w:val="none" w:sz="0" w:space="0" w:color="auto"/>
      </w:divBdr>
    </w:div>
    <w:div w:id="486165547">
      <w:bodyDiv w:val="1"/>
      <w:marLeft w:val="0"/>
      <w:marRight w:val="0"/>
      <w:marTop w:val="0"/>
      <w:marBottom w:val="0"/>
      <w:divBdr>
        <w:top w:val="none" w:sz="0" w:space="0" w:color="auto"/>
        <w:left w:val="none" w:sz="0" w:space="0" w:color="auto"/>
        <w:bottom w:val="none" w:sz="0" w:space="0" w:color="auto"/>
        <w:right w:val="none" w:sz="0" w:space="0" w:color="auto"/>
      </w:divBdr>
    </w:div>
    <w:div w:id="486409592">
      <w:bodyDiv w:val="1"/>
      <w:marLeft w:val="0"/>
      <w:marRight w:val="0"/>
      <w:marTop w:val="0"/>
      <w:marBottom w:val="0"/>
      <w:divBdr>
        <w:top w:val="none" w:sz="0" w:space="0" w:color="auto"/>
        <w:left w:val="none" w:sz="0" w:space="0" w:color="auto"/>
        <w:bottom w:val="none" w:sz="0" w:space="0" w:color="auto"/>
        <w:right w:val="none" w:sz="0" w:space="0" w:color="auto"/>
      </w:divBdr>
    </w:div>
    <w:div w:id="487281741">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0222500">
      <w:bodyDiv w:val="1"/>
      <w:marLeft w:val="0"/>
      <w:marRight w:val="0"/>
      <w:marTop w:val="0"/>
      <w:marBottom w:val="0"/>
      <w:divBdr>
        <w:top w:val="none" w:sz="0" w:space="0" w:color="auto"/>
        <w:left w:val="none" w:sz="0" w:space="0" w:color="auto"/>
        <w:bottom w:val="none" w:sz="0" w:space="0" w:color="auto"/>
        <w:right w:val="none" w:sz="0" w:space="0" w:color="auto"/>
      </w:divBdr>
    </w:div>
    <w:div w:id="49323069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3838180">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5872703">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08182358">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0827803">
      <w:bodyDiv w:val="1"/>
      <w:marLeft w:val="0"/>
      <w:marRight w:val="0"/>
      <w:marTop w:val="0"/>
      <w:marBottom w:val="0"/>
      <w:divBdr>
        <w:top w:val="none" w:sz="0" w:space="0" w:color="auto"/>
        <w:left w:val="none" w:sz="0" w:space="0" w:color="auto"/>
        <w:bottom w:val="none" w:sz="0" w:space="0" w:color="auto"/>
        <w:right w:val="none" w:sz="0" w:space="0" w:color="auto"/>
      </w:divBdr>
    </w:div>
    <w:div w:id="524095025">
      <w:bodyDiv w:val="1"/>
      <w:marLeft w:val="0"/>
      <w:marRight w:val="0"/>
      <w:marTop w:val="0"/>
      <w:marBottom w:val="0"/>
      <w:divBdr>
        <w:top w:val="none" w:sz="0" w:space="0" w:color="auto"/>
        <w:left w:val="none" w:sz="0" w:space="0" w:color="auto"/>
        <w:bottom w:val="none" w:sz="0" w:space="0" w:color="auto"/>
        <w:right w:val="none" w:sz="0" w:space="0" w:color="auto"/>
      </w:divBdr>
    </w:div>
    <w:div w:id="524371893">
      <w:bodyDiv w:val="1"/>
      <w:marLeft w:val="0"/>
      <w:marRight w:val="0"/>
      <w:marTop w:val="0"/>
      <w:marBottom w:val="0"/>
      <w:divBdr>
        <w:top w:val="none" w:sz="0" w:space="0" w:color="auto"/>
        <w:left w:val="none" w:sz="0" w:space="0" w:color="auto"/>
        <w:bottom w:val="none" w:sz="0" w:space="0" w:color="auto"/>
        <w:right w:val="none" w:sz="0" w:space="0" w:color="auto"/>
      </w:divBdr>
    </w:div>
    <w:div w:id="524635674">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5170239">
      <w:bodyDiv w:val="1"/>
      <w:marLeft w:val="0"/>
      <w:marRight w:val="0"/>
      <w:marTop w:val="0"/>
      <w:marBottom w:val="0"/>
      <w:divBdr>
        <w:top w:val="none" w:sz="0" w:space="0" w:color="auto"/>
        <w:left w:val="none" w:sz="0" w:space="0" w:color="auto"/>
        <w:bottom w:val="none" w:sz="0" w:space="0" w:color="auto"/>
        <w:right w:val="none" w:sz="0" w:space="0" w:color="auto"/>
      </w:divBdr>
    </w:div>
    <w:div w:id="526254296">
      <w:bodyDiv w:val="1"/>
      <w:marLeft w:val="0"/>
      <w:marRight w:val="0"/>
      <w:marTop w:val="0"/>
      <w:marBottom w:val="0"/>
      <w:divBdr>
        <w:top w:val="none" w:sz="0" w:space="0" w:color="auto"/>
        <w:left w:val="none" w:sz="0" w:space="0" w:color="auto"/>
        <w:bottom w:val="none" w:sz="0" w:space="0" w:color="auto"/>
        <w:right w:val="none" w:sz="0" w:space="0" w:color="auto"/>
      </w:divBdr>
    </w:div>
    <w:div w:id="526256731">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31261784">
      <w:bodyDiv w:val="1"/>
      <w:marLeft w:val="0"/>
      <w:marRight w:val="0"/>
      <w:marTop w:val="0"/>
      <w:marBottom w:val="0"/>
      <w:divBdr>
        <w:top w:val="none" w:sz="0" w:space="0" w:color="auto"/>
        <w:left w:val="none" w:sz="0" w:space="0" w:color="auto"/>
        <w:bottom w:val="none" w:sz="0" w:space="0" w:color="auto"/>
        <w:right w:val="none" w:sz="0" w:space="0" w:color="auto"/>
      </w:divBdr>
    </w:div>
    <w:div w:id="531698395">
      <w:bodyDiv w:val="1"/>
      <w:marLeft w:val="0"/>
      <w:marRight w:val="0"/>
      <w:marTop w:val="0"/>
      <w:marBottom w:val="0"/>
      <w:divBdr>
        <w:top w:val="none" w:sz="0" w:space="0" w:color="auto"/>
        <w:left w:val="none" w:sz="0" w:space="0" w:color="auto"/>
        <w:bottom w:val="none" w:sz="0" w:space="0" w:color="auto"/>
        <w:right w:val="none" w:sz="0" w:space="0" w:color="auto"/>
      </w:divBdr>
    </w:div>
    <w:div w:id="533882549">
      <w:bodyDiv w:val="1"/>
      <w:marLeft w:val="0"/>
      <w:marRight w:val="0"/>
      <w:marTop w:val="0"/>
      <w:marBottom w:val="0"/>
      <w:divBdr>
        <w:top w:val="none" w:sz="0" w:space="0" w:color="auto"/>
        <w:left w:val="none" w:sz="0" w:space="0" w:color="auto"/>
        <w:bottom w:val="none" w:sz="0" w:space="0" w:color="auto"/>
        <w:right w:val="none" w:sz="0" w:space="0" w:color="auto"/>
      </w:divBdr>
    </w:div>
    <w:div w:id="535431884">
      <w:bodyDiv w:val="1"/>
      <w:marLeft w:val="0"/>
      <w:marRight w:val="0"/>
      <w:marTop w:val="0"/>
      <w:marBottom w:val="0"/>
      <w:divBdr>
        <w:top w:val="none" w:sz="0" w:space="0" w:color="auto"/>
        <w:left w:val="none" w:sz="0" w:space="0" w:color="auto"/>
        <w:bottom w:val="none" w:sz="0" w:space="0" w:color="auto"/>
        <w:right w:val="none" w:sz="0" w:space="0" w:color="auto"/>
      </w:divBdr>
    </w:div>
    <w:div w:id="535658269">
      <w:bodyDiv w:val="1"/>
      <w:marLeft w:val="0"/>
      <w:marRight w:val="0"/>
      <w:marTop w:val="0"/>
      <w:marBottom w:val="0"/>
      <w:divBdr>
        <w:top w:val="none" w:sz="0" w:space="0" w:color="auto"/>
        <w:left w:val="none" w:sz="0" w:space="0" w:color="auto"/>
        <w:bottom w:val="none" w:sz="0" w:space="0" w:color="auto"/>
        <w:right w:val="none" w:sz="0" w:space="0" w:color="auto"/>
      </w:divBdr>
    </w:div>
    <w:div w:id="537664670">
      <w:bodyDiv w:val="1"/>
      <w:marLeft w:val="0"/>
      <w:marRight w:val="0"/>
      <w:marTop w:val="0"/>
      <w:marBottom w:val="0"/>
      <w:divBdr>
        <w:top w:val="none" w:sz="0" w:space="0" w:color="auto"/>
        <w:left w:val="none" w:sz="0" w:space="0" w:color="auto"/>
        <w:bottom w:val="none" w:sz="0" w:space="0" w:color="auto"/>
        <w:right w:val="none" w:sz="0" w:space="0" w:color="auto"/>
      </w:divBdr>
    </w:div>
    <w:div w:id="538663821">
      <w:bodyDiv w:val="1"/>
      <w:marLeft w:val="0"/>
      <w:marRight w:val="0"/>
      <w:marTop w:val="0"/>
      <w:marBottom w:val="0"/>
      <w:divBdr>
        <w:top w:val="none" w:sz="0" w:space="0" w:color="auto"/>
        <w:left w:val="none" w:sz="0" w:space="0" w:color="auto"/>
        <w:bottom w:val="none" w:sz="0" w:space="0" w:color="auto"/>
        <w:right w:val="none" w:sz="0" w:space="0" w:color="auto"/>
      </w:divBdr>
    </w:div>
    <w:div w:id="542912545">
      <w:bodyDiv w:val="1"/>
      <w:marLeft w:val="0"/>
      <w:marRight w:val="0"/>
      <w:marTop w:val="0"/>
      <w:marBottom w:val="0"/>
      <w:divBdr>
        <w:top w:val="none" w:sz="0" w:space="0" w:color="auto"/>
        <w:left w:val="none" w:sz="0" w:space="0" w:color="auto"/>
        <w:bottom w:val="none" w:sz="0" w:space="0" w:color="auto"/>
        <w:right w:val="none" w:sz="0" w:space="0" w:color="auto"/>
      </w:divBdr>
    </w:div>
    <w:div w:id="543450493">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7574496">
      <w:bodyDiv w:val="1"/>
      <w:marLeft w:val="0"/>
      <w:marRight w:val="0"/>
      <w:marTop w:val="0"/>
      <w:marBottom w:val="0"/>
      <w:divBdr>
        <w:top w:val="none" w:sz="0" w:space="0" w:color="auto"/>
        <w:left w:val="none" w:sz="0" w:space="0" w:color="auto"/>
        <w:bottom w:val="none" w:sz="0" w:space="0" w:color="auto"/>
        <w:right w:val="none" w:sz="0" w:space="0" w:color="auto"/>
      </w:divBdr>
    </w:div>
    <w:div w:id="548808858">
      <w:bodyDiv w:val="1"/>
      <w:marLeft w:val="0"/>
      <w:marRight w:val="0"/>
      <w:marTop w:val="0"/>
      <w:marBottom w:val="0"/>
      <w:divBdr>
        <w:top w:val="none" w:sz="0" w:space="0" w:color="auto"/>
        <w:left w:val="none" w:sz="0" w:space="0" w:color="auto"/>
        <w:bottom w:val="none" w:sz="0" w:space="0" w:color="auto"/>
        <w:right w:val="none" w:sz="0" w:space="0" w:color="auto"/>
      </w:divBdr>
    </w:div>
    <w:div w:id="549346788">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1120240">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1886558">
      <w:bodyDiv w:val="1"/>
      <w:marLeft w:val="0"/>
      <w:marRight w:val="0"/>
      <w:marTop w:val="0"/>
      <w:marBottom w:val="0"/>
      <w:divBdr>
        <w:top w:val="none" w:sz="0" w:space="0" w:color="auto"/>
        <w:left w:val="none" w:sz="0" w:space="0" w:color="auto"/>
        <w:bottom w:val="none" w:sz="0" w:space="0" w:color="auto"/>
        <w:right w:val="none" w:sz="0" w:space="0" w:color="auto"/>
      </w:divBdr>
    </w:div>
    <w:div w:id="552037254">
      <w:bodyDiv w:val="1"/>
      <w:marLeft w:val="0"/>
      <w:marRight w:val="0"/>
      <w:marTop w:val="0"/>
      <w:marBottom w:val="0"/>
      <w:divBdr>
        <w:top w:val="none" w:sz="0" w:space="0" w:color="auto"/>
        <w:left w:val="none" w:sz="0" w:space="0" w:color="auto"/>
        <w:bottom w:val="none" w:sz="0" w:space="0" w:color="auto"/>
        <w:right w:val="none" w:sz="0" w:space="0" w:color="auto"/>
      </w:divBdr>
    </w:div>
    <w:div w:id="552348803">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3859715">
      <w:bodyDiv w:val="1"/>
      <w:marLeft w:val="0"/>
      <w:marRight w:val="0"/>
      <w:marTop w:val="0"/>
      <w:marBottom w:val="0"/>
      <w:divBdr>
        <w:top w:val="none" w:sz="0" w:space="0" w:color="auto"/>
        <w:left w:val="none" w:sz="0" w:space="0" w:color="auto"/>
        <w:bottom w:val="none" w:sz="0" w:space="0" w:color="auto"/>
        <w:right w:val="none" w:sz="0" w:space="0" w:color="auto"/>
      </w:divBdr>
    </w:div>
    <w:div w:id="554050395">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4850320">
      <w:bodyDiv w:val="1"/>
      <w:marLeft w:val="0"/>
      <w:marRight w:val="0"/>
      <w:marTop w:val="0"/>
      <w:marBottom w:val="0"/>
      <w:divBdr>
        <w:top w:val="none" w:sz="0" w:space="0" w:color="auto"/>
        <w:left w:val="none" w:sz="0" w:space="0" w:color="auto"/>
        <w:bottom w:val="none" w:sz="0" w:space="0" w:color="auto"/>
        <w:right w:val="none" w:sz="0" w:space="0" w:color="auto"/>
      </w:divBdr>
    </w:div>
    <w:div w:id="556866153">
      <w:bodyDiv w:val="1"/>
      <w:marLeft w:val="0"/>
      <w:marRight w:val="0"/>
      <w:marTop w:val="0"/>
      <w:marBottom w:val="0"/>
      <w:divBdr>
        <w:top w:val="none" w:sz="0" w:space="0" w:color="auto"/>
        <w:left w:val="none" w:sz="0" w:space="0" w:color="auto"/>
        <w:bottom w:val="none" w:sz="0" w:space="0" w:color="auto"/>
        <w:right w:val="none" w:sz="0" w:space="0" w:color="auto"/>
      </w:divBdr>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57665232">
      <w:bodyDiv w:val="1"/>
      <w:marLeft w:val="0"/>
      <w:marRight w:val="0"/>
      <w:marTop w:val="0"/>
      <w:marBottom w:val="0"/>
      <w:divBdr>
        <w:top w:val="none" w:sz="0" w:space="0" w:color="auto"/>
        <w:left w:val="none" w:sz="0" w:space="0" w:color="auto"/>
        <w:bottom w:val="none" w:sz="0" w:space="0" w:color="auto"/>
        <w:right w:val="none" w:sz="0" w:space="0" w:color="auto"/>
      </w:divBdr>
    </w:div>
    <w:div w:id="558248101">
      <w:bodyDiv w:val="1"/>
      <w:marLeft w:val="0"/>
      <w:marRight w:val="0"/>
      <w:marTop w:val="0"/>
      <w:marBottom w:val="0"/>
      <w:divBdr>
        <w:top w:val="none" w:sz="0" w:space="0" w:color="auto"/>
        <w:left w:val="none" w:sz="0" w:space="0" w:color="auto"/>
        <w:bottom w:val="none" w:sz="0" w:space="0" w:color="auto"/>
        <w:right w:val="none" w:sz="0" w:space="0" w:color="auto"/>
      </w:divBdr>
    </w:div>
    <w:div w:id="560407380">
      <w:bodyDiv w:val="1"/>
      <w:marLeft w:val="0"/>
      <w:marRight w:val="0"/>
      <w:marTop w:val="0"/>
      <w:marBottom w:val="0"/>
      <w:divBdr>
        <w:top w:val="none" w:sz="0" w:space="0" w:color="auto"/>
        <w:left w:val="none" w:sz="0" w:space="0" w:color="auto"/>
        <w:bottom w:val="none" w:sz="0" w:space="0" w:color="auto"/>
        <w:right w:val="none" w:sz="0" w:space="0" w:color="auto"/>
      </w:divBdr>
    </w:div>
    <w:div w:id="560560874">
      <w:bodyDiv w:val="1"/>
      <w:marLeft w:val="0"/>
      <w:marRight w:val="0"/>
      <w:marTop w:val="0"/>
      <w:marBottom w:val="0"/>
      <w:divBdr>
        <w:top w:val="none" w:sz="0" w:space="0" w:color="auto"/>
        <w:left w:val="none" w:sz="0" w:space="0" w:color="auto"/>
        <w:bottom w:val="none" w:sz="0" w:space="0" w:color="auto"/>
        <w:right w:val="none" w:sz="0" w:space="0" w:color="auto"/>
      </w:divBdr>
    </w:div>
    <w:div w:id="561064932">
      <w:bodyDiv w:val="1"/>
      <w:marLeft w:val="0"/>
      <w:marRight w:val="0"/>
      <w:marTop w:val="0"/>
      <w:marBottom w:val="0"/>
      <w:divBdr>
        <w:top w:val="none" w:sz="0" w:space="0" w:color="auto"/>
        <w:left w:val="none" w:sz="0" w:space="0" w:color="auto"/>
        <w:bottom w:val="none" w:sz="0" w:space="0" w:color="auto"/>
        <w:right w:val="none" w:sz="0" w:space="0" w:color="auto"/>
      </w:divBdr>
    </w:div>
    <w:div w:id="564803904">
      <w:bodyDiv w:val="1"/>
      <w:marLeft w:val="0"/>
      <w:marRight w:val="0"/>
      <w:marTop w:val="0"/>
      <w:marBottom w:val="0"/>
      <w:divBdr>
        <w:top w:val="none" w:sz="0" w:space="0" w:color="auto"/>
        <w:left w:val="none" w:sz="0" w:space="0" w:color="auto"/>
        <w:bottom w:val="none" w:sz="0" w:space="0" w:color="auto"/>
        <w:right w:val="none" w:sz="0" w:space="0" w:color="auto"/>
      </w:divBdr>
    </w:div>
    <w:div w:id="564879564">
      <w:bodyDiv w:val="1"/>
      <w:marLeft w:val="0"/>
      <w:marRight w:val="0"/>
      <w:marTop w:val="0"/>
      <w:marBottom w:val="0"/>
      <w:divBdr>
        <w:top w:val="none" w:sz="0" w:space="0" w:color="auto"/>
        <w:left w:val="none" w:sz="0" w:space="0" w:color="auto"/>
        <w:bottom w:val="none" w:sz="0" w:space="0" w:color="auto"/>
        <w:right w:val="none" w:sz="0" w:space="0" w:color="auto"/>
      </w:divBdr>
    </w:div>
    <w:div w:id="564995437">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68656600">
      <w:bodyDiv w:val="1"/>
      <w:marLeft w:val="0"/>
      <w:marRight w:val="0"/>
      <w:marTop w:val="0"/>
      <w:marBottom w:val="0"/>
      <w:divBdr>
        <w:top w:val="none" w:sz="0" w:space="0" w:color="auto"/>
        <w:left w:val="none" w:sz="0" w:space="0" w:color="auto"/>
        <w:bottom w:val="none" w:sz="0" w:space="0" w:color="auto"/>
        <w:right w:val="none" w:sz="0" w:space="0" w:color="auto"/>
      </w:divBdr>
    </w:div>
    <w:div w:id="571891191">
      <w:bodyDiv w:val="1"/>
      <w:marLeft w:val="0"/>
      <w:marRight w:val="0"/>
      <w:marTop w:val="0"/>
      <w:marBottom w:val="0"/>
      <w:divBdr>
        <w:top w:val="none" w:sz="0" w:space="0" w:color="auto"/>
        <w:left w:val="none" w:sz="0" w:space="0" w:color="auto"/>
        <w:bottom w:val="none" w:sz="0" w:space="0" w:color="auto"/>
        <w:right w:val="none" w:sz="0" w:space="0" w:color="auto"/>
      </w:divBdr>
    </w:div>
    <w:div w:id="572198616">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4780861">
      <w:bodyDiv w:val="1"/>
      <w:marLeft w:val="0"/>
      <w:marRight w:val="0"/>
      <w:marTop w:val="0"/>
      <w:marBottom w:val="0"/>
      <w:divBdr>
        <w:top w:val="none" w:sz="0" w:space="0" w:color="auto"/>
        <w:left w:val="none" w:sz="0" w:space="0" w:color="auto"/>
        <w:bottom w:val="none" w:sz="0" w:space="0" w:color="auto"/>
        <w:right w:val="none" w:sz="0" w:space="0" w:color="auto"/>
      </w:divBdr>
    </w:div>
    <w:div w:id="576090969">
      <w:bodyDiv w:val="1"/>
      <w:marLeft w:val="0"/>
      <w:marRight w:val="0"/>
      <w:marTop w:val="0"/>
      <w:marBottom w:val="0"/>
      <w:divBdr>
        <w:top w:val="none" w:sz="0" w:space="0" w:color="auto"/>
        <w:left w:val="none" w:sz="0" w:space="0" w:color="auto"/>
        <w:bottom w:val="none" w:sz="0" w:space="0" w:color="auto"/>
        <w:right w:val="none" w:sz="0" w:space="0" w:color="auto"/>
      </w:divBdr>
    </w:div>
    <w:div w:id="577255292">
      <w:bodyDiv w:val="1"/>
      <w:marLeft w:val="0"/>
      <w:marRight w:val="0"/>
      <w:marTop w:val="0"/>
      <w:marBottom w:val="0"/>
      <w:divBdr>
        <w:top w:val="none" w:sz="0" w:space="0" w:color="auto"/>
        <w:left w:val="none" w:sz="0" w:space="0" w:color="auto"/>
        <w:bottom w:val="none" w:sz="0" w:space="0" w:color="auto"/>
        <w:right w:val="none" w:sz="0" w:space="0" w:color="auto"/>
      </w:divBdr>
    </w:div>
    <w:div w:id="57851735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526849">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3344104">
      <w:bodyDiv w:val="1"/>
      <w:marLeft w:val="0"/>
      <w:marRight w:val="0"/>
      <w:marTop w:val="0"/>
      <w:marBottom w:val="0"/>
      <w:divBdr>
        <w:top w:val="none" w:sz="0" w:space="0" w:color="auto"/>
        <w:left w:val="none" w:sz="0" w:space="0" w:color="auto"/>
        <w:bottom w:val="none" w:sz="0" w:space="0" w:color="auto"/>
        <w:right w:val="none" w:sz="0" w:space="0" w:color="auto"/>
      </w:divBdr>
    </w:div>
    <w:div w:id="583956862">
      <w:bodyDiv w:val="1"/>
      <w:marLeft w:val="0"/>
      <w:marRight w:val="0"/>
      <w:marTop w:val="0"/>
      <w:marBottom w:val="0"/>
      <w:divBdr>
        <w:top w:val="none" w:sz="0" w:space="0" w:color="auto"/>
        <w:left w:val="none" w:sz="0" w:space="0" w:color="auto"/>
        <w:bottom w:val="none" w:sz="0" w:space="0" w:color="auto"/>
        <w:right w:val="none" w:sz="0" w:space="0" w:color="auto"/>
      </w:divBdr>
    </w:div>
    <w:div w:id="584800603">
      <w:bodyDiv w:val="1"/>
      <w:marLeft w:val="0"/>
      <w:marRight w:val="0"/>
      <w:marTop w:val="0"/>
      <w:marBottom w:val="0"/>
      <w:divBdr>
        <w:top w:val="none" w:sz="0" w:space="0" w:color="auto"/>
        <w:left w:val="none" w:sz="0" w:space="0" w:color="auto"/>
        <w:bottom w:val="none" w:sz="0" w:space="0" w:color="auto"/>
        <w:right w:val="none" w:sz="0" w:space="0" w:color="auto"/>
      </w:divBdr>
    </w:div>
    <w:div w:id="585304543">
      <w:bodyDiv w:val="1"/>
      <w:marLeft w:val="0"/>
      <w:marRight w:val="0"/>
      <w:marTop w:val="0"/>
      <w:marBottom w:val="0"/>
      <w:divBdr>
        <w:top w:val="none" w:sz="0" w:space="0" w:color="auto"/>
        <w:left w:val="none" w:sz="0" w:space="0" w:color="auto"/>
        <w:bottom w:val="none" w:sz="0" w:space="0" w:color="auto"/>
        <w:right w:val="none" w:sz="0" w:space="0" w:color="auto"/>
      </w:divBdr>
    </w:div>
    <w:div w:id="586504647">
      <w:bodyDiv w:val="1"/>
      <w:marLeft w:val="0"/>
      <w:marRight w:val="0"/>
      <w:marTop w:val="0"/>
      <w:marBottom w:val="0"/>
      <w:divBdr>
        <w:top w:val="none" w:sz="0" w:space="0" w:color="auto"/>
        <w:left w:val="none" w:sz="0" w:space="0" w:color="auto"/>
        <w:bottom w:val="none" w:sz="0" w:space="0" w:color="auto"/>
        <w:right w:val="none" w:sz="0" w:space="0" w:color="auto"/>
      </w:divBdr>
    </w:div>
    <w:div w:id="586890978">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1353867">
      <w:bodyDiv w:val="1"/>
      <w:marLeft w:val="0"/>
      <w:marRight w:val="0"/>
      <w:marTop w:val="0"/>
      <w:marBottom w:val="0"/>
      <w:divBdr>
        <w:top w:val="none" w:sz="0" w:space="0" w:color="auto"/>
        <w:left w:val="none" w:sz="0" w:space="0" w:color="auto"/>
        <w:bottom w:val="none" w:sz="0" w:space="0" w:color="auto"/>
        <w:right w:val="none" w:sz="0" w:space="0" w:color="auto"/>
      </w:divBdr>
    </w:div>
    <w:div w:id="593130712">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5677944">
      <w:bodyDiv w:val="1"/>
      <w:marLeft w:val="0"/>
      <w:marRight w:val="0"/>
      <w:marTop w:val="0"/>
      <w:marBottom w:val="0"/>
      <w:divBdr>
        <w:top w:val="none" w:sz="0" w:space="0" w:color="auto"/>
        <w:left w:val="none" w:sz="0" w:space="0" w:color="auto"/>
        <w:bottom w:val="none" w:sz="0" w:space="0" w:color="auto"/>
        <w:right w:val="none" w:sz="0" w:space="0" w:color="auto"/>
      </w:divBdr>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4045362">
      <w:bodyDiv w:val="1"/>
      <w:marLeft w:val="0"/>
      <w:marRight w:val="0"/>
      <w:marTop w:val="0"/>
      <w:marBottom w:val="0"/>
      <w:divBdr>
        <w:top w:val="none" w:sz="0" w:space="0" w:color="auto"/>
        <w:left w:val="none" w:sz="0" w:space="0" w:color="auto"/>
        <w:bottom w:val="none" w:sz="0" w:space="0" w:color="auto"/>
        <w:right w:val="none" w:sz="0" w:space="0" w:color="auto"/>
      </w:divBdr>
    </w:div>
    <w:div w:id="604192952">
      <w:bodyDiv w:val="1"/>
      <w:marLeft w:val="0"/>
      <w:marRight w:val="0"/>
      <w:marTop w:val="0"/>
      <w:marBottom w:val="0"/>
      <w:divBdr>
        <w:top w:val="none" w:sz="0" w:space="0" w:color="auto"/>
        <w:left w:val="none" w:sz="0" w:space="0" w:color="auto"/>
        <w:bottom w:val="none" w:sz="0" w:space="0" w:color="auto"/>
        <w:right w:val="none" w:sz="0" w:space="0" w:color="auto"/>
      </w:divBdr>
    </w:div>
    <w:div w:id="604769952">
      <w:bodyDiv w:val="1"/>
      <w:marLeft w:val="0"/>
      <w:marRight w:val="0"/>
      <w:marTop w:val="0"/>
      <w:marBottom w:val="0"/>
      <w:divBdr>
        <w:top w:val="none" w:sz="0" w:space="0" w:color="auto"/>
        <w:left w:val="none" w:sz="0" w:space="0" w:color="auto"/>
        <w:bottom w:val="none" w:sz="0" w:space="0" w:color="auto"/>
        <w:right w:val="none" w:sz="0" w:space="0" w:color="auto"/>
      </w:divBdr>
    </w:div>
    <w:div w:id="604927358">
      <w:bodyDiv w:val="1"/>
      <w:marLeft w:val="0"/>
      <w:marRight w:val="0"/>
      <w:marTop w:val="0"/>
      <w:marBottom w:val="0"/>
      <w:divBdr>
        <w:top w:val="none" w:sz="0" w:space="0" w:color="auto"/>
        <w:left w:val="none" w:sz="0" w:space="0" w:color="auto"/>
        <w:bottom w:val="none" w:sz="0" w:space="0" w:color="auto"/>
        <w:right w:val="none" w:sz="0" w:space="0" w:color="auto"/>
      </w:divBdr>
    </w:div>
    <w:div w:id="604963604">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6161323">
      <w:bodyDiv w:val="1"/>
      <w:marLeft w:val="0"/>
      <w:marRight w:val="0"/>
      <w:marTop w:val="0"/>
      <w:marBottom w:val="0"/>
      <w:divBdr>
        <w:top w:val="none" w:sz="0" w:space="0" w:color="auto"/>
        <w:left w:val="none" w:sz="0" w:space="0" w:color="auto"/>
        <w:bottom w:val="none" w:sz="0" w:space="0" w:color="auto"/>
        <w:right w:val="none" w:sz="0" w:space="0" w:color="auto"/>
      </w:divBdr>
    </w:div>
    <w:div w:id="608779223">
      <w:bodyDiv w:val="1"/>
      <w:marLeft w:val="0"/>
      <w:marRight w:val="0"/>
      <w:marTop w:val="0"/>
      <w:marBottom w:val="0"/>
      <w:divBdr>
        <w:top w:val="none" w:sz="0" w:space="0" w:color="auto"/>
        <w:left w:val="none" w:sz="0" w:space="0" w:color="auto"/>
        <w:bottom w:val="none" w:sz="0" w:space="0" w:color="auto"/>
        <w:right w:val="none" w:sz="0" w:space="0" w:color="auto"/>
      </w:divBdr>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328980">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1939674">
      <w:bodyDiv w:val="1"/>
      <w:marLeft w:val="0"/>
      <w:marRight w:val="0"/>
      <w:marTop w:val="0"/>
      <w:marBottom w:val="0"/>
      <w:divBdr>
        <w:top w:val="none" w:sz="0" w:space="0" w:color="auto"/>
        <w:left w:val="none" w:sz="0" w:space="0" w:color="auto"/>
        <w:bottom w:val="none" w:sz="0" w:space="0" w:color="auto"/>
        <w:right w:val="none" w:sz="0" w:space="0" w:color="auto"/>
      </w:divBdr>
    </w:div>
    <w:div w:id="612400089">
      <w:bodyDiv w:val="1"/>
      <w:marLeft w:val="0"/>
      <w:marRight w:val="0"/>
      <w:marTop w:val="0"/>
      <w:marBottom w:val="0"/>
      <w:divBdr>
        <w:top w:val="none" w:sz="0" w:space="0" w:color="auto"/>
        <w:left w:val="none" w:sz="0" w:space="0" w:color="auto"/>
        <w:bottom w:val="none" w:sz="0" w:space="0" w:color="auto"/>
        <w:right w:val="none" w:sz="0" w:space="0" w:color="auto"/>
      </w:divBdr>
    </w:div>
    <w:div w:id="61279155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5913921">
      <w:bodyDiv w:val="1"/>
      <w:marLeft w:val="0"/>
      <w:marRight w:val="0"/>
      <w:marTop w:val="0"/>
      <w:marBottom w:val="0"/>
      <w:divBdr>
        <w:top w:val="none" w:sz="0" w:space="0" w:color="auto"/>
        <w:left w:val="none" w:sz="0" w:space="0" w:color="auto"/>
        <w:bottom w:val="none" w:sz="0" w:space="0" w:color="auto"/>
        <w:right w:val="none" w:sz="0" w:space="0" w:color="auto"/>
      </w:divBdr>
    </w:div>
    <w:div w:id="616372706">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19723288">
      <w:bodyDiv w:val="1"/>
      <w:marLeft w:val="0"/>
      <w:marRight w:val="0"/>
      <w:marTop w:val="0"/>
      <w:marBottom w:val="0"/>
      <w:divBdr>
        <w:top w:val="none" w:sz="0" w:space="0" w:color="auto"/>
        <w:left w:val="none" w:sz="0" w:space="0" w:color="auto"/>
        <w:bottom w:val="none" w:sz="0" w:space="0" w:color="auto"/>
        <w:right w:val="none" w:sz="0" w:space="0" w:color="auto"/>
      </w:divBdr>
    </w:div>
    <w:div w:id="6260823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28049234">
      <w:bodyDiv w:val="1"/>
      <w:marLeft w:val="0"/>
      <w:marRight w:val="0"/>
      <w:marTop w:val="0"/>
      <w:marBottom w:val="0"/>
      <w:divBdr>
        <w:top w:val="none" w:sz="0" w:space="0" w:color="auto"/>
        <w:left w:val="none" w:sz="0" w:space="0" w:color="auto"/>
        <w:bottom w:val="none" w:sz="0" w:space="0" w:color="auto"/>
        <w:right w:val="none" w:sz="0" w:space="0" w:color="auto"/>
      </w:divBdr>
    </w:div>
    <w:div w:id="62844241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4338345">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6841739">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39924488">
      <w:bodyDiv w:val="1"/>
      <w:marLeft w:val="0"/>
      <w:marRight w:val="0"/>
      <w:marTop w:val="0"/>
      <w:marBottom w:val="0"/>
      <w:divBdr>
        <w:top w:val="none" w:sz="0" w:space="0" w:color="auto"/>
        <w:left w:val="none" w:sz="0" w:space="0" w:color="auto"/>
        <w:bottom w:val="none" w:sz="0" w:space="0" w:color="auto"/>
        <w:right w:val="none" w:sz="0" w:space="0" w:color="auto"/>
      </w:divBdr>
    </w:div>
    <w:div w:id="643005107">
      <w:bodyDiv w:val="1"/>
      <w:marLeft w:val="0"/>
      <w:marRight w:val="0"/>
      <w:marTop w:val="0"/>
      <w:marBottom w:val="0"/>
      <w:divBdr>
        <w:top w:val="none" w:sz="0" w:space="0" w:color="auto"/>
        <w:left w:val="none" w:sz="0" w:space="0" w:color="auto"/>
        <w:bottom w:val="none" w:sz="0" w:space="0" w:color="auto"/>
        <w:right w:val="none" w:sz="0" w:space="0" w:color="auto"/>
      </w:divBdr>
    </w:div>
    <w:div w:id="643121213">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5207556">
      <w:bodyDiv w:val="1"/>
      <w:marLeft w:val="0"/>
      <w:marRight w:val="0"/>
      <w:marTop w:val="0"/>
      <w:marBottom w:val="0"/>
      <w:divBdr>
        <w:top w:val="none" w:sz="0" w:space="0" w:color="auto"/>
        <w:left w:val="none" w:sz="0" w:space="0" w:color="auto"/>
        <w:bottom w:val="none" w:sz="0" w:space="0" w:color="auto"/>
        <w:right w:val="none" w:sz="0" w:space="0" w:color="auto"/>
      </w:divBdr>
    </w:div>
    <w:div w:id="645939186">
      <w:bodyDiv w:val="1"/>
      <w:marLeft w:val="0"/>
      <w:marRight w:val="0"/>
      <w:marTop w:val="0"/>
      <w:marBottom w:val="0"/>
      <w:divBdr>
        <w:top w:val="none" w:sz="0" w:space="0" w:color="auto"/>
        <w:left w:val="none" w:sz="0" w:space="0" w:color="auto"/>
        <w:bottom w:val="none" w:sz="0" w:space="0" w:color="auto"/>
        <w:right w:val="none" w:sz="0" w:space="0" w:color="auto"/>
      </w:divBdr>
    </w:div>
    <w:div w:id="646083224">
      <w:bodyDiv w:val="1"/>
      <w:marLeft w:val="0"/>
      <w:marRight w:val="0"/>
      <w:marTop w:val="0"/>
      <w:marBottom w:val="0"/>
      <w:divBdr>
        <w:top w:val="none" w:sz="0" w:space="0" w:color="auto"/>
        <w:left w:val="none" w:sz="0" w:space="0" w:color="auto"/>
        <w:bottom w:val="none" w:sz="0" w:space="0" w:color="auto"/>
        <w:right w:val="none" w:sz="0" w:space="0" w:color="auto"/>
      </w:divBdr>
    </w:div>
    <w:div w:id="646282882">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49864648">
      <w:bodyDiv w:val="1"/>
      <w:marLeft w:val="0"/>
      <w:marRight w:val="0"/>
      <w:marTop w:val="0"/>
      <w:marBottom w:val="0"/>
      <w:divBdr>
        <w:top w:val="none" w:sz="0" w:space="0" w:color="auto"/>
        <w:left w:val="none" w:sz="0" w:space="0" w:color="auto"/>
        <w:bottom w:val="none" w:sz="0" w:space="0" w:color="auto"/>
        <w:right w:val="none" w:sz="0" w:space="0" w:color="auto"/>
      </w:divBdr>
    </w:div>
    <w:div w:id="650255006">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1715186">
      <w:bodyDiv w:val="1"/>
      <w:marLeft w:val="0"/>
      <w:marRight w:val="0"/>
      <w:marTop w:val="0"/>
      <w:marBottom w:val="0"/>
      <w:divBdr>
        <w:top w:val="none" w:sz="0" w:space="0" w:color="auto"/>
        <w:left w:val="none" w:sz="0" w:space="0" w:color="auto"/>
        <w:bottom w:val="none" w:sz="0" w:space="0" w:color="auto"/>
        <w:right w:val="none" w:sz="0" w:space="0" w:color="auto"/>
      </w:divBdr>
    </w:div>
    <w:div w:id="65202417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4068527">
      <w:bodyDiv w:val="1"/>
      <w:marLeft w:val="0"/>
      <w:marRight w:val="0"/>
      <w:marTop w:val="0"/>
      <w:marBottom w:val="0"/>
      <w:divBdr>
        <w:top w:val="none" w:sz="0" w:space="0" w:color="auto"/>
        <w:left w:val="none" w:sz="0" w:space="0" w:color="auto"/>
        <w:bottom w:val="none" w:sz="0" w:space="0" w:color="auto"/>
        <w:right w:val="none" w:sz="0" w:space="0" w:color="auto"/>
      </w:divBdr>
    </w:div>
    <w:div w:id="654143161">
      <w:bodyDiv w:val="1"/>
      <w:marLeft w:val="0"/>
      <w:marRight w:val="0"/>
      <w:marTop w:val="0"/>
      <w:marBottom w:val="0"/>
      <w:divBdr>
        <w:top w:val="none" w:sz="0" w:space="0" w:color="auto"/>
        <w:left w:val="none" w:sz="0" w:space="0" w:color="auto"/>
        <w:bottom w:val="none" w:sz="0" w:space="0" w:color="auto"/>
        <w:right w:val="none" w:sz="0" w:space="0" w:color="auto"/>
      </w:divBdr>
    </w:div>
    <w:div w:id="655458287">
      <w:bodyDiv w:val="1"/>
      <w:marLeft w:val="0"/>
      <w:marRight w:val="0"/>
      <w:marTop w:val="0"/>
      <w:marBottom w:val="0"/>
      <w:divBdr>
        <w:top w:val="none" w:sz="0" w:space="0" w:color="auto"/>
        <w:left w:val="none" w:sz="0" w:space="0" w:color="auto"/>
        <w:bottom w:val="none" w:sz="0" w:space="0" w:color="auto"/>
        <w:right w:val="none" w:sz="0" w:space="0" w:color="auto"/>
      </w:divBdr>
    </w:div>
    <w:div w:id="655760906">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58001359">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2122694">
      <w:bodyDiv w:val="1"/>
      <w:marLeft w:val="0"/>
      <w:marRight w:val="0"/>
      <w:marTop w:val="0"/>
      <w:marBottom w:val="0"/>
      <w:divBdr>
        <w:top w:val="none" w:sz="0" w:space="0" w:color="auto"/>
        <w:left w:val="none" w:sz="0" w:space="0" w:color="auto"/>
        <w:bottom w:val="none" w:sz="0" w:space="0" w:color="auto"/>
        <w:right w:val="none" w:sz="0" w:space="0" w:color="auto"/>
      </w:divBdr>
    </w:div>
    <w:div w:id="662199365">
      <w:bodyDiv w:val="1"/>
      <w:marLeft w:val="0"/>
      <w:marRight w:val="0"/>
      <w:marTop w:val="0"/>
      <w:marBottom w:val="0"/>
      <w:divBdr>
        <w:top w:val="none" w:sz="0" w:space="0" w:color="auto"/>
        <w:left w:val="none" w:sz="0" w:space="0" w:color="auto"/>
        <w:bottom w:val="none" w:sz="0" w:space="0" w:color="auto"/>
        <w:right w:val="none" w:sz="0" w:space="0" w:color="auto"/>
      </w:divBdr>
    </w:div>
    <w:div w:id="663824247">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5596178">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67902052">
      <w:bodyDiv w:val="1"/>
      <w:marLeft w:val="0"/>
      <w:marRight w:val="0"/>
      <w:marTop w:val="0"/>
      <w:marBottom w:val="0"/>
      <w:divBdr>
        <w:top w:val="none" w:sz="0" w:space="0" w:color="auto"/>
        <w:left w:val="none" w:sz="0" w:space="0" w:color="auto"/>
        <w:bottom w:val="none" w:sz="0" w:space="0" w:color="auto"/>
        <w:right w:val="none" w:sz="0" w:space="0" w:color="auto"/>
      </w:divBdr>
    </w:div>
    <w:div w:id="668562285">
      <w:bodyDiv w:val="1"/>
      <w:marLeft w:val="0"/>
      <w:marRight w:val="0"/>
      <w:marTop w:val="0"/>
      <w:marBottom w:val="0"/>
      <w:divBdr>
        <w:top w:val="none" w:sz="0" w:space="0" w:color="auto"/>
        <w:left w:val="none" w:sz="0" w:space="0" w:color="auto"/>
        <w:bottom w:val="none" w:sz="0" w:space="0" w:color="auto"/>
        <w:right w:val="none" w:sz="0" w:space="0" w:color="auto"/>
      </w:divBdr>
    </w:div>
    <w:div w:id="668866460">
      <w:bodyDiv w:val="1"/>
      <w:marLeft w:val="0"/>
      <w:marRight w:val="0"/>
      <w:marTop w:val="0"/>
      <w:marBottom w:val="0"/>
      <w:divBdr>
        <w:top w:val="none" w:sz="0" w:space="0" w:color="auto"/>
        <w:left w:val="none" w:sz="0" w:space="0" w:color="auto"/>
        <w:bottom w:val="none" w:sz="0" w:space="0" w:color="auto"/>
        <w:right w:val="none" w:sz="0" w:space="0" w:color="auto"/>
      </w:divBdr>
    </w:div>
    <w:div w:id="670450478">
      <w:bodyDiv w:val="1"/>
      <w:marLeft w:val="0"/>
      <w:marRight w:val="0"/>
      <w:marTop w:val="0"/>
      <w:marBottom w:val="0"/>
      <w:divBdr>
        <w:top w:val="none" w:sz="0" w:space="0" w:color="auto"/>
        <w:left w:val="none" w:sz="0" w:space="0" w:color="auto"/>
        <w:bottom w:val="none" w:sz="0" w:space="0" w:color="auto"/>
        <w:right w:val="none" w:sz="0" w:space="0" w:color="auto"/>
      </w:divBdr>
    </w:div>
    <w:div w:id="672268672">
      <w:bodyDiv w:val="1"/>
      <w:marLeft w:val="0"/>
      <w:marRight w:val="0"/>
      <w:marTop w:val="0"/>
      <w:marBottom w:val="0"/>
      <w:divBdr>
        <w:top w:val="none" w:sz="0" w:space="0" w:color="auto"/>
        <w:left w:val="none" w:sz="0" w:space="0" w:color="auto"/>
        <w:bottom w:val="none" w:sz="0" w:space="0" w:color="auto"/>
        <w:right w:val="none" w:sz="0" w:space="0" w:color="auto"/>
      </w:divBdr>
    </w:div>
    <w:div w:id="672488361">
      <w:bodyDiv w:val="1"/>
      <w:marLeft w:val="0"/>
      <w:marRight w:val="0"/>
      <w:marTop w:val="0"/>
      <w:marBottom w:val="0"/>
      <w:divBdr>
        <w:top w:val="none" w:sz="0" w:space="0" w:color="auto"/>
        <w:left w:val="none" w:sz="0" w:space="0" w:color="auto"/>
        <w:bottom w:val="none" w:sz="0" w:space="0" w:color="auto"/>
        <w:right w:val="none" w:sz="0" w:space="0" w:color="auto"/>
      </w:divBdr>
    </w:div>
    <w:div w:id="673535592">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6274615">
      <w:bodyDiv w:val="1"/>
      <w:marLeft w:val="0"/>
      <w:marRight w:val="0"/>
      <w:marTop w:val="0"/>
      <w:marBottom w:val="0"/>
      <w:divBdr>
        <w:top w:val="none" w:sz="0" w:space="0" w:color="auto"/>
        <w:left w:val="none" w:sz="0" w:space="0" w:color="auto"/>
        <w:bottom w:val="none" w:sz="0" w:space="0" w:color="auto"/>
        <w:right w:val="none" w:sz="0" w:space="0" w:color="auto"/>
      </w:divBdr>
    </w:div>
    <w:div w:id="67673599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7970370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318156">
      <w:bodyDiv w:val="1"/>
      <w:marLeft w:val="0"/>
      <w:marRight w:val="0"/>
      <w:marTop w:val="0"/>
      <w:marBottom w:val="0"/>
      <w:divBdr>
        <w:top w:val="none" w:sz="0" w:space="0" w:color="auto"/>
        <w:left w:val="none" w:sz="0" w:space="0" w:color="auto"/>
        <w:bottom w:val="none" w:sz="0" w:space="0" w:color="auto"/>
        <w:right w:val="none" w:sz="0" w:space="0" w:color="auto"/>
      </w:divBdr>
    </w:div>
    <w:div w:id="681591656">
      <w:bodyDiv w:val="1"/>
      <w:marLeft w:val="0"/>
      <w:marRight w:val="0"/>
      <w:marTop w:val="0"/>
      <w:marBottom w:val="0"/>
      <w:divBdr>
        <w:top w:val="none" w:sz="0" w:space="0" w:color="auto"/>
        <w:left w:val="none" w:sz="0" w:space="0" w:color="auto"/>
        <w:bottom w:val="none" w:sz="0" w:space="0" w:color="auto"/>
        <w:right w:val="none" w:sz="0" w:space="0" w:color="auto"/>
      </w:divBdr>
    </w:div>
    <w:div w:id="681782462">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2895542">
      <w:bodyDiv w:val="1"/>
      <w:marLeft w:val="0"/>
      <w:marRight w:val="0"/>
      <w:marTop w:val="0"/>
      <w:marBottom w:val="0"/>
      <w:divBdr>
        <w:top w:val="none" w:sz="0" w:space="0" w:color="auto"/>
        <w:left w:val="none" w:sz="0" w:space="0" w:color="auto"/>
        <w:bottom w:val="none" w:sz="0" w:space="0" w:color="auto"/>
        <w:right w:val="none" w:sz="0" w:space="0" w:color="auto"/>
      </w:divBdr>
    </w:div>
    <w:div w:id="685012840">
      <w:bodyDiv w:val="1"/>
      <w:marLeft w:val="0"/>
      <w:marRight w:val="0"/>
      <w:marTop w:val="0"/>
      <w:marBottom w:val="0"/>
      <w:divBdr>
        <w:top w:val="none" w:sz="0" w:space="0" w:color="auto"/>
        <w:left w:val="none" w:sz="0" w:space="0" w:color="auto"/>
        <w:bottom w:val="none" w:sz="0" w:space="0" w:color="auto"/>
        <w:right w:val="none" w:sz="0" w:space="0" w:color="auto"/>
      </w:divBdr>
    </w:div>
    <w:div w:id="685788140">
      <w:bodyDiv w:val="1"/>
      <w:marLeft w:val="0"/>
      <w:marRight w:val="0"/>
      <w:marTop w:val="0"/>
      <w:marBottom w:val="0"/>
      <w:divBdr>
        <w:top w:val="none" w:sz="0" w:space="0" w:color="auto"/>
        <w:left w:val="none" w:sz="0" w:space="0" w:color="auto"/>
        <w:bottom w:val="none" w:sz="0" w:space="0" w:color="auto"/>
        <w:right w:val="none" w:sz="0" w:space="0" w:color="auto"/>
      </w:divBdr>
    </w:div>
    <w:div w:id="686063605">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8137853">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3074547">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360493">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0713129">
      <w:bodyDiv w:val="1"/>
      <w:marLeft w:val="0"/>
      <w:marRight w:val="0"/>
      <w:marTop w:val="0"/>
      <w:marBottom w:val="0"/>
      <w:divBdr>
        <w:top w:val="none" w:sz="0" w:space="0" w:color="auto"/>
        <w:left w:val="none" w:sz="0" w:space="0" w:color="auto"/>
        <w:bottom w:val="none" w:sz="0" w:space="0" w:color="auto"/>
        <w:right w:val="none" w:sz="0" w:space="0" w:color="auto"/>
      </w:divBdr>
    </w:div>
    <w:div w:id="701712727">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248654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05719660">
      <w:bodyDiv w:val="1"/>
      <w:marLeft w:val="0"/>
      <w:marRight w:val="0"/>
      <w:marTop w:val="0"/>
      <w:marBottom w:val="0"/>
      <w:divBdr>
        <w:top w:val="none" w:sz="0" w:space="0" w:color="auto"/>
        <w:left w:val="none" w:sz="0" w:space="0" w:color="auto"/>
        <w:bottom w:val="none" w:sz="0" w:space="0" w:color="auto"/>
        <w:right w:val="none" w:sz="0" w:space="0" w:color="auto"/>
      </w:divBdr>
    </w:div>
    <w:div w:id="706878527">
      <w:bodyDiv w:val="1"/>
      <w:marLeft w:val="0"/>
      <w:marRight w:val="0"/>
      <w:marTop w:val="0"/>
      <w:marBottom w:val="0"/>
      <w:divBdr>
        <w:top w:val="none" w:sz="0" w:space="0" w:color="auto"/>
        <w:left w:val="none" w:sz="0" w:space="0" w:color="auto"/>
        <w:bottom w:val="none" w:sz="0" w:space="0" w:color="auto"/>
        <w:right w:val="none" w:sz="0" w:space="0" w:color="auto"/>
      </w:divBdr>
    </w:div>
    <w:div w:id="708381165">
      <w:bodyDiv w:val="1"/>
      <w:marLeft w:val="0"/>
      <w:marRight w:val="0"/>
      <w:marTop w:val="0"/>
      <w:marBottom w:val="0"/>
      <w:divBdr>
        <w:top w:val="none" w:sz="0" w:space="0" w:color="auto"/>
        <w:left w:val="none" w:sz="0" w:space="0" w:color="auto"/>
        <w:bottom w:val="none" w:sz="0" w:space="0" w:color="auto"/>
        <w:right w:val="none" w:sz="0" w:space="0" w:color="auto"/>
      </w:divBdr>
    </w:div>
    <w:div w:id="708729326">
      <w:bodyDiv w:val="1"/>
      <w:marLeft w:val="0"/>
      <w:marRight w:val="0"/>
      <w:marTop w:val="0"/>
      <w:marBottom w:val="0"/>
      <w:divBdr>
        <w:top w:val="none" w:sz="0" w:space="0" w:color="auto"/>
        <w:left w:val="none" w:sz="0" w:space="0" w:color="auto"/>
        <w:bottom w:val="none" w:sz="0" w:space="0" w:color="auto"/>
        <w:right w:val="none" w:sz="0" w:space="0" w:color="auto"/>
      </w:divBdr>
    </w:div>
    <w:div w:id="710693575">
      <w:bodyDiv w:val="1"/>
      <w:marLeft w:val="0"/>
      <w:marRight w:val="0"/>
      <w:marTop w:val="0"/>
      <w:marBottom w:val="0"/>
      <w:divBdr>
        <w:top w:val="none" w:sz="0" w:space="0" w:color="auto"/>
        <w:left w:val="none" w:sz="0" w:space="0" w:color="auto"/>
        <w:bottom w:val="none" w:sz="0" w:space="0" w:color="auto"/>
        <w:right w:val="none" w:sz="0" w:space="0" w:color="auto"/>
      </w:divBdr>
    </w:div>
    <w:div w:id="710768483">
      <w:bodyDiv w:val="1"/>
      <w:marLeft w:val="0"/>
      <w:marRight w:val="0"/>
      <w:marTop w:val="0"/>
      <w:marBottom w:val="0"/>
      <w:divBdr>
        <w:top w:val="none" w:sz="0" w:space="0" w:color="auto"/>
        <w:left w:val="none" w:sz="0" w:space="0" w:color="auto"/>
        <w:bottom w:val="none" w:sz="0" w:space="0" w:color="auto"/>
        <w:right w:val="none" w:sz="0" w:space="0" w:color="auto"/>
      </w:divBdr>
    </w:div>
    <w:div w:id="711920699">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3887303">
      <w:bodyDiv w:val="1"/>
      <w:marLeft w:val="0"/>
      <w:marRight w:val="0"/>
      <w:marTop w:val="0"/>
      <w:marBottom w:val="0"/>
      <w:divBdr>
        <w:top w:val="none" w:sz="0" w:space="0" w:color="auto"/>
        <w:left w:val="none" w:sz="0" w:space="0" w:color="auto"/>
        <w:bottom w:val="none" w:sz="0" w:space="0" w:color="auto"/>
        <w:right w:val="none" w:sz="0" w:space="0" w:color="auto"/>
      </w:divBdr>
    </w:div>
    <w:div w:id="714427938">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6777833">
      <w:bodyDiv w:val="1"/>
      <w:marLeft w:val="0"/>
      <w:marRight w:val="0"/>
      <w:marTop w:val="0"/>
      <w:marBottom w:val="0"/>
      <w:divBdr>
        <w:top w:val="none" w:sz="0" w:space="0" w:color="auto"/>
        <w:left w:val="none" w:sz="0" w:space="0" w:color="auto"/>
        <w:bottom w:val="none" w:sz="0" w:space="0" w:color="auto"/>
        <w:right w:val="none" w:sz="0" w:space="0" w:color="auto"/>
      </w:divBdr>
    </w:div>
    <w:div w:id="717751952">
      <w:bodyDiv w:val="1"/>
      <w:marLeft w:val="0"/>
      <w:marRight w:val="0"/>
      <w:marTop w:val="0"/>
      <w:marBottom w:val="0"/>
      <w:divBdr>
        <w:top w:val="none" w:sz="0" w:space="0" w:color="auto"/>
        <w:left w:val="none" w:sz="0" w:space="0" w:color="auto"/>
        <w:bottom w:val="none" w:sz="0" w:space="0" w:color="auto"/>
        <w:right w:val="none" w:sz="0" w:space="0" w:color="auto"/>
      </w:divBdr>
    </w:div>
    <w:div w:id="718363369">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1909341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2870314">
      <w:bodyDiv w:val="1"/>
      <w:marLeft w:val="0"/>
      <w:marRight w:val="0"/>
      <w:marTop w:val="0"/>
      <w:marBottom w:val="0"/>
      <w:divBdr>
        <w:top w:val="none" w:sz="0" w:space="0" w:color="auto"/>
        <w:left w:val="none" w:sz="0" w:space="0" w:color="auto"/>
        <w:bottom w:val="none" w:sz="0" w:space="0" w:color="auto"/>
        <w:right w:val="none" w:sz="0" w:space="0" w:color="auto"/>
      </w:divBdr>
    </w:div>
    <w:div w:id="724715981">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6342560">
      <w:bodyDiv w:val="1"/>
      <w:marLeft w:val="0"/>
      <w:marRight w:val="0"/>
      <w:marTop w:val="0"/>
      <w:marBottom w:val="0"/>
      <w:divBdr>
        <w:top w:val="none" w:sz="0" w:space="0" w:color="auto"/>
        <w:left w:val="none" w:sz="0" w:space="0" w:color="auto"/>
        <w:bottom w:val="none" w:sz="0" w:space="0" w:color="auto"/>
        <w:right w:val="none" w:sz="0" w:space="0" w:color="auto"/>
      </w:divBdr>
    </w:div>
    <w:div w:id="727336126">
      <w:bodyDiv w:val="1"/>
      <w:marLeft w:val="0"/>
      <w:marRight w:val="0"/>
      <w:marTop w:val="0"/>
      <w:marBottom w:val="0"/>
      <w:divBdr>
        <w:top w:val="none" w:sz="0" w:space="0" w:color="auto"/>
        <w:left w:val="none" w:sz="0" w:space="0" w:color="auto"/>
        <w:bottom w:val="none" w:sz="0" w:space="0" w:color="auto"/>
        <w:right w:val="none" w:sz="0" w:space="0" w:color="auto"/>
      </w:divBdr>
    </w:div>
    <w:div w:id="727848983">
      <w:bodyDiv w:val="1"/>
      <w:marLeft w:val="0"/>
      <w:marRight w:val="0"/>
      <w:marTop w:val="0"/>
      <w:marBottom w:val="0"/>
      <w:divBdr>
        <w:top w:val="none" w:sz="0" w:space="0" w:color="auto"/>
        <w:left w:val="none" w:sz="0" w:space="0" w:color="auto"/>
        <w:bottom w:val="none" w:sz="0" w:space="0" w:color="auto"/>
        <w:right w:val="none" w:sz="0" w:space="0" w:color="auto"/>
      </w:divBdr>
    </w:div>
    <w:div w:id="727996927">
      <w:bodyDiv w:val="1"/>
      <w:marLeft w:val="0"/>
      <w:marRight w:val="0"/>
      <w:marTop w:val="0"/>
      <w:marBottom w:val="0"/>
      <w:divBdr>
        <w:top w:val="none" w:sz="0" w:space="0" w:color="auto"/>
        <w:left w:val="none" w:sz="0" w:space="0" w:color="auto"/>
        <w:bottom w:val="none" w:sz="0" w:space="0" w:color="auto"/>
        <w:right w:val="none" w:sz="0" w:space="0" w:color="auto"/>
      </w:divBdr>
    </w:div>
    <w:div w:id="728069904">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0467787">
      <w:bodyDiv w:val="1"/>
      <w:marLeft w:val="0"/>
      <w:marRight w:val="0"/>
      <w:marTop w:val="0"/>
      <w:marBottom w:val="0"/>
      <w:divBdr>
        <w:top w:val="none" w:sz="0" w:space="0" w:color="auto"/>
        <w:left w:val="none" w:sz="0" w:space="0" w:color="auto"/>
        <w:bottom w:val="none" w:sz="0" w:space="0" w:color="auto"/>
        <w:right w:val="none" w:sz="0" w:space="0" w:color="auto"/>
      </w:divBdr>
    </w:div>
    <w:div w:id="731079529">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895726">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5015533">
      <w:bodyDiv w:val="1"/>
      <w:marLeft w:val="0"/>
      <w:marRight w:val="0"/>
      <w:marTop w:val="0"/>
      <w:marBottom w:val="0"/>
      <w:divBdr>
        <w:top w:val="none" w:sz="0" w:space="0" w:color="auto"/>
        <w:left w:val="none" w:sz="0" w:space="0" w:color="auto"/>
        <w:bottom w:val="none" w:sz="0" w:space="0" w:color="auto"/>
        <w:right w:val="none" w:sz="0" w:space="0" w:color="auto"/>
      </w:divBdr>
    </w:div>
    <w:div w:id="73662956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0634888">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2604793">
      <w:bodyDiv w:val="1"/>
      <w:marLeft w:val="0"/>
      <w:marRight w:val="0"/>
      <w:marTop w:val="0"/>
      <w:marBottom w:val="0"/>
      <w:divBdr>
        <w:top w:val="none" w:sz="0" w:space="0" w:color="auto"/>
        <w:left w:val="none" w:sz="0" w:space="0" w:color="auto"/>
        <w:bottom w:val="none" w:sz="0" w:space="0" w:color="auto"/>
        <w:right w:val="none" w:sz="0" w:space="0" w:color="auto"/>
      </w:divBdr>
    </w:div>
    <w:div w:id="744183546">
      <w:bodyDiv w:val="1"/>
      <w:marLeft w:val="0"/>
      <w:marRight w:val="0"/>
      <w:marTop w:val="0"/>
      <w:marBottom w:val="0"/>
      <w:divBdr>
        <w:top w:val="none" w:sz="0" w:space="0" w:color="auto"/>
        <w:left w:val="none" w:sz="0" w:space="0" w:color="auto"/>
        <w:bottom w:val="none" w:sz="0" w:space="0" w:color="auto"/>
        <w:right w:val="none" w:sz="0" w:space="0" w:color="auto"/>
      </w:divBdr>
    </w:div>
    <w:div w:id="745495494">
      <w:bodyDiv w:val="1"/>
      <w:marLeft w:val="0"/>
      <w:marRight w:val="0"/>
      <w:marTop w:val="0"/>
      <w:marBottom w:val="0"/>
      <w:divBdr>
        <w:top w:val="none" w:sz="0" w:space="0" w:color="auto"/>
        <w:left w:val="none" w:sz="0" w:space="0" w:color="auto"/>
        <w:bottom w:val="none" w:sz="0" w:space="0" w:color="auto"/>
        <w:right w:val="none" w:sz="0" w:space="0" w:color="auto"/>
      </w:divBdr>
    </w:div>
    <w:div w:id="745956853">
      <w:bodyDiv w:val="1"/>
      <w:marLeft w:val="0"/>
      <w:marRight w:val="0"/>
      <w:marTop w:val="0"/>
      <w:marBottom w:val="0"/>
      <w:divBdr>
        <w:top w:val="none" w:sz="0" w:space="0" w:color="auto"/>
        <w:left w:val="none" w:sz="0" w:space="0" w:color="auto"/>
        <w:bottom w:val="none" w:sz="0" w:space="0" w:color="auto"/>
        <w:right w:val="none" w:sz="0" w:space="0" w:color="auto"/>
      </w:divBdr>
    </w:div>
    <w:div w:id="746000141">
      <w:bodyDiv w:val="1"/>
      <w:marLeft w:val="0"/>
      <w:marRight w:val="0"/>
      <w:marTop w:val="0"/>
      <w:marBottom w:val="0"/>
      <w:divBdr>
        <w:top w:val="none" w:sz="0" w:space="0" w:color="auto"/>
        <w:left w:val="none" w:sz="0" w:space="0" w:color="auto"/>
        <w:bottom w:val="none" w:sz="0" w:space="0" w:color="auto"/>
        <w:right w:val="none" w:sz="0" w:space="0" w:color="auto"/>
      </w:divBdr>
    </w:div>
    <w:div w:id="746733541">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0195389">
      <w:bodyDiv w:val="1"/>
      <w:marLeft w:val="0"/>
      <w:marRight w:val="0"/>
      <w:marTop w:val="0"/>
      <w:marBottom w:val="0"/>
      <w:divBdr>
        <w:top w:val="none" w:sz="0" w:space="0" w:color="auto"/>
        <w:left w:val="none" w:sz="0" w:space="0" w:color="auto"/>
        <w:bottom w:val="none" w:sz="0" w:space="0" w:color="auto"/>
        <w:right w:val="none" w:sz="0" w:space="0" w:color="auto"/>
      </w:divBdr>
    </w:div>
    <w:div w:id="750270649">
      <w:bodyDiv w:val="1"/>
      <w:marLeft w:val="0"/>
      <w:marRight w:val="0"/>
      <w:marTop w:val="0"/>
      <w:marBottom w:val="0"/>
      <w:divBdr>
        <w:top w:val="none" w:sz="0" w:space="0" w:color="auto"/>
        <w:left w:val="none" w:sz="0" w:space="0" w:color="auto"/>
        <w:bottom w:val="none" w:sz="0" w:space="0" w:color="auto"/>
        <w:right w:val="none" w:sz="0" w:space="0" w:color="auto"/>
      </w:divBdr>
    </w:div>
    <w:div w:id="750615386">
      <w:bodyDiv w:val="1"/>
      <w:marLeft w:val="0"/>
      <w:marRight w:val="0"/>
      <w:marTop w:val="0"/>
      <w:marBottom w:val="0"/>
      <w:divBdr>
        <w:top w:val="none" w:sz="0" w:space="0" w:color="auto"/>
        <w:left w:val="none" w:sz="0" w:space="0" w:color="auto"/>
        <w:bottom w:val="none" w:sz="0" w:space="0" w:color="auto"/>
        <w:right w:val="none" w:sz="0" w:space="0" w:color="auto"/>
      </w:divBdr>
    </w:div>
    <w:div w:id="751122474">
      <w:bodyDiv w:val="1"/>
      <w:marLeft w:val="0"/>
      <w:marRight w:val="0"/>
      <w:marTop w:val="0"/>
      <w:marBottom w:val="0"/>
      <w:divBdr>
        <w:top w:val="none" w:sz="0" w:space="0" w:color="auto"/>
        <w:left w:val="none" w:sz="0" w:space="0" w:color="auto"/>
        <w:bottom w:val="none" w:sz="0" w:space="0" w:color="auto"/>
        <w:right w:val="none" w:sz="0" w:space="0" w:color="auto"/>
      </w:divBdr>
    </w:div>
    <w:div w:id="752357253">
      <w:bodyDiv w:val="1"/>
      <w:marLeft w:val="0"/>
      <w:marRight w:val="0"/>
      <w:marTop w:val="0"/>
      <w:marBottom w:val="0"/>
      <w:divBdr>
        <w:top w:val="none" w:sz="0" w:space="0" w:color="auto"/>
        <w:left w:val="none" w:sz="0" w:space="0" w:color="auto"/>
        <w:bottom w:val="none" w:sz="0" w:space="0" w:color="auto"/>
        <w:right w:val="none" w:sz="0" w:space="0" w:color="auto"/>
      </w:divBdr>
    </w:div>
    <w:div w:id="752699845">
      <w:bodyDiv w:val="1"/>
      <w:marLeft w:val="0"/>
      <w:marRight w:val="0"/>
      <w:marTop w:val="0"/>
      <w:marBottom w:val="0"/>
      <w:divBdr>
        <w:top w:val="none" w:sz="0" w:space="0" w:color="auto"/>
        <w:left w:val="none" w:sz="0" w:space="0" w:color="auto"/>
        <w:bottom w:val="none" w:sz="0" w:space="0" w:color="auto"/>
        <w:right w:val="none" w:sz="0" w:space="0" w:color="auto"/>
      </w:divBdr>
    </w:div>
    <w:div w:id="753480839">
      <w:bodyDiv w:val="1"/>
      <w:marLeft w:val="0"/>
      <w:marRight w:val="0"/>
      <w:marTop w:val="0"/>
      <w:marBottom w:val="0"/>
      <w:divBdr>
        <w:top w:val="none" w:sz="0" w:space="0" w:color="auto"/>
        <w:left w:val="none" w:sz="0" w:space="0" w:color="auto"/>
        <w:bottom w:val="none" w:sz="0" w:space="0" w:color="auto"/>
        <w:right w:val="none" w:sz="0" w:space="0" w:color="auto"/>
      </w:divBdr>
    </w:div>
    <w:div w:id="754011677">
      <w:bodyDiv w:val="1"/>
      <w:marLeft w:val="0"/>
      <w:marRight w:val="0"/>
      <w:marTop w:val="0"/>
      <w:marBottom w:val="0"/>
      <w:divBdr>
        <w:top w:val="none" w:sz="0" w:space="0" w:color="auto"/>
        <w:left w:val="none" w:sz="0" w:space="0" w:color="auto"/>
        <w:bottom w:val="none" w:sz="0" w:space="0" w:color="auto"/>
        <w:right w:val="none" w:sz="0" w:space="0" w:color="auto"/>
      </w:divBdr>
    </w:div>
    <w:div w:id="754936730">
      <w:bodyDiv w:val="1"/>
      <w:marLeft w:val="0"/>
      <w:marRight w:val="0"/>
      <w:marTop w:val="0"/>
      <w:marBottom w:val="0"/>
      <w:divBdr>
        <w:top w:val="none" w:sz="0" w:space="0" w:color="auto"/>
        <w:left w:val="none" w:sz="0" w:space="0" w:color="auto"/>
        <w:bottom w:val="none" w:sz="0" w:space="0" w:color="auto"/>
        <w:right w:val="none" w:sz="0" w:space="0" w:color="auto"/>
      </w:divBdr>
    </w:div>
    <w:div w:id="756055741">
      <w:bodyDiv w:val="1"/>
      <w:marLeft w:val="0"/>
      <w:marRight w:val="0"/>
      <w:marTop w:val="0"/>
      <w:marBottom w:val="0"/>
      <w:divBdr>
        <w:top w:val="none" w:sz="0" w:space="0" w:color="auto"/>
        <w:left w:val="none" w:sz="0" w:space="0" w:color="auto"/>
        <w:bottom w:val="none" w:sz="0" w:space="0" w:color="auto"/>
        <w:right w:val="none" w:sz="0" w:space="0" w:color="auto"/>
      </w:divBdr>
    </w:div>
    <w:div w:id="756563170">
      <w:bodyDiv w:val="1"/>
      <w:marLeft w:val="0"/>
      <w:marRight w:val="0"/>
      <w:marTop w:val="0"/>
      <w:marBottom w:val="0"/>
      <w:divBdr>
        <w:top w:val="none" w:sz="0" w:space="0" w:color="auto"/>
        <w:left w:val="none" w:sz="0" w:space="0" w:color="auto"/>
        <w:bottom w:val="none" w:sz="0" w:space="0" w:color="auto"/>
        <w:right w:val="none" w:sz="0" w:space="0" w:color="auto"/>
      </w:divBdr>
    </w:div>
    <w:div w:id="756632166">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61338511">
      <w:bodyDiv w:val="1"/>
      <w:marLeft w:val="0"/>
      <w:marRight w:val="0"/>
      <w:marTop w:val="0"/>
      <w:marBottom w:val="0"/>
      <w:divBdr>
        <w:top w:val="none" w:sz="0" w:space="0" w:color="auto"/>
        <w:left w:val="none" w:sz="0" w:space="0" w:color="auto"/>
        <w:bottom w:val="none" w:sz="0" w:space="0" w:color="auto"/>
        <w:right w:val="none" w:sz="0" w:space="0" w:color="auto"/>
      </w:divBdr>
    </w:div>
    <w:div w:id="761801593">
      <w:bodyDiv w:val="1"/>
      <w:marLeft w:val="0"/>
      <w:marRight w:val="0"/>
      <w:marTop w:val="0"/>
      <w:marBottom w:val="0"/>
      <w:divBdr>
        <w:top w:val="none" w:sz="0" w:space="0" w:color="auto"/>
        <w:left w:val="none" w:sz="0" w:space="0" w:color="auto"/>
        <w:bottom w:val="none" w:sz="0" w:space="0" w:color="auto"/>
        <w:right w:val="none" w:sz="0" w:space="0" w:color="auto"/>
      </w:divBdr>
    </w:div>
    <w:div w:id="761948016">
      <w:bodyDiv w:val="1"/>
      <w:marLeft w:val="0"/>
      <w:marRight w:val="0"/>
      <w:marTop w:val="0"/>
      <w:marBottom w:val="0"/>
      <w:divBdr>
        <w:top w:val="none" w:sz="0" w:space="0" w:color="auto"/>
        <w:left w:val="none" w:sz="0" w:space="0" w:color="auto"/>
        <w:bottom w:val="none" w:sz="0" w:space="0" w:color="auto"/>
        <w:right w:val="none" w:sz="0" w:space="0" w:color="auto"/>
      </w:divBdr>
    </w:div>
    <w:div w:id="763459174">
      <w:bodyDiv w:val="1"/>
      <w:marLeft w:val="0"/>
      <w:marRight w:val="0"/>
      <w:marTop w:val="0"/>
      <w:marBottom w:val="0"/>
      <w:divBdr>
        <w:top w:val="none" w:sz="0" w:space="0" w:color="auto"/>
        <w:left w:val="none" w:sz="0" w:space="0" w:color="auto"/>
        <w:bottom w:val="none" w:sz="0" w:space="0" w:color="auto"/>
        <w:right w:val="none" w:sz="0" w:space="0" w:color="auto"/>
      </w:divBdr>
    </w:div>
    <w:div w:id="763720306">
      <w:bodyDiv w:val="1"/>
      <w:marLeft w:val="0"/>
      <w:marRight w:val="0"/>
      <w:marTop w:val="0"/>
      <w:marBottom w:val="0"/>
      <w:divBdr>
        <w:top w:val="none" w:sz="0" w:space="0" w:color="auto"/>
        <w:left w:val="none" w:sz="0" w:space="0" w:color="auto"/>
        <w:bottom w:val="none" w:sz="0" w:space="0" w:color="auto"/>
        <w:right w:val="none" w:sz="0" w:space="0" w:color="auto"/>
      </w:divBdr>
    </w:div>
    <w:div w:id="763722901">
      <w:bodyDiv w:val="1"/>
      <w:marLeft w:val="0"/>
      <w:marRight w:val="0"/>
      <w:marTop w:val="0"/>
      <w:marBottom w:val="0"/>
      <w:divBdr>
        <w:top w:val="none" w:sz="0" w:space="0" w:color="auto"/>
        <w:left w:val="none" w:sz="0" w:space="0" w:color="auto"/>
        <w:bottom w:val="none" w:sz="0" w:space="0" w:color="auto"/>
        <w:right w:val="none" w:sz="0" w:space="0" w:color="auto"/>
      </w:divBdr>
    </w:div>
    <w:div w:id="764417635">
      <w:bodyDiv w:val="1"/>
      <w:marLeft w:val="0"/>
      <w:marRight w:val="0"/>
      <w:marTop w:val="0"/>
      <w:marBottom w:val="0"/>
      <w:divBdr>
        <w:top w:val="none" w:sz="0" w:space="0" w:color="auto"/>
        <w:left w:val="none" w:sz="0" w:space="0" w:color="auto"/>
        <w:bottom w:val="none" w:sz="0" w:space="0" w:color="auto"/>
        <w:right w:val="none" w:sz="0" w:space="0" w:color="auto"/>
      </w:divBdr>
    </w:div>
    <w:div w:id="764426370">
      <w:bodyDiv w:val="1"/>
      <w:marLeft w:val="0"/>
      <w:marRight w:val="0"/>
      <w:marTop w:val="0"/>
      <w:marBottom w:val="0"/>
      <w:divBdr>
        <w:top w:val="none" w:sz="0" w:space="0" w:color="auto"/>
        <w:left w:val="none" w:sz="0" w:space="0" w:color="auto"/>
        <w:bottom w:val="none" w:sz="0" w:space="0" w:color="auto"/>
        <w:right w:val="none" w:sz="0" w:space="0" w:color="auto"/>
      </w:divBdr>
    </w:div>
    <w:div w:id="764958774">
      <w:bodyDiv w:val="1"/>
      <w:marLeft w:val="0"/>
      <w:marRight w:val="0"/>
      <w:marTop w:val="0"/>
      <w:marBottom w:val="0"/>
      <w:divBdr>
        <w:top w:val="none" w:sz="0" w:space="0" w:color="auto"/>
        <w:left w:val="none" w:sz="0" w:space="0" w:color="auto"/>
        <w:bottom w:val="none" w:sz="0" w:space="0" w:color="auto"/>
        <w:right w:val="none" w:sz="0" w:space="0" w:color="auto"/>
      </w:divBdr>
    </w:div>
    <w:div w:id="766922215">
      <w:bodyDiv w:val="1"/>
      <w:marLeft w:val="0"/>
      <w:marRight w:val="0"/>
      <w:marTop w:val="0"/>
      <w:marBottom w:val="0"/>
      <w:divBdr>
        <w:top w:val="none" w:sz="0" w:space="0" w:color="auto"/>
        <w:left w:val="none" w:sz="0" w:space="0" w:color="auto"/>
        <w:bottom w:val="none" w:sz="0" w:space="0" w:color="auto"/>
        <w:right w:val="none" w:sz="0" w:space="0" w:color="auto"/>
      </w:divBdr>
    </w:div>
    <w:div w:id="768084106">
      <w:bodyDiv w:val="1"/>
      <w:marLeft w:val="0"/>
      <w:marRight w:val="0"/>
      <w:marTop w:val="0"/>
      <w:marBottom w:val="0"/>
      <w:divBdr>
        <w:top w:val="none" w:sz="0" w:space="0" w:color="auto"/>
        <w:left w:val="none" w:sz="0" w:space="0" w:color="auto"/>
        <w:bottom w:val="none" w:sz="0" w:space="0" w:color="auto"/>
        <w:right w:val="none" w:sz="0" w:space="0" w:color="auto"/>
      </w:divBdr>
    </w:div>
    <w:div w:id="770710446">
      <w:bodyDiv w:val="1"/>
      <w:marLeft w:val="0"/>
      <w:marRight w:val="0"/>
      <w:marTop w:val="0"/>
      <w:marBottom w:val="0"/>
      <w:divBdr>
        <w:top w:val="none" w:sz="0" w:space="0" w:color="auto"/>
        <w:left w:val="none" w:sz="0" w:space="0" w:color="auto"/>
        <w:bottom w:val="none" w:sz="0" w:space="0" w:color="auto"/>
        <w:right w:val="none" w:sz="0" w:space="0" w:color="auto"/>
      </w:divBdr>
    </w:div>
    <w:div w:id="773207783">
      <w:bodyDiv w:val="1"/>
      <w:marLeft w:val="0"/>
      <w:marRight w:val="0"/>
      <w:marTop w:val="0"/>
      <w:marBottom w:val="0"/>
      <w:divBdr>
        <w:top w:val="none" w:sz="0" w:space="0" w:color="auto"/>
        <w:left w:val="none" w:sz="0" w:space="0" w:color="auto"/>
        <w:bottom w:val="none" w:sz="0" w:space="0" w:color="auto"/>
        <w:right w:val="none" w:sz="0" w:space="0" w:color="auto"/>
      </w:divBdr>
    </w:div>
    <w:div w:id="773282027">
      <w:bodyDiv w:val="1"/>
      <w:marLeft w:val="0"/>
      <w:marRight w:val="0"/>
      <w:marTop w:val="0"/>
      <w:marBottom w:val="0"/>
      <w:divBdr>
        <w:top w:val="none" w:sz="0" w:space="0" w:color="auto"/>
        <w:left w:val="none" w:sz="0" w:space="0" w:color="auto"/>
        <w:bottom w:val="none" w:sz="0" w:space="0" w:color="auto"/>
        <w:right w:val="none" w:sz="0" w:space="0" w:color="auto"/>
      </w:divBdr>
    </w:div>
    <w:div w:id="773666721">
      <w:bodyDiv w:val="1"/>
      <w:marLeft w:val="0"/>
      <w:marRight w:val="0"/>
      <w:marTop w:val="0"/>
      <w:marBottom w:val="0"/>
      <w:divBdr>
        <w:top w:val="none" w:sz="0" w:space="0" w:color="auto"/>
        <w:left w:val="none" w:sz="0" w:space="0" w:color="auto"/>
        <w:bottom w:val="none" w:sz="0" w:space="0" w:color="auto"/>
        <w:right w:val="none" w:sz="0" w:space="0" w:color="auto"/>
      </w:divBdr>
    </w:div>
    <w:div w:id="773867249">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4904475">
      <w:bodyDiv w:val="1"/>
      <w:marLeft w:val="0"/>
      <w:marRight w:val="0"/>
      <w:marTop w:val="0"/>
      <w:marBottom w:val="0"/>
      <w:divBdr>
        <w:top w:val="none" w:sz="0" w:space="0" w:color="auto"/>
        <w:left w:val="none" w:sz="0" w:space="0" w:color="auto"/>
        <w:bottom w:val="none" w:sz="0" w:space="0" w:color="auto"/>
        <w:right w:val="none" w:sz="0" w:space="0" w:color="auto"/>
      </w:divBdr>
    </w:div>
    <w:div w:id="776830826">
      <w:bodyDiv w:val="1"/>
      <w:marLeft w:val="0"/>
      <w:marRight w:val="0"/>
      <w:marTop w:val="0"/>
      <w:marBottom w:val="0"/>
      <w:divBdr>
        <w:top w:val="none" w:sz="0" w:space="0" w:color="auto"/>
        <w:left w:val="none" w:sz="0" w:space="0" w:color="auto"/>
        <w:bottom w:val="none" w:sz="0" w:space="0" w:color="auto"/>
        <w:right w:val="none" w:sz="0" w:space="0" w:color="auto"/>
      </w:divBdr>
    </w:div>
    <w:div w:id="777141948">
      <w:bodyDiv w:val="1"/>
      <w:marLeft w:val="0"/>
      <w:marRight w:val="0"/>
      <w:marTop w:val="0"/>
      <w:marBottom w:val="0"/>
      <w:divBdr>
        <w:top w:val="none" w:sz="0" w:space="0" w:color="auto"/>
        <w:left w:val="none" w:sz="0" w:space="0" w:color="auto"/>
        <w:bottom w:val="none" w:sz="0" w:space="0" w:color="auto"/>
        <w:right w:val="none" w:sz="0" w:space="0" w:color="auto"/>
      </w:divBdr>
    </w:div>
    <w:div w:id="778523661">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152519">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306596">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393860">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8744362">
      <w:bodyDiv w:val="1"/>
      <w:marLeft w:val="0"/>
      <w:marRight w:val="0"/>
      <w:marTop w:val="0"/>
      <w:marBottom w:val="0"/>
      <w:divBdr>
        <w:top w:val="none" w:sz="0" w:space="0" w:color="auto"/>
        <w:left w:val="none" w:sz="0" w:space="0" w:color="auto"/>
        <w:bottom w:val="none" w:sz="0" w:space="0" w:color="auto"/>
        <w:right w:val="none" w:sz="0" w:space="0" w:color="auto"/>
      </w:divBdr>
    </w:div>
    <w:div w:id="789282650">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3670744">
      <w:bodyDiv w:val="1"/>
      <w:marLeft w:val="0"/>
      <w:marRight w:val="0"/>
      <w:marTop w:val="0"/>
      <w:marBottom w:val="0"/>
      <w:divBdr>
        <w:top w:val="none" w:sz="0" w:space="0" w:color="auto"/>
        <w:left w:val="none" w:sz="0" w:space="0" w:color="auto"/>
        <w:bottom w:val="none" w:sz="0" w:space="0" w:color="auto"/>
        <w:right w:val="none" w:sz="0" w:space="0" w:color="auto"/>
      </w:divBdr>
    </w:div>
    <w:div w:id="795028066">
      <w:bodyDiv w:val="1"/>
      <w:marLeft w:val="0"/>
      <w:marRight w:val="0"/>
      <w:marTop w:val="0"/>
      <w:marBottom w:val="0"/>
      <w:divBdr>
        <w:top w:val="none" w:sz="0" w:space="0" w:color="auto"/>
        <w:left w:val="none" w:sz="0" w:space="0" w:color="auto"/>
        <w:bottom w:val="none" w:sz="0" w:space="0" w:color="auto"/>
        <w:right w:val="none" w:sz="0" w:space="0" w:color="auto"/>
      </w:divBdr>
    </w:div>
    <w:div w:id="795371221">
      <w:bodyDiv w:val="1"/>
      <w:marLeft w:val="0"/>
      <w:marRight w:val="0"/>
      <w:marTop w:val="0"/>
      <w:marBottom w:val="0"/>
      <w:divBdr>
        <w:top w:val="none" w:sz="0" w:space="0" w:color="auto"/>
        <w:left w:val="none" w:sz="0" w:space="0" w:color="auto"/>
        <w:bottom w:val="none" w:sz="0" w:space="0" w:color="auto"/>
        <w:right w:val="none" w:sz="0" w:space="0" w:color="auto"/>
      </w:divBdr>
    </w:div>
    <w:div w:id="797182293">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8841382">
      <w:bodyDiv w:val="1"/>
      <w:marLeft w:val="0"/>
      <w:marRight w:val="0"/>
      <w:marTop w:val="0"/>
      <w:marBottom w:val="0"/>
      <w:divBdr>
        <w:top w:val="none" w:sz="0" w:space="0" w:color="auto"/>
        <w:left w:val="none" w:sz="0" w:space="0" w:color="auto"/>
        <w:bottom w:val="none" w:sz="0" w:space="0" w:color="auto"/>
        <w:right w:val="none" w:sz="0" w:space="0" w:color="auto"/>
      </w:divBdr>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0926045">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1966392">
      <w:bodyDiv w:val="1"/>
      <w:marLeft w:val="0"/>
      <w:marRight w:val="0"/>
      <w:marTop w:val="0"/>
      <w:marBottom w:val="0"/>
      <w:divBdr>
        <w:top w:val="none" w:sz="0" w:space="0" w:color="auto"/>
        <w:left w:val="none" w:sz="0" w:space="0" w:color="auto"/>
        <w:bottom w:val="none" w:sz="0" w:space="0" w:color="auto"/>
        <w:right w:val="none" w:sz="0" w:space="0" w:color="auto"/>
      </w:divBdr>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8278081">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600857">
      <w:bodyDiv w:val="1"/>
      <w:marLeft w:val="0"/>
      <w:marRight w:val="0"/>
      <w:marTop w:val="0"/>
      <w:marBottom w:val="0"/>
      <w:divBdr>
        <w:top w:val="none" w:sz="0" w:space="0" w:color="auto"/>
        <w:left w:val="none" w:sz="0" w:space="0" w:color="auto"/>
        <w:bottom w:val="none" w:sz="0" w:space="0" w:color="auto"/>
        <w:right w:val="none" w:sz="0" w:space="0" w:color="auto"/>
      </w:divBdr>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16414687">
      <w:bodyDiv w:val="1"/>
      <w:marLeft w:val="0"/>
      <w:marRight w:val="0"/>
      <w:marTop w:val="0"/>
      <w:marBottom w:val="0"/>
      <w:divBdr>
        <w:top w:val="none" w:sz="0" w:space="0" w:color="auto"/>
        <w:left w:val="none" w:sz="0" w:space="0" w:color="auto"/>
        <w:bottom w:val="none" w:sz="0" w:space="0" w:color="auto"/>
        <w:right w:val="none" w:sz="0" w:space="0" w:color="auto"/>
      </w:divBdr>
    </w:div>
    <w:div w:id="817307398">
      <w:bodyDiv w:val="1"/>
      <w:marLeft w:val="0"/>
      <w:marRight w:val="0"/>
      <w:marTop w:val="0"/>
      <w:marBottom w:val="0"/>
      <w:divBdr>
        <w:top w:val="none" w:sz="0" w:space="0" w:color="auto"/>
        <w:left w:val="none" w:sz="0" w:space="0" w:color="auto"/>
        <w:bottom w:val="none" w:sz="0" w:space="0" w:color="auto"/>
        <w:right w:val="none" w:sz="0" w:space="0" w:color="auto"/>
      </w:divBdr>
    </w:div>
    <w:div w:id="818159165">
      <w:bodyDiv w:val="1"/>
      <w:marLeft w:val="0"/>
      <w:marRight w:val="0"/>
      <w:marTop w:val="0"/>
      <w:marBottom w:val="0"/>
      <w:divBdr>
        <w:top w:val="none" w:sz="0" w:space="0" w:color="auto"/>
        <w:left w:val="none" w:sz="0" w:space="0" w:color="auto"/>
        <w:bottom w:val="none" w:sz="0" w:space="0" w:color="auto"/>
        <w:right w:val="none" w:sz="0" w:space="0" w:color="auto"/>
      </w:divBdr>
    </w:div>
    <w:div w:id="819156624">
      <w:bodyDiv w:val="1"/>
      <w:marLeft w:val="0"/>
      <w:marRight w:val="0"/>
      <w:marTop w:val="0"/>
      <w:marBottom w:val="0"/>
      <w:divBdr>
        <w:top w:val="none" w:sz="0" w:space="0" w:color="auto"/>
        <w:left w:val="none" w:sz="0" w:space="0" w:color="auto"/>
        <w:bottom w:val="none" w:sz="0" w:space="0" w:color="auto"/>
        <w:right w:val="none" w:sz="0" w:space="0" w:color="auto"/>
      </w:divBdr>
    </w:div>
    <w:div w:id="819422093">
      <w:bodyDiv w:val="1"/>
      <w:marLeft w:val="0"/>
      <w:marRight w:val="0"/>
      <w:marTop w:val="0"/>
      <w:marBottom w:val="0"/>
      <w:divBdr>
        <w:top w:val="none" w:sz="0" w:space="0" w:color="auto"/>
        <w:left w:val="none" w:sz="0" w:space="0" w:color="auto"/>
        <w:bottom w:val="none" w:sz="0" w:space="0" w:color="auto"/>
        <w:right w:val="none" w:sz="0" w:space="0" w:color="auto"/>
      </w:divBdr>
    </w:div>
    <w:div w:id="819805704">
      <w:bodyDiv w:val="1"/>
      <w:marLeft w:val="0"/>
      <w:marRight w:val="0"/>
      <w:marTop w:val="0"/>
      <w:marBottom w:val="0"/>
      <w:divBdr>
        <w:top w:val="none" w:sz="0" w:space="0" w:color="auto"/>
        <w:left w:val="none" w:sz="0" w:space="0" w:color="auto"/>
        <w:bottom w:val="none" w:sz="0" w:space="0" w:color="auto"/>
        <w:right w:val="none" w:sz="0" w:space="0" w:color="auto"/>
      </w:divBdr>
    </w:div>
    <w:div w:id="820735536">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2619119">
      <w:bodyDiv w:val="1"/>
      <w:marLeft w:val="0"/>
      <w:marRight w:val="0"/>
      <w:marTop w:val="0"/>
      <w:marBottom w:val="0"/>
      <w:divBdr>
        <w:top w:val="none" w:sz="0" w:space="0" w:color="auto"/>
        <w:left w:val="none" w:sz="0" w:space="0" w:color="auto"/>
        <w:bottom w:val="none" w:sz="0" w:space="0" w:color="auto"/>
        <w:right w:val="none" w:sz="0" w:space="0" w:color="auto"/>
      </w:divBdr>
    </w:div>
    <w:div w:id="822696984">
      <w:bodyDiv w:val="1"/>
      <w:marLeft w:val="0"/>
      <w:marRight w:val="0"/>
      <w:marTop w:val="0"/>
      <w:marBottom w:val="0"/>
      <w:divBdr>
        <w:top w:val="none" w:sz="0" w:space="0" w:color="auto"/>
        <w:left w:val="none" w:sz="0" w:space="0" w:color="auto"/>
        <w:bottom w:val="none" w:sz="0" w:space="0" w:color="auto"/>
        <w:right w:val="none" w:sz="0" w:space="0" w:color="auto"/>
      </w:divBdr>
    </w:div>
    <w:div w:id="824011831">
      <w:bodyDiv w:val="1"/>
      <w:marLeft w:val="0"/>
      <w:marRight w:val="0"/>
      <w:marTop w:val="0"/>
      <w:marBottom w:val="0"/>
      <w:divBdr>
        <w:top w:val="none" w:sz="0" w:space="0" w:color="auto"/>
        <w:left w:val="none" w:sz="0" w:space="0" w:color="auto"/>
        <w:bottom w:val="none" w:sz="0" w:space="0" w:color="auto"/>
        <w:right w:val="none" w:sz="0" w:space="0" w:color="auto"/>
      </w:divBdr>
    </w:div>
    <w:div w:id="824129697">
      <w:bodyDiv w:val="1"/>
      <w:marLeft w:val="0"/>
      <w:marRight w:val="0"/>
      <w:marTop w:val="0"/>
      <w:marBottom w:val="0"/>
      <w:divBdr>
        <w:top w:val="none" w:sz="0" w:space="0" w:color="auto"/>
        <w:left w:val="none" w:sz="0" w:space="0" w:color="auto"/>
        <w:bottom w:val="none" w:sz="0" w:space="0" w:color="auto"/>
        <w:right w:val="none" w:sz="0" w:space="0" w:color="auto"/>
      </w:divBdr>
    </w:div>
    <w:div w:id="826478031">
      <w:bodyDiv w:val="1"/>
      <w:marLeft w:val="0"/>
      <w:marRight w:val="0"/>
      <w:marTop w:val="0"/>
      <w:marBottom w:val="0"/>
      <w:divBdr>
        <w:top w:val="none" w:sz="0" w:space="0" w:color="auto"/>
        <w:left w:val="none" w:sz="0" w:space="0" w:color="auto"/>
        <w:bottom w:val="none" w:sz="0" w:space="0" w:color="auto"/>
        <w:right w:val="none" w:sz="0" w:space="0" w:color="auto"/>
      </w:divBdr>
    </w:div>
    <w:div w:id="826751658">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7670640">
      <w:bodyDiv w:val="1"/>
      <w:marLeft w:val="0"/>
      <w:marRight w:val="0"/>
      <w:marTop w:val="0"/>
      <w:marBottom w:val="0"/>
      <w:divBdr>
        <w:top w:val="none" w:sz="0" w:space="0" w:color="auto"/>
        <w:left w:val="none" w:sz="0" w:space="0" w:color="auto"/>
        <w:bottom w:val="none" w:sz="0" w:space="0" w:color="auto"/>
        <w:right w:val="none" w:sz="0" w:space="0" w:color="auto"/>
      </w:divBdr>
    </w:div>
    <w:div w:id="827672973">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32530745">
      <w:bodyDiv w:val="1"/>
      <w:marLeft w:val="0"/>
      <w:marRight w:val="0"/>
      <w:marTop w:val="0"/>
      <w:marBottom w:val="0"/>
      <w:divBdr>
        <w:top w:val="none" w:sz="0" w:space="0" w:color="auto"/>
        <w:left w:val="none" w:sz="0" w:space="0" w:color="auto"/>
        <w:bottom w:val="none" w:sz="0" w:space="0" w:color="auto"/>
        <w:right w:val="none" w:sz="0" w:space="0" w:color="auto"/>
      </w:divBdr>
    </w:div>
    <w:div w:id="834222989">
      <w:bodyDiv w:val="1"/>
      <w:marLeft w:val="0"/>
      <w:marRight w:val="0"/>
      <w:marTop w:val="0"/>
      <w:marBottom w:val="0"/>
      <w:divBdr>
        <w:top w:val="none" w:sz="0" w:space="0" w:color="auto"/>
        <w:left w:val="none" w:sz="0" w:space="0" w:color="auto"/>
        <w:bottom w:val="none" w:sz="0" w:space="0" w:color="auto"/>
        <w:right w:val="none" w:sz="0" w:space="0" w:color="auto"/>
      </w:divBdr>
    </w:div>
    <w:div w:id="837966975">
      <w:bodyDiv w:val="1"/>
      <w:marLeft w:val="0"/>
      <w:marRight w:val="0"/>
      <w:marTop w:val="0"/>
      <w:marBottom w:val="0"/>
      <w:divBdr>
        <w:top w:val="none" w:sz="0" w:space="0" w:color="auto"/>
        <w:left w:val="none" w:sz="0" w:space="0" w:color="auto"/>
        <w:bottom w:val="none" w:sz="0" w:space="0" w:color="auto"/>
        <w:right w:val="none" w:sz="0" w:space="0" w:color="auto"/>
      </w:divBdr>
    </w:div>
    <w:div w:id="83908474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4827546">
      <w:bodyDiv w:val="1"/>
      <w:marLeft w:val="0"/>
      <w:marRight w:val="0"/>
      <w:marTop w:val="0"/>
      <w:marBottom w:val="0"/>
      <w:divBdr>
        <w:top w:val="none" w:sz="0" w:space="0" w:color="auto"/>
        <w:left w:val="none" w:sz="0" w:space="0" w:color="auto"/>
        <w:bottom w:val="none" w:sz="0" w:space="0" w:color="auto"/>
        <w:right w:val="none" w:sz="0" w:space="0" w:color="auto"/>
      </w:divBdr>
    </w:div>
    <w:div w:id="844978372">
      <w:bodyDiv w:val="1"/>
      <w:marLeft w:val="0"/>
      <w:marRight w:val="0"/>
      <w:marTop w:val="0"/>
      <w:marBottom w:val="0"/>
      <w:divBdr>
        <w:top w:val="none" w:sz="0" w:space="0" w:color="auto"/>
        <w:left w:val="none" w:sz="0" w:space="0" w:color="auto"/>
        <w:bottom w:val="none" w:sz="0" w:space="0" w:color="auto"/>
        <w:right w:val="none" w:sz="0" w:space="0" w:color="auto"/>
      </w:divBdr>
    </w:div>
    <w:div w:id="846210586">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8760995">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1148746">
      <w:bodyDiv w:val="1"/>
      <w:marLeft w:val="0"/>
      <w:marRight w:val="0"/>
      <w:marTop w:val="0"/>
      <w:marBottom w:val="0"/>
      <w:divBdr>
        <w:top w:val="none" w:sz="0" w:space="0" w:color="auto"/>
        <w:left w:val="none" w:sz="0" w:space="0" w:color="auto"/>
        <w:bottom w:val="none" w:sz="0" w:space="0" w:color="auto"/>
        <w:right w:val="none" w:sz="0" w:space="0" w:color="auto"/>
      </w:divBdr>
    </w:div>
    <w:div w:id="852497164">
      <w:bodyDiv w:val="1"/>
      <w:marLeft w:val="0"/>
      <w:marRight w:val="0"/>
      <w:marTop w:val="0"/>
      <w:marBottom w:val="0"/>
      <w:divBdr>
        <w:top w:val="none" w:sz="0" w:space="0" w:color="auto"/>
        <w:left w:val="none" w:sz="0" w:space="0" w:color="auto"/>
        <w:bottom w:val="none" w:sz="0" w:space="0" w:color="auto"/>
        <w:right w:val="none" w:sz="0" w:space="0" w:color="auto"/>
      </w:divBdr>
    </w:div>
    <w:div w:id="852692392">
      <w:bodyDiv w:val="1"/>
      <w:marLeft w:val="0"/>
      <w:marRight w:val="0"/>
      <w:marTop w:val="0"/>
      <w:marBottom w:val="0"/>
      <w:divBdr>
        <w:top w:val="none" w:sz="0" w:space="0" w:color="auto"/>
        <w:left w:val="none" w:sz="0" w:space="0" w:color="auto"/>
        <w:bottom w:val="none" w:sz="0" w:space="0" w:color="auto"/>
        <w:right w:val="none" w:sz="0" w:space="0" w:color="auto"/>
      </w:divBdr>
    </w:div>
    <w:div w:id="852761855">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3956903">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112062">
      <w:bodyDiv w:val="1"/>
      <w:marLeft w:val="0"/>
      <w:marRight w:val="0"/>
      <w:marTop w:val="0"/>
      <w:marBottom w:val="0"/>
      <w:divBdr>
        <w:top w:val="none" w:sz="0" w:space="0" w:color="auto"/>
        <w:left w:val="none" w:sz="0" w:space="0" w:color="auto"/>
        <w:bottom w:val="none" w:sz="0" w:space="0" w:color="auto"/>
        <w:right w:val="none" w:sz="0" w:space="0" w:color="auto"/>
      </w:divBdr>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59512754">
      <w:bodyDiv w:val="1"/>
      <w:marLeft w:val="0"/>
      <w:marRight w:val="0"/>
      <w:marTop w:val="0"/>
      <w:marBottom w:val="0"/>
      <w:divBdr>
        <w:top w:val="none" w:sz="0" w:space="0" w:color="auto"/>
        <w:left w:val="none" w:sz="0" w:space="0" w:color="auto"/>
        <w:bottom w:val="none" w:sz="0" w:space="0" w:color="auto"/>
        <w:right w:val="none" w:sz="0" w:space="0" w:color="auto"/>
      </w:divBdr>
    </w:div>
    <w:div w:id="859851974">
      <w:bodyDiv w:val="1"/>
      <w:marLeft w:val="0"/>
      <w:marRight w:val="0"/>
      <w:marTop w:val="0"/>
      <w:marBottom w:val="0"/>
      <w:divBdr>
        <w:top w:val="none" w:sz="0" w:space="0" w:color="auto"/>
        <w:left w:val="none" w:sz="0" w:space="0" w:color="auto"/>
        <w:bottom w:val="none" w:sz="0" w:space="0" w:color="auto"/>
        <w:right w:val="none" w:sz="0" w:space="0" w:color="auto"/>
      </w:divBdr>
    </w:div>
    <w:div w:id="860238400">
      <w:bodyDiv w:val="1"/>
      <w:marLeft w:val="0"/>
      <w:marRight w:val="0"/>
      <w:marTop w:val="0"/>
      <w:marBottom w:val="0"/>
      <w:divBdr>
        <w:top w:val="none" w:sz="0" w:space="0" w:color="auto"/>
        <w:left w:val="none" w:sz="0" w:space="0" w:color="auto"/>
        <w:bottom w:val="none" w:sz="0" w:space="0" w:color="auto"/>
        <w:right w:val="none" w:sz="0" w:space="0" w:color="auto"/>
      </w:divBdr>
    </w:div>
    <w:div w:id="862013967">
      <w:bodyDiv w:val="1"/>
      <w:marLeft w:val="0"/>
      <w:marRight w:val="0"/>
      <w:marTop w:val="0"/>
      <w:marBottom w:val="0"/>
      <w:divBdr>
        <w:top w:val="none" w:sz="0" w:space="0" w:color="auto"/>
        <w:left w:val="none" w:sz="0" w:space="0" w:color="auto"/>
        <w:bottom w:val="none" w:sz="0" w:space="0" w:color="auto"/>
        <w:right w:val="none" w:sz="0" w:space="0" w:color="auto"/>
      </w:divBdr>
    </w:div>
    <w:div w:id="864683424">
      <w:bodyDiv w:val="1"/>
      <w:marLeft w:val="0"/>
      <w:marRight w:val="0"/>
      <w:marTop w:val="0"/>
      <w:marBottom w:val="0"/>
      <w:divBdr>
        <w:top w:val="none" w:sz="0" w:space="0" w:color="auto"/>
        <w:left w:val="none" w:sz="0" w:space="0" w:color="auto"/>
        <w:bottom w:val="none" w:sz="0" w:space="0" w:color="auto"/>
        <w:right w:val="none" w:sz="0" w:space="0" w:color="auto"/>
      </w:divBdr>
    </w:div>
    <w:div w:id="866481972">
      <w:bodyDiv w:val="1"/>
      <w:marLeft w:val="0"/>
      <w:marRight w:val="0"/>
      <w:marTop w:val="0"/>
      <w:marBottom w:val="0"/>
      <w:divBdr>
        <w:top w:val="none" w:sz="0" w:space="0" w:color="auto"/>
        <w:left w:val="none" w:sz="0" w:space="0" w:color="auto"/>
        <w:bottom w:val="none" w:sz="0" w:space="0" w:color="auto"/>
        <w:right w:val="none" w:sz="0" w:space="0" w:color="auto"/>
      </w:divBdr>
    </w:div>
    <w:div w:id="868488667">
      <w:bodyDiv w:val="1"/>
      <w:marLeft w:val="0"/>
      <w:marRight w:val="0"/>
      <w:marTop w:val="0"/>
      <w:marBottom w:val="0"/>
      <w:divBdr>
        <w:top w:val="none" w:sz="0" w:space="0" w:color="auto"/>
        <w:left w:val="none" w:sz="0" w:space="0" w:color="auto"/>
        <w:bottom w:val="none" w:sz="0" w:space="0" w:color="auto"/>
        <w:right w:val="none" w:sz="0" w:space="0" w:color="auto"/>
      </w:divBdr>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0343899">
      <w:bodyDiv w:val="1"/>
      <w:marLeft w:val="0"/>
      <w:marRight w:val="0"/>
      <w:marTop w:val="0"/>
      <w:marBottom w:val="0"/>
      <w:divBdr>
        <w:top w:val="none" w:sz="0" w:space="0" w:color="auto"/>
        <w:left w:val="none" w:sz="0" w:space="0" w:color="auto"/>
        <w:bottom w:val="none" w:sz="0" w:space="0" w:color="auto"/>
        <w:right w:val="none" w:sz="0" w:space="0" w:color="auto"/>
      </w:divBdr>
    </w:div>
    <w:div w:id="870454371">
      <w:bodyDiv w:val="1"/>
      <w:marLeft w:val="0"/>
      <w:marRight w:val="0"/>
      <w:marTop w:val="0"/>
      <w:marBottom w:val="0"/>
      <w:divBdr>
        <w:top w:val="none" w:sz="0" w:space="0" w:color="auto"/>
        <w:left w:val="none" w:sz="0" w:space="0" w:color="auto"/>
        <w:bottom w:val="none" w:sz="0" w:space="0" w:color="auto"/>
        <w:right w:val="none" w:sz="0" w:space="0" w:color="auto"/>
      </w:divBdr>
    </w:div>
    <w:div w:id="870605165">
      <w:bodyDiv w:val="1"/>
      <w:marLeft w:val="0"/>
      <w:marRight w:val="0"/>
      <w:marTop w:val="0"/>
      <w:marBottom w:val="0"/>
      <w:divBdr>
        <w:top w:val="none" w:sz="0" w:space="0" w:color="auto"/>
        <w:left w:val="none" w:sz="0" w:space="0" w:color="auto"/>
        <w:bottom w:val="none" w:sz="0" w:space="0" w:color="auto"/>
        <w:right w:val="none" w:sz="0" w:space="0" w:color="auto"/>
      </w:divBdr>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2307109">
      <w:bodyDiv w:val="1"/>
      <w:marLeft w:val="0"/>
      <w:marRight w:val="0"/>
      <w:marTop w:val="0"/>
      <w:marBottom w:val="0"/>
      <w:divBdr>
        <w:top w:val="none" w:sz="0" w:space="0" w:color="auto"/>
        <w:left w:val="none" w:sz="0" w:space="0" w:color="auto"/>
        <w:bottom w:val="none" w:sz="0" w:space="0" w:color="auto"/>
        <w:right w:val="none" w:sz="0" w:space="0" w:color="auto"/>
      </w:divBdr>
    </w:div>
    <w:div w:id="873806969">
      <w:bodyDiv w:val="1"/>
      <w:marLeft w:val="0"/>
      <w:marRight w:val="0"/>
      <w:marTop w:val="0"/>
      <w:marBottom w:val="0"/>
      <w:divBdr>
        <w:top w:val="none" w:sz="0" w:space="0" w:color="auto"/>
        <w:left w:val="none" w:sz="0" w:space="0" w:color="auto"/>
        <w:bottom w:val="none" w:sz="0" w:space="0" w:color="auto"/>
        <w:right w:val="none" w:sz="0" w:space="0" w:color="auto"/>
      </w:divBdr>
    </w:div>
    <w:div w:id="874731289">
      <w:bodyDiv w:val="1"/>
      <w:marLeft w:val="0"/>
      <w:marRight w:val="0"/>
      <w:marTop w:val="0"/>
      <w:marBottom w:val="0"/>
      <w:divBdr>
        <w:top w:val="none" w:sz="0" w:space="0" w:color="auto"/>
        <w:left w:val="none" w:sz="0" w:space="0" w:color="auto"/>
        <w:bottom w:val="none" w:sz="0" w:space="0" w:color="auto"/>
        <w:right w:val="none" w:sz="0" w:space="0" w:color="auto"/>
      </w:divBdr>
    </w:div>
    <w:div w:id="875194918">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6434588">
      <w:bodyDiv w:val="1"/>
      <w:marLeft w:val="0"/>
      <w:marRight w:val="0"/>
      <w:marTop w:val="0"/>
      <w:marBottom w:val="0"/>
      <w:divBdr>
        <w:top w:val="none" w:sz="0" w:space="0" w:color="auto"/>
        <w:left w:val="none" w:sz="0" w:space="0" w:color="auto"/>
        <w:bottom w:val="none" w:sz="0" w:space="0" w:color="auto"/>
        <w:right w:val="none" w:sz="0" w:space="0" w:color="auto"/>
      </w:divBdr>
    </w:div>
    <w:div w:id="879393063">
      <w:bodyDiv w:val="1"/>
      <w:marLeft w:val="0"/>
      <w:marRight w:val="0"/>
      <w:marTop w:val="0"/>
      <w:marBottom w:val="0"/>
      <w:divBdr>
        <w:top w:val="none" w:sz="0" w:space="0" w:color="auto"/>
        <w:left w:val="none" w:sz="0" w:space="0" w:color="auto"/>
        <w:bottom w:val="none" w:sz="0" w:space="0" w:color="auto"/>
        <w:right w:val="none" w:sz="0" w:space="0" w:color="auto"/>
      </w:divBdr>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0090463">
      <w:bodyDiv w:val="1"/>
      <w:marLeft w:val="0"/>
      <w:marRight w:val="0"/>
      <w:marTop w:val="0"/>
      <w:marBottom w:val="0"/>
      <w:divBdr>
        <w:top w:val="none" w:sz="0" w:space="0" w:color="auto"/>
        <w:left w:val="none" w:sz="0" w:space="0" w:color="auto"/>
        <w:bottom w:val="none" w:sz="0" w:space="0" w:color="auto"/>
        <w:right w:val="none" w:sz="0" w:space="0" w:color="auto"/>
      </w:divBdr>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1750105">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83757453">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3321926">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896088967">
      <w:bodyDiv w:val="1"/>
      <w:marLeft w:val="0"/>
      <w:marRight w:val="0"/>
      <w:marTop w:val="0"/>
      <w:marBottom w:val="0"/>
      <w:divBdr>
        <w:top w:val="none" w:sz="0" w:space="0" w:color="auto"/>
        <w:left w:val="none" w:sz="0" w:space="0" w:color="auto"/>
        <w:bottom w:val="none" w:sz="0" w:space="0" w:color="auto"/>
        <w:right w:val="none" w:sz="0" w:space="0" w:color="auto"/>
      </w:divBdr>
    </w:div>
    <w:div w:id="896355359">
      <w:bodyDiv w:val="1"/>
      <w:marLeft w:val="0"/>
      <w:marRight w:val="0"/>
      <w:marTop w:val="0"/>
      <w:marBottom w:val="0"/>
      <w:divBdr>
        <w:top w:val="none" w:sz="0" w:space="0" w:color="auto"/>
        <w:left w:val="none" w:sz="0" w:space="0" w:color="auto"/>
        <w:bottom w:val="none" w:sz="0" w:space="0" w:color="auto"/>
        <w:right w:val="none" w:sz="0" w:space="0" w:color="auto"/>
      </w:divBdr>
    </w:div>
    <w:div w:id="898521495">
      <w:bodyDiv w:val="1"/>
      <w:marLeft w:val="0"/>
      <w:marRight w:val="0"/>
      <w:marTop w:val="0"/>
      <w:marBottom w:val="0"/>
      <w:divBdr>
        <w:top w:val="none" w:sz="0" w:space="0" w:color="auto"/>
        <w:left w:val="none" w:sz="0" w:space="0" w:color="auto"/>
        <w:bottom w:val="none" w:sz="0" w:space="0" w:color="auto"/>
        <w:right w:val="none" w:sz="0" w:space="0" w:color="auto"/>
      </w:divBdr>
    </w:div>
    <w:div w:id="898983546">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6380459">
      <w:bodyDiv w:val="1"/>
      <w:marLeft w:val="0"/>
      <w:marRight w:val="0"/>
      <w:marTop w:val="0"/>
      <w:marBottom w:val="0"/>
      <w:divBdr>
        <w:top w:val="none" w:sz="0" w:space="0" w:color="auto"/>
        <w:left w:val="none" w:sz="0" w:space="0" w:color="auto"/>
        <w:bottom w:val="none" w:sz="0" w:space="0" w:color="auto"/>
        <w:right w:val="none" w:sz="0" w:space="0" w:color="auto"/>
      </w:divBdr>
    </w:div>
    <w:div w:id="906380653">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1426234">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3315751">
      <w:bodyDiv w:val="1"/>
      <w:marLeft w:val="0"/>
      <w:marRight w:val="0"/>
      <w:marTop w:val="0"/>
      <w:marBottom w:val="0"/>
      <w:divBdr>
        <w:top w:val="none" w:sz="0" w:space="0" w:color="auto"/>
        <w:left w:val="none" w:sz="0" w:space="0" w:color="auto"/>
        <w:bottom w:val="none" w:sz="0" w:space="0" w:color="auto"/>
        <w:right w:val="none" w:sz="0" w:space="0" w:color="auto"/>
      </w:divBdr>
    </w:div>
    <w:div w:id="913899719">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16866125">
      <w:bodyDiv w:val="1"/>
      <w:marLeft w:val="0"/>
      <w:marRight w:val="0"/>
      <w:marTop w:val="0"/>
      <w:marBottom w:val="0"/>
      <w:divBdr>
        <w:top w:val="none" w:sz="0" w:space="0" w:color="auto"/>
        <w:left w:val="none" w:sz="0" w:space="0" w:color="auto"/>
        <w:bottom w:val="none" w:sz="0" w:space="0" w:color="auto"/>
        <w:right w:val="none" w:sz="0" w:space="0" w:color="auto"/>
      </w:divBdr>
    </w:div>
    <w:div w:id="917710036">
      <w:bodyDiv w:val="1"/>
      <w:marLeft w:val="0"/>
      <w:marRight w:val="0"/>
      <w:marTop w:val="0"/>
      <w:marBottom w:val="0"/>
      <w:divBdr>
        <w:top w:val="none" w:sz="0" w:space="0" w:color="auto"/>
        <w:left w:val="none" w:sz="0" w:space="0" w:color="auto"/>
        <w:bottom w:val="none" w:sz="0" w:space="0" w:color="auto"/>
        <w:right w:val="none" w:sz="0" w:space="0" w:color="auto"/>
      </w:divBdr>
    </w:div>
    <w:div w:id="920407934">
      <w:bodyDiv w:val="1"/>
      <w:marLeft w:val="0"/>
      <w:marRight w:val="0"/>
      <w:marTop w:val="0"/>
      <w:marBottom w:val="0"/>
      <w:divBdr>
        <w:top w:val="none" w:sz="0" w:space="0" w:color="auto"/>
        <w:left w:val="none" w:sz="0" w:space="0" w:color="auto"/>
        <w:bottom w:val="none" w:sz="0" w:space="0" w:color="auto"/>
        <w:right w:val="none" w:sz="0" w:space="0" w:color="auto"/>
      </w:divBdr>
    </w:div>
    <w:div w:id="920986326">
      <w:bodyDiv w:val="1"/>
      <w:marLeft w:val="0"/>
      <w:marRight w:val="0"/>
      <w:marTop w:val="0"/>
      <w:marBottom w:val="0"/>
      <w:divBdr>
        <w:top w:val="none" w:sz="0" w:space="0" w:color="auto"/>
        <w:left w:val="none" w:sz="0" w:space="0" w:color="auto"/>
        <w:bottom w:val="none" w:sz="0" w:space="0" w:color="auto"/>
        <w:right w:val="none" w:sz="0" w:space="0" w:color="auto"/>
      </w:divBdr>
    </w:div>
    <w:div w:id="921376849">
      <w:bodyDiv w:val="1"/>
      <w:marLeft w:val="0"/>
      <w:marRight w:val="0"/>
      <w:marTop w:val="0"/>
      <w:marBottom w:val="0"/>
      <w:divBdr>
        <w:top w:val="none" w:sz="0" w:space="0" w:color="auto"/>
        <w:left w:val="none" w:sz="0" w:space="0" w:color="auto"/>
        <w:bottom w:val="none" w:sz="0" w:space="0" w:color="auto"/>
        <w:right w:val="none" w:sz="0" w:space="0" w:color="auto"/>
      </w:divBdr>
    </w:div>
    <w:div w:id="921986913">
      <w:bodyDiv w:val="1"/>
      <w:marLeft w:val="0"/>
      <w:marRight w:val="0"/>
      <w:marTop w:val="0"/>
      <w:marBottom w:val="0"/>
      <w:divBdr>
        <w:top w:val="none" w:sz="0" w:space="0" w:color="auto"/>
        <w:left w:val="none" w:sz="0" w:space="0" w:color="auto"/>
        <w:bottom w:val="none" w:sz="0" w:space="0" w:color="auto"/>
        <w:right w:val="none" w:sz="0" w:space="0" w:color="auto"/>
      </w:divBdr>
    </w:div>
    <w:div w:id="922379258">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4849082">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54546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078057">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7538201">
      <w:bodyDiv w:val="1"/>
      <w:marLeft w:val="0"/>
      <w:marRight w:val="0"/>
      <w:marTop w:val="0"/>
      <w:marBottom w:val="0"/>
      <w:divBdr>
        <w:top w:val="none" w:sz="0" w:space="0" w:color="auto"/>
        <w:left w:val="none" w:sz="0" w:space="0" w:color="auto"/>
        <w:bottom w:val="none" w:sz="0" w:space="0" w:color="auto"/>
        <w:right w:val="none" w:sz="0" w:space="0" w:color="auto"/>
      </w:divBdr>
    </w:div>
    <w:div w:id="928271475">
      <w:bodyDiv w:val="1"/>
      <w:marLeft w:val="0"/>
      <w:marRight w:val="0"/>
      <w:marTop w:val="0"/>
      <w:marBottom w:val="0"/>
      <w:divBdr>
        <w:top w:val="none" w:sz="0" w:space="0" w:color="auto"/>
        <w:left w:val="none" w:sz="0" w:space="0" w:color="auto"/>
        <w:bottom w:val="none" w:sz="0" w:space="0" w:color="auto"/>
        <w:right w:val="none" w:sz="0" w:space="0" w:color="auto"/>
      </w:divBdr>
    </w:div>
    <w:div w:id="928781383">
      <w:bodyDiv w:val="1"/>
      <w:marLeft w:val="0"/>
      <w:marRight w:val="0"/>
      <w:marTop w:val="0"/>
      <w:marBottom w:val="0"/>
      <w:divBdr>
        <w:top w:val="none" w:sz="0" w:space="0" w:color="auto"/>
        <w:left w:val="none" w:sz="0" w:space="0" w:color="auto"/>
        <w:bottom w:val="none" w:sz="0" w:space="0" w:color="auto"/>
        <w:right w:val="none" w:sz="0" w:space="0" w:color="auto"/>
      </w:divBdr>
    </w:div>
    <w:div w:id="929238611">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1930560">
      <w:bodyDiv w:val="1"/>
      <w:marLeft w:val="0"/>
      <w:marRight w:val="0"/>
      <w:marTop w:val="0"/>
      <w:marBottom w:val="0"/>
      <w:divBdr>
        <w:top w:val="none" w:sz="0" w:space="0" w:color="auto"/>
        <w:left w:val="none" w:sz="0" w:space="0" w:color="auto"/>
        <w:bottom w:val="none" w:sz="0" w:space="0" w:color="auto"/>
        <w:right w:val="none" w:sz="0" w:space="0" w:color="auto"/>
      </w:divBdr>
    </w:div>
    <w:div w:id="93706417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0994341">
      <w:bodyDiv w:val="1"/>
      <w:marLeft w:val="0"/>
      <w:marRight w:val="0"/>
      <w:marTop w:val="0"/>
      <w:marBottom w:val="0"/>
      <w:divBdr>
        <w:top w:val="none" w:sz="0" w:space="0" w:color="auto"/>
        <w:left w:val="none" w:sz="0" w:space="0" w:color="auto"/>
        <w:bottom w:val="none" w:sz="0" w:space="0" w:color="auto"/>
        <w:right w:val="none" w:sz="0" w:space="0" w:color="auto"/>
      </w:divBdr>
    </w:div>
    <w:div w:id="941914347">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3653934">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5426912">
      <w:bodyDiv w:val="1"/>
      <w:marLeft w:val="0"/>
      <w:marRight w:val="0"/>
      <w:marTop w:val="0"/>
      <w:marBottom w:val="0"/>
      <w:divBdr>
        <w:top w:val="none" w:sz="0" w:space="0" w:color="auto"/>
        <w:left w:val="none" w:sz="0" w:space="0" w:color="auto"/>
        <w:bottom w:val="none" w:sz="0" w:space="0" w:color="auto"/>
        <w:right w:val="none" w:sz="0" w:space="0" w:color="auto"/>
      </w:divBdr>
    </w:div>
    <w:div w:id="946699914">
      <w:bodyDiv w:val="1"/>
      <w:marLeft w:val="0"/>
      <w:marRight w:val="0"/>
      <w:marTop w:val="0"/>
      <w:marBottom w:val="0"/>
      <w:divBdr>
        <w:top w:val="none" w:sz="0" w:space="0" w:color="auto"/>
        <w:left w:val="none" w:sz="0" w:space="0" w:color="auto"/>
        <w:bottom w:val="none" w:sz="0" w:space="0" w:color="auto"/>
        <w:right w:val="none" w:sz="0" w:space="0" w:color="auto"/>
      </w:divBdr>
    </w:div>
    <w:div w:id="947078440">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7129396">
      <w:bodyDiv w:val="1"/>
      <w:marLeft w:val="0"/>
      <w:marRight w:val="0"/>
      <w:marTop w:val="0"/>
      <w:marBottom w:val="0"/>
      <w:divBdr>
        <w:top w:val="none" w:sz="0" w:space="0" w:color="auto"/>
        <w:left w:val="none" w:sz="0" w:space="0" w:color="auto"/>
        <w:bottom w:val="none" w:sz="0" w:space="0" w:color="auto"/>
        <w:right w:val="none" w:sz="0" w:space="0" w:color="auto"/>
      </w:divBdr>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3050724">
      <w:bodyDiv w:val="1"/>
      <w:marLeft w:val="0"/>
      <w:marRight w:val="0"/>
      <w:marTop w:val="0"/>
      <w:marBottom w:val="0"/>
      <w:divBdr>
        <w:top w:val="none" w:sz="0" w:space="0" w:color="auto"/>
        <w:left w:val="none" w:sz="0" w:space="0" w:color="auto"/>
        <w:bottom w:val="none" w:sz="0" w:space="0" w:color="auto"/>
        <w:right w:val="none" w:sz="0" w:space="0" w:color="auto"/>
      </w:divBdr>
    </w:div>
    <w:div w:id="953245177">
      <w:bodyDiv w:val="1"/>
      <w:marLeft w:val="0"/>
      <w:marRight w:val="0"/>
      <w:marTop w:val="0"/>
      <w:marBottom w:val="0"/>
      <w:divBdr>
        <w:top w:val="none" w:sz="0" w:space="0" w:color="auto"/>
        <w:left w:val="none" w:sz="0" w:space="0" w:color="auto"/>
        <w:bottom w:val="none" w:sz="0" w:space="0" w:color="auto"/>
        <w:right w:val="none" w:sz="0" w:space="0" w:color="auto"/>
      </w:divBdr>
    </w:div>
    <w:div w:id="954218066">
      <w:bodyDiv w:val="1"/>
      <w:marLeft w:val="0"/>
      <w:marRight w:val="0"/>
      <w:marTop w:val="0"/>
      <w:marBottom w:val="0"/>
      <w:divBdr>
        <w:top w:val="none" w:sz="0" w:space="0" w:color="auto"/>
        <w:left w:val="none" w:sz="0" w:space="0" w:color="auto"/>
        <w:bottom w:val="none" w:sz="0" w:space="0" w:color="auto"/>
        <w:right w:val="none" w:sz="0" w:space="0" w:color="auto"/>
      </w:divBdr>
    </w:div>
    <w:div w:id="954751152">
      <w:bodyDiv w:val="1"/>
      <w:marLeft w:val="0"/>
      <w:marRight w:val="0"/>
      <w:marTop w:val="0"/>
      <w:marBottom w:val="0"/>
      <w:divBdr>
        <w:top w:val="none" w:sz="0" w:space="0" w:color="auto"/>
        <w:left w:val="none" w:sz="0" w:space="0" w:color="auto"/>
        <w:bottom w:val="none" w:sz="0" w:space="0" w:color="auto"/>
        <w:right w:val="none" w:sz="0" w:space="0" w:color="auto"/>
      </w:divBdr>
    </w:div>
    <w:div w:id="954947042">
      <w:bodyDiv w:val="1"/>
      <w:marLeft w:val="0"/>
      <w:marRight w:val="0"/>
      <w:marTop w:val="0"/>
      <w:marBottom w:val="0"/>
      <w:divBdr>
        <w:top w:val="none" w:sz="0" w:space="0" w:color="auto"/>
        <w:left w:val="none" w:sz="0" w:space="0" w:color="auto"/>
        <w:bottom w:val="none" w:sz="0" w:space="0" w:color="auto"/>
        <w:right w:val="none" w:sz="0" w:space="0" w:color="auto"/>
      </w:divBdr>
    </w:div>
    <w:div w:id="955142600">
      <w:bodyDiv w:val="1"/>
      <w:marLeft w:val="0"/>
      <w:marRight w:val="0"/>
      <w:marTop w:val="0"/>
      <w:marBottom w:val="0"/>
      <w:divBdr>
        <w:top w:val="none" w:sz="0" w:space="0" w:color="auto"/>
        <w:left w:val="none" w:sz="0" w:space="0" w:color="auto"/>
        <w:bottom w:val="none" w:sz="0" w:space="0" w:color="auto"/>
        <w:right w:val="none" w:sz="0" w:space="0" w:color="auto"/>
      </w:divBdr>
    </w:div>
    <w:div w:id="955940614">
      <w:bodyDiv w:val="1"/>
      <w:marLeft w:val="0"/>
      <w:marRight w:val="0"/>
      <w:marTop w:val="0"/>
      <w:marBottom w:val="0"/>
      <w:divBdr>
        <w:top w:val="none" w:sz="0" w:space="0" w:color="auto"/>
        <w:left w:val="none" w:sz="0" w:space="0" w:color="auto"/>
        <w:bottom w:val="none" w:sz="0" w:space="0" w:color="auto"/>
        <w:right w:val="none" w:sz="0" w:space="0" w:color="auto"/>
      </w:divBdr>
    </w:div>
    <w:div w:id="957568166">
      <w:bodyDiv w:val="1"/>
      <w:marLeft w:val="0"/>
      <w:marRight w:val="0"/>
      <w:marTop w:val="0"/>
      <w:marBottom w:val="0"/>
      <w:divBdr>
        <w:top w:val="none" w:sz="0" w:space="0" w:color="auto"/>
        <w:left w:val="none" w:sz="0" w:space="0" w:color="auto"/>
        <w:bottom w:val="none" w:sz="0" w:space="0" w:color="auto"/>
        <w:right w:val="none" w:sz="0" w:space="0" w:color="auto"/>
      </w:divBdr>
    </w:div>
    <w:div w:id="958684403">
      <w:bodyDiv w:val="1"/>
      <w:marLeft w:val="0"/>
      <w:marRight w:val="0"/>
      <w:marTop w:val="0"/>
      <w:marBottom w:val="0"/>
      <w:divBdr>
        <w:top w:val="none" w:sz="0" w:space="0" w:color="auto"/>
        <w:left w:val="none" w:sz="0" w:space="0" w:color="auto"/>
        <w:bottom w:val="none" w:sz="0" w:space="0" w:color="auto"/>
        <w:right w:val="none" w:sz="0" w:space="0" w:color="auto"/>
      </w:divBdr>
    </w:div>
    <w:div w:id="958684936">
      <w:bodyDiv w:val="1"/>
      <w:marLeft w:val="0"/>
      <w:marRight w:val="0"/>
      <w:marTop w:val="0"/>
      <w:marBottom w:val="0"/>
      <w:divBdr>
        <w:top w:val="none" w:sz="0" w:space="0" w:color="auto"/>
        <w:left w:val="none" w:sz="0" w:space="0" w:color="auto"/>
        <w:bottom w:val="none" w:sz="0" w:space="0" w:color="auto"/>
        <w:right w:val="none" w:sz="0" w:space="0" w:color="auto"/>
      </w:divBdr>
    </w:div>
    <w:div w:id="959608538">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300249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5625766">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68898023">
      <w:bodyDiv w:val="1"/>
      <w:marLeft w:val="0"/>
      <w:marRight w:val="0"/>
      <w:marTop w:val="0"/>
      <w:marBottom w:val="0"/>
      <w:divBdr>
        <w:top w:val="none" w:sz="0" w:space="0" w:color="auto"/>
        <w:left w:val="none" w:sz="0" w:space="0" w:color="auto"/>
        <w:bottom w:val="none" w:sz="0" w:space="0" w:color="auto"/>
        <w:right w:val="none" w:sz="0" w:space="0" w:color="auto"/>
      </w:divBdr>
    </w:div>
    <w:div w:id="969241866">
      <w:bodyDiv w:val="1"/>
      <w:marLeft w:val="0"/>
      <w:marRight w:val="0"/>
      <w:marTop w:val="0"/>
      <w:marBottom w:val="0"/>
      <w:divBdr>
        <w:top w:val="none" w:sz="0" w:space="0" w:color="auto"/>
        <w:left w:val="none" w:sz="0" w:space="0" w:color="auto"/>
        <w:bottom w:val="none" w:sz="0" w:space="0" w:color="auto"/>
        <w:right w:val="none" w:sz="0" w:space="0" w:color="auto"/>
      </w:divBdr>
    </w:div>
    <w:div w:id="969361810">
      <w:bodyDiv w:val="1"/>
      <w:marLeft w:val="0"/>
      <w:marRight w:val="0"/>
      <w:marTop w:val="0"/>
      <w:marBottom w:val="0"/>
      <w:divBdr>
        <w:top w:val="none" w:sz="0" w:space="0" w:color="auto"/>
        <w:left w:val="none" w:sz="0" w:space="0" w:color="auto"/>
        <w:bottom w:val="none" w:sz="0" w:space="0" w:color="auto"/>
        <w:right w:val="none" w:sz="0" w:space="0" w:color="auto"/>
      </w:divBdr>
    </w:div>
    <w:div w:id="974219341">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5797053">
      <w:bodyDiv w:val="1"/>
      <w:marLeft w:val="0"/>
      <w:marRight w:val="0"/>
      <w:marTop w:val="0"/>
      <w:marBottom w:val="0"/>
      <w:divBdr>
        <w:top w:val="none" w:sz="0" w:space="0" w:color="auto"/>
        <w:left w:val="none" w:sz="0" w:space="0" w:color="auto"/>
        <w:bottom w:val="none" w:sz="0" w:space="0" w:color="auto"/>
        <w:right w:val="none" w:sz="0" w:space="0" w:color="auto"/>
      </w:divBdr>
    </w:div>
    <w:div w:id="977958933">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79647821">
      <w:bodyDiv w:val="1"/>
      <w:marLeft w:val="0"/>
      <w:marRight w:val="0"/>
      <w:marTop w:val="0"/>
      <w:marBottom w:val="0"/>
      <w:divBdr>
        <w:top w:val="none" w:sz="0" w:space="0" w:color="auto"/>
        <w:left w:val="none" w:sz="0" w:space="0" w:color="auto"/>
        <w:bottom w:val="none" w:sz="0" w:space="0" w:color="auto"/>
        <w:right w:val="none" w:sz="0" w:space="0" w:color="auto"/>
      </w:divBdr>
    </w:div>
    <w:div w:id="981233266">
      <w:bodyDiv w:val="1"/>
      <w:marLeft w:val="0"/>
      <w:marRight w:val="0"/>
      <w:marTop w:val="0"/>
      <w:marBottom w:val="0"/>
      <w:divBdr>
        <w:top w:val="none" w:sz="0" w:space="0" w:color="auto"/>
        <w:left w:val="none" w:sz="0" w:space="0" w:color="auto"/>
        <w:bottom w:val="none" w:sz="0" w:space="0" w:color="auto"/>
        <w:right w:val="none" w:sz="0" w:space="0" w:color="auto"/>
      </w:divBdr>
    </w:div>
    <w:div w:id="983509077">
      <w:bodyDiv w:val="1"/>
      <w:marLeft w:val="0"/>
      <w:marRight w:val="0"/>
      <w:marTop w:val="0"/>
      <w:marBottom w:val="0"/>
      <w:divBdr>
        <w:top w:val="none" w:sz="0" w:space="0" w:color="auto"/>
        <w:left w:val="none" w:sz="0" w:space="0" w:color="auto"/>
        <w:bottom w:val="none" w:sz="0" w:space="0" w:color="auto"/>
        <w:right w:val="none" w:sz="0" w:space="0" w:color="auto"/>
      </w:divBdr>
    </w:div>
    <w:div w:id="984089531">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5478640">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0908893">
      <w:bodyDiv w:val="1"/>
      <w:marLeft w:val="0"/>
      <w:marRight w:val="0"/>
      <w:marTop w:val="0"/>
      <w:marBottom w:val="0"/>
      <w:divBdr>
        <w:top w:val="none" w:sz="0" w:space="0" w:color="auto"/>
        <w:left w:val="none" w:sz="0" w:space="0" w:color="auto"/>
        <w:bottom w:val="none" w:sz="0" w:space="0" w:color="auto"/>
        <w:right w:val="none" w:sz="0" w:space="0" w:color="auto"/>
      </w:divBdr>
    </w:div>
    <w:div w:id="991253991">
      <w:bodyDiv w:val="1"/>
      <w:marLeft w:val="0"/>
      <w:marRight w:val="0"/>
      <w:marTop w:val="0"/>
      <w:marBottom w:val="0"/>
      <w:divBdr>
        <w:top w:val="none" w:sz="0" w:space="0" w:color="auto"/>
        <w:left w:val="none" w:sz="0" w:space="0" w:color="auto"/>
        <w:bottom w:val="none" w:sz="0" w:space="0" w:color="auto"/>
        <w:right w:val="none" w:sz="0" w:space="0" w:color="auto"/>
      </w:divBdr>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2872371">
      <w:bodyDiv w:val="1"/>
      <w:marLeft w:val="0"/>
      <w:marRight w:val="0"/>
      <w:marTop w:val="0"/>
      <w:marBottom w:val="0"/>
      <w:divBdr>
        <w:top w:val="none" w:sz="0" w:space="0" w:color="auto"/>
        <w:left w:val="none" w:sz="0" w:space="0" w:color="auto"/>
        <w:bottom w:val="none" w:sz="0" w:space="0" w:color="auto"/>
        <w:right w:val="none" w:sz="0" w:space="0" w:color="auto"/>
      </w:divBdr>
    </w:div>
    <w:div w:id="992955155">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5769229">
      <w:bodyDiv w:val="1"/>
      <w:marLeft w:val="0"/>
      <w:marRight w:val="0"/>
      <w:marTop w:val="0"/>
      <w:marBottom w:val="0"/>
      <w:divBdr>
        <w:top w:val="none" w:sz="0" w:space="0" w:color="auto"/>
        <w:left w:val="none" w:sz="0" w:space="0" w:color="auto"/>
        <w:bottom w:val="none" w:sz="0" w:space="0" w:color="auto"/>
        <w:right w:val="none" w:sz="0" w:space="0" w:color="auto"/>
      </w:divBdr>
    </w:div>
    <w:div w:id="996569924">
      <w:bodyDiv w:val="1"/>
      <w:marLeft w:val="0"/>
      <w:marRight w:val="0"/>
      <w:marTop w:val="0"/>
      <w:marBottom w:val="0"/>
      <w:divBdr>
        <w:top w:val="none" w:sz="0" w:space="0" w:color="auto"/>
        <w:left w:val="none" w:sz="0" w:space="0" w:color="auto"/>
        <w:bottom w:val="none" w:sz="0" w:space="0" w:color="auto"/>
        <w:right w:val="none" w:sz="0" w:space="0" w:color="auto"/>
      </w:divBdr>
    </w:div>
    <w:div w:id="99773437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0230562">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4740955">
      <w:bodyDiv w:val="1"/>
      <w:marLeft w:val="0"/>
      <w:marRight w:val="0"/>
      <w:marTop w:val="0"/>
      <w:marBottom w:val="0"/>
      <w:divBdr>
        <w:top w:val="none" w:sz="0" w:space="0" w:color="auto"/>
        <w:left w:val="none" w:sz="0" w:space="0" w:color="auto"/>
        <w:bottom w:val="none" w:sz="0" w:space="0" w:color="auto"/>
        <w:right w:val="none" w:sz="0" w:space="0" w:color="auto"/>
      </w:divBdr>
    </w:div>
    <w:div w:id="1005086118">
      <w:bodyDiv w:val="1"/>
      <w:marLeft w:val="0"/>
      <w:marRight w:val="0"/>
      <w:marTop w:val="0"/>
      <w:marBottom w:val="0"/>
      <w:divBdr>
        <w:top w:val="none" w:sz="0" w:space="0" w:color="auto"/>
        <w:left w:val="none" w:sz="0" w:space="0" w:color="auto"/>
        <w:bottom w:val="none" w:sz="0" w:space="0" w:color="auto"/>
        <w:right w:val="none" w:sz="0" w:space="0" w:color="auto"/>
      </w:divBdr>
    </w:div>
    <w:div w:id="1005207239">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6517475">
      <w:bodyDiv w:val="1"/>
      <w:marLeft w:val="0"/>
      <w:marRight w:val="0"/>
      <w:marTop w:val="0"/>
      <w:marBottom w:val="0"/>
      <w:divBdr>
        <w:top w:val="none" w:sz="0" w:space="0" w:color="auto"/>
        <w:left w:val="none" w:sz="0" w:space="0" w:color="auto"/>
        <w:bottom w:val="none" w:sz="0" w:space="0" w:color="auto"/>
        <w:right w:val="none" w:sz="0" w:space="0" w:color="auto"/>
      </w:divBdr>
    </w:div>
    <w:div w:id="1009215289">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1300007">
      <w:bodyDiv w:val="1"/>
      <w:marLeft w:val="0"/>
      <w:marRight w:val="0"/>
      <w:marTop w:val="0"/>
      <w:marBottom w:val="0"/>
      <w:divBdr>
        <w:top w:val="none" w:sz="0" w:space="0" w:color="auto"/>
        <w:left w:val="none" w:sz="0" w:space="0" w:color="auto"/>
        <w:bottom w:val="none" w:sz="0" w:space="0" w:color="auto"/>
        <w:right w:val="none" w:sz="0" w:space="0" w:color="auto"/>
      </w:divBdr>
    </w:div>
    <w:div w:id="1013996950">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17391455">
      <w:bodyDiv w:val="1"/>
      <w:marLeft w:val="0"/>
      <w:marRight w:val="0"/>
      <w:marTop w:val="0"/>
      <w:marBottom w:val="0"/>
      <w:divBdr>
        <w:top w:val="none" w:sz="0" w:space="0" w:color="auto"/>
        <w:left w:val="none" w:sz="0" w:space="0" w:color="auto"/>
        <w:bottom w:val="none" w:sz="0" w:space="0" w:color="auto"/>
        <w:right w:val="none" w:sz="0" w:space="0" w:color="auto"/>
      </w:divBdr>
    </w:div>
    <w:div w:id="1019546867">
      <w:bodyDiv w:val="1"/>
      <w:marLeft w:val="0"/>
      <w:marRight w:val="0"/>
      <w:marTop w:val="0"/>
      <w:marBottom w:val="0"/>
      <w:divBdr>
        <w:top w:val="none" w:sz="0" w:space="0" w:color="auto"/>
        <w:left w:val="none" w:sz="0" w:space="0" w:color="auto"/>
        <w:bottom w:val="none" w:sz="0" w:space="0" w:color="auto"/>
        <w:right w:val="none" w:sz="0" w:space="0" w:color="auto"/>
      </w:divBdr>
    </w:div>
    <w:div w:id="1021275069">
      <w:bodyDiv w:val="1"/>
      <w:marLeft w:val="0"/>
      <w:marRight w:val="0"/>
      <w:marTop w:val="0"/>
      <w:marBottom w:val="0"/>
      <w:divBdr>
        <w:top w:val="none" w:sz="0" w:space="0" w:color="auto"/>
        <w:left w:val="none" w:sz="0" w:space="0" w:color="auto"/>
        <w:bottom w:val="none" w:sz="0" w:space="0" w:color="auto"/>
        <w:right w:val="none" w:sz="0" w:space="0" w:color="auto"/>
      </w:divBdr>
    </w:div>
    <w:div w:id="1022587134">
      <w:bodyDiv w:val="1"/>
      <w:marLeft w:val="0"/>
      <w:marRight w:val="0"/>
      <w:marTop w:val="0"/>
      <w:marBottom w:val="0"/>
      <w:divBdr>
        <w:top w:val="none" w:sz="0" w:space="0" w:color="auto"/>
        <w:left w:val="none" w:sz="0" w:space="0" w:color="auto"/>
        <w:bottom w:val="none" w:sz="0" w:space="0" w:color="auto"/>
        <w:right w:val="none" w:sz="0" w:space="0" w:color="auto"/>
      </w:divBdr>
    </w:div>
    <w:div w:id="1023091761">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5980861">
      <w:bodyDiv w:val="1"/>
      <w:marLeft w:val="0"/>
      <w:marRight w:val="0"/>
      <w:marTop w:val="0"/>
      <w:marBottom w:val="0"/>
      <w:divBdr>
        <w:top w:val="none" w:sz="0" w:space="0" w:color="auto"/>
        <w:left w:val="none" w:sz="0" w:space="0" w:color="auto"/>
        <w:bottom w:val="none" w:sz="0" w:space="0" w:color="auto"/>
        <w:right w:val="none" w:sz="0" w:space="0" w:color="auto"/>
      </w:divBdr>
    </w:div>
    <w:div w:id="1025985784">
      <w:bodyDiv w:val="1"/>
      <w:marLeft w:val="0"/>
      <w:marRight w:val="0"/>
      <w:marTop w:val="0"/>
      <w:marBottom w:val="0"/>
      <w:divBdr>
        <w:top w:val="none" w:sz="0" w:space="0" w:color="auto"/>
        <w:left w:val="none" w:sz="0" w:space="0" w:color="auto"/>
        <w:bottom w:val="none" w:sz="0" w:space="0" w:color="auto"/>
        <w:right w:val="none" w:sz="0" w:space="0" w:color="auto"/>
      </w:divBdr>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678243">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29986947">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4502246">
      <w:bodyDiv w:val="1"/>
      <w:marLeft w:val="0"/>
      <w:marRight w:val="0"/>
      <w:marTop w:val="0"/>
      <w:marBottom w:val="0"/>
      <w:divBdr>
        <w:top w:val="none" w:sz="0" w:space="0" w:color="auto"/>
        <w:left w:val="none" w:sz="0" w:space="0" w:color="auto"/>
        <w:bottom w:val="none" w:sz="0" w:space="0" w:color="auto"/>
        <w:right w:val="none" w:sz="0" w:space="0" w:color="auto"/>
      </w:divBdr>
    </w:div>
    <w:div w:id="1034841835">
      <w:bodyDiv w:val="1"/>
      <w:marLeft w:val="0"/>
      <w:marRight w:val="0"/>
      <w:marTop w:val="0"/>
      <w:marBottom w:val="0"/>
      <w:divBdr>
        <w:top w:val="none" w:sz="0" w:space="0" w:color="auto"/>
        <w:left w:val="none" w:sz="0" w:space="0" w:color="auto"/>
        <w:bottom w:val="none" w:sz="0" w:space="0" w:color="auto"/>
        <w:right w:val="none" w:sz="0" w:space="0" w:color="auto"/>
      </w:divBdr>
    </w:div>
    <w:div w:id="1036127015">
      <w:bodyDiv w:val="1"/>
      <w:marLeft w:val="0"/>
      <w:marRight w:val="0"/>
      <w:marTop w:val="0"/>
      <w:marBottom w:val="0"/>
      <w:divBdr>
        <w:top w:val="none" w:sz="0" w:space="0" w:color="auto"/>
        <w:left w:val="none" w:sz="0" w:space="0" w:color="auto"/>
        <w:bottom w:val="none" w:sz="0" w:space="0" w:color="auto"/>
        <w:right w:val="none" w:sz="0" w:space="0" w:color="auto"/>
      </w:divBdr>
    </w:div>
    <w:div w:id="1036156461">
      <w:bodyDiv w:val="1"/>
      <w:marLeft w:val="0"/>
      <w:marRight w:val="0"/>
      <w:marTop w:val="0"/>
      <w:marBottom w:val="0"/>
      <w:divBdr>
        <w:top w:val="none" w:sz="0" w:space="0" w:color="auto"/>
        <w:left w:val="none" w:sz="0" w:space="0" w:color="auto"/>
        <w:bottom w:val="none" w:sz="0" w:space="0" w:color="auto"/>
        <w:right w:val="none" w:sz="0" w:space="0" w:color="auto"/>
      </w:divBdr>
    </w:div>
    <w:div w:id="1036854833">
      <w:bodyDiv w:val="1"/>
      <w:marLeft w:val="0"/>
      <w:marRight w:val="0"/>
      <w:marTop w:val="0"/>
      <w:marBottom w:val="0"/>
      <w:divBdr>
        <w:top w:val="none" w:sz="0" w:space="0" w:color="auto"/>
        <w:left w:val="none" w:sz="0" w:space="0" w:color="auto"/>
        <w:bottom w:val="none" w:sz="0" w:space="0" w:color="auto"/>
        <w:right w:val="none" w:sz="0" w:space="0" w:color="auto"/>
      </w:divBdr>
    </w:div>
    <w:div w:id="1037007646">
      <w:bodyDiv w:val="1"/>
      <w:marLeft w:val="0"/>
      <w:marRight w:val="0"/>
      <w:marTop w:val="0"/>
      <w:marBottom w:val="0"/>
      <w:divBdr>
        <w:top w:val="none" w:sz="0" w:space="0" w:color="auto"/>
        <w:left w:val="none" w:sz="0" w:space="0" w:color="auto"/>
        <w:bottom w:val="none" w:sz="0" w:space="0" w:color="auto"/>
        <w:right w:val="none" w:sz="0" w:space="0" w:color="auto"/>
      </w:divBdr>
    </w:div>
    <w:div w:id="1038553560">
      <w:bodyDiv w:val="1"/>
      <w:marLeft w:val="0"/>
      <w:marRight w:val="0"/>
      <w:marTop w:val="0"/>
      <w:marBottom w:val="0"/>
      <w:divBdr>
        <w:top w:val="none" w:sz="0" w:space="0" w:color="auto"/>
        <w:left w:val="none" w:sz="0" w:space="0" w:color="auto"/>
        <w:bottom w:val="none" w:sz="0" w:space="0" w:color="auto"/>
        <w:right w:val="none" w:sz="0" w:space="0" w:color="auto"/>
      </w:divBdr>
    </w:div>
    <w:div w:id="1039285397">
      <w:bodyDiv w:val="1"/>
      <w:marLeft w:val="0"/>
      <w:marRight w:val="0"/>
      <w:marTop w:val="0"/>
      <w:marBottom w:val="0"/>
      <w:divBdr>
        <w:top w:val="none" w:sz="0" w:space="0" w:color="auto"/>
        <w:left w:val="none" w:sz="0" w:space="0" w:color="auto"/>
        <w:bottom w:val="none" w:sz="0" w:space="0" w:color="auto"/>
        <w:right w:val="none" w:sz="0" w:space="0" w:color="auto"/>
      </w:divBdr>
    </w:div>
    <w:div w:id="1039474116">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39934742">
      <w:bodyDiv w:val="1"/>
      <w:marLeft w:val="0"/>
      <w:marRight w:val="0"/>
      <w:marTop w:val="0"/>
      <w:marBottom w:val="0"/>
      <w:divBdr>
        <w:top w:val="none" w:sz="0" w:space="0" w:color="auto"/>
        <w:left w:val="none" w:sz="0" w:space="0" w:color="auto"/>
        <w:bottom w:val="none" w:sz="0" w:space="0" w:color="auto"/>
        <w:right w:val="none" w:sz="0" w:space="0" w:color="auto"/>
      </w:divBdr>
    </w:div>
    <w:div w:id="1044914412">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7953398">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060973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5356855">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57977289">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439880">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3870702">
      <w:bodyDiv w:val="1"/>
      <w:marLeft w:val="0"/>
      <w:marRight w:val="0"/>
      <w:marTop w:val="0"/>
      <w:marBottom w:val="0"/>
      <w:divBdr>
        <w:top w:val="none" w:sz="0" w:space="0" w:color="auto"/>
        <w:left w:val="none" w:sz="0" w:space="0" w:color="auto"/>
        <w:bottom w:val="none" w:sz="0" w:space="0" w:color="auto"/>
        <w:right w:val="none" w:sz="0" w:space="0" w:color="auto"/>
      </w:divBdr>
    </w:div>
    <w:div w:id="1064911912">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7991858">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053738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3965437">
      <w:bodyDiv w:val="1"/>
      <w:marLeft w:val="0"/>
      <w:marRight w:val="0"/>
      <w:marTop w:val="0"/>
      <w:marBottom w:val="0"/>
      <w:divBdr>
        <w:top w:val="none" w:sz="0" w:space="0" w:color="auto"/>
        <w:left w:val="none" w:sz="0" w:space="0" w:color="auto"/>
        <w:bottom w:val="none" w:sz="0" w:space="0" w:color="auto"/>
        <w:right w:val="none" w:sz="0" w:space="0" w:color="auto"/>
      </w:divBdr>
    </w:div>
    <w:div w:id="1075324642">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7746924">
      <w:bodyDiv w:val="1"/>
      <w:marLeft w:val="0"/>
      <w:marRight w:val="0"/>
      <w:marTop w:val="0"/>
      <w:marBottom w:val="0"/>
      <w:divBdr>
        <w:top w:val="none" w:sz="0" w:space="0" w:color="auto"/>
        <w:left w:val="none" w:sz="0" w:space="0" w:color="auto"/>
        <w:bottom w:val="none" w:sz="0" w:space="0" w:color="auto"/>
        <w:right w:val="none" w:sz="0" w:space="0" w:color="auto"/>
      </w:divBdr>
    </w:div>
    <w:div w:id="1078865647">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45667">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84761491">
      <w:bodyDiv w:val="1"/>
      <w:marLeft w:val="0"/>
      <w:marRight w:val="0"/>
      <w:marTop w:val="0"/>
      <w:marBottom w:val="0"/>
      <w:divBdr>
        <w:top w:val="none" w:sz="0" w:space="0" w:color="auto"/>
        <w:left w:val="none" w:sz="0" w:space="0" w:color="auto"/>
        <w:bottom w:val="none" w:sz="0" w:space="0" w:color="auto"/>
        <w:right w:val="none" w:sz="0" w:space="0" w:color="auto"/>
      </w:divBdr>
    </w:div>
    <w:div w:id="1088044539">
      <w:bodyDiv w:val="1"/>
      <w:marLeft w:val="0"/>
      <w:marRight w:val="0"/>
      <w:marTop w:val="0"/>
      <w:marBottom w:val="0"/>
      <w:divBdr>
        <w:top w:val="none" w:sz="0" w:space="0" w:color="auto"/>
        <w:left w:val="none" w:sz="0" w:space="0" w:color="auto"/>
        <w:bottom w:val="none" w:sz="0" w:space="0" w:color="auto"/>
        <w:right w:val="none" w:sz="0" w:space="0" w:color="auto"/>
      </w:divBdr>
    </w:div>
    <w:div w:id="1088305798">
      <w:bodyDiv w:val="1"/>
      <w:marLeft w:val="0"/>
      <w:marRight w:val="0"/>
      <w:marTop w:val="0"/>
      <w:marBottom w:val="0"/>
      <w:divBdr>
        <w:top w:val="none" w:sz="0" w:space="0" w:color="auto"/>
        <w:left w:val="none" w:sz="0" w:space="0" w:color="auto"/>
        <w:bottom w:val="none" w:sz="0" w:space="0" w:color="auto"/>
        <w:right w:val="none" w:sz="0" w:space="0" w:color="auto"/>
      </w:divBdr>
    </w:div>
    <w:div w:id="1089699244">
      <w:bodyDiv w:val="1"/>
      <w:marLeft w:val="0"/>
      <w:marRight w:val="0"/>
      <w:marTop w:val="0"/>
      <w:marBottom w:val="0"/>
      <w:divBdr>
        <w:top w:val="none" w:sz="0" w:space="0" w:color="auto"/>
        <w:left w:val="none" w:sz="0" w:space="0" w:color="auto"/>
        <w:bottom w:val="none" w:sz="0" w:space="0" w:color="auto"/>
        <w:right w:val="none" w:sz="0" w:space="0" w:color="auto"/>
      </w:divBdr>
    </w:div>
    <w:div w:id="1091004165">
      <w:bodyDiv w:val="1"/>
      <w:marLeft w:val="0"/>
      <w:marRight w:val="0"/>
      <w:marTop w:val="0"/>
      <w:marBottom w:val="0"/>
      <w:divBdr>
        <w:top w:val="none" w:sz="0" w:space="0" w:color="auto"/>
        <w:left w:val="none" w:sz="0" w:space="0" w:color="auto"/>
        <w:bottom w:val="none" w:sz="0" w:space="0" w:color="auto"/>
        <w:right w:val="none" w:sz="0" w:space="0" w:color="auto"/>
      </w:divBdr>
    </w:div>
    <w:div w:id="1093085138">
      <w:bodyDiv w:val="1"/>
      <w:marLeft w:val="0"/>
      <w:marRight w:val="0"/>
      <w:marTop w:val="0"/>
      <w:marBottom w:val="0"/>
      <w:divBdr>
        <w:top w:val="none" w:sz="0" w:space="0" w:color="auto"/>
        <w:left w:val="none" w:sz="0" w:space="0" w:color="auto"/>
        <w:bottom w:val="none" w:sz="0" w:space="0" w:color="auto"/>
        <w:right w:val="none" w:sz="0" w:space="0" w:color="auto"/>
      </w:divBdr>
    </w:div>
    <w:div w:id="1094279124">
      <w:bodyDiv w:val="1"/>
      <w:marLeft w:val="0"/>
      <w:marRight w:val="0"/>
      <w:marTop w:val="0"/>
      <w:marBottom w:val="0"/>
      <w:divBdr>
        <w:top w:val="none" w:sz="0" w:space="0" w:color="auto"/>
        <w:left w:val="none" w:sz="0" w:space="0" w:color="auto"/>
        <w:bottom w:val="none" w:sz="0" w:space="0" w:color="auto"/>
        <w:right w:val="none" w:sz="0" w:space="0" w:color="auto"/>
      </w:divBdr>
    </w:div>
    <w:div w:id="1094403450">
      <w:bodyDiv w:val="1"/>
      <w:marLeft w:val="0"/>
      <w:marRight w:val="0"/>
      <w:marTop w:val="0"/>
      <w:marBottom w:val="0"/>
      <w:divBdr>
        <w:top w:val="none" w:sz="0" w:space="0" w:color="auto"/>
        <w:left w:val="none" w:sz="0" w:space="0" w:color="auto"/>
        <w:bottom w:val="none" w:sz="0" w:space="0" w:color="auto"/>
        <w:right w:val="none" w:sz="0" w:space="0" w:color="auto"/>
      </w:divBdr>
    </w:div>
    <w:div w:id="1094739989">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7407956">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8407395">
      <w:bodyDiv w:val="1"/>
      <w:marLeft w:val="0"/>
      <w:marRight w:val="0"/>
      <w:marTop w:val="0"/>
      <w:marBottom w:val="0"/>
      <w:divBdr>
        <w:top w:val="none" w:sz="0" w:space="0" w:color="auto"/>
        <w:left w:val="none" w:sz="0" w:space="0" w:color="auto"/>
        <w:bottom w:val="none" w:sz="0" w:space="0" w:color="auto"/>
        <w:right w:val="none" w:sz="0" w:space="0" w:color="auto"/>
      </w:divBdr>
    </w:div>
    <w:div w:id="1099328766">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0564902">
      <w:bodyDiv w:val="1"/>
      <w:marLeft w:val="0"/>
      <w:marRight w:val="0"/>
      <w:marTop w:val="0"/>
      <w:marBottom w:val="0"/>
      <w:divBdr>
        <w:top w:val="none" w:sz="0" w:space="0" w:color="auto"/>
        <w:left w:val="none" w:sz="0" w:space="0" w:color="auto"/>
        <w:bottom w:val="none" w:sz="0" w:space="0" w:color="auto"/>
        <w:right w:val="none" w:sz="0" w:space="0" w:color="auto"/>
      </w:divBdr>
    </w:div>
    <w:div w:id="1100834444">
      <w:bodyDiv w:val="1"/>
      <w:marLeft w:val="0"/>
      <w:marRight w:val="0"/>
      <w:marTop w:val="0"/>
      <w:marBottom w:val="0"/>
      <w:divBdr>
        <w:top w:val="none" w:sz="0" w:space="0" w:color="auto"/>
        <w:left w:val="none" w:sz="0" w:space="0" w:color="auto"/>
        <w:bottom w:val="none" w:sz="0" w:space="0" w:color="auto"/>
        <w:right w:val="none" w:sz="0" w:space="0" w:color="auto"/>
      </w:divBdr>
    </w:div>
    <w:div w:id="1100837139">
      <w:bodyDiv w:val="1"/>
      <w:marLeft w:val="0"/>
      <w:marRight w:val="0"/>
      <w:marTop w:val="0"/>
      <w:marBottom w:val="0"/>
      <w:divBdr>
        <w:top w:val="none" w:sz="0" w:space="0" w:color="auto"/>
        <w:left w:val="none" w:sz="0" w:space="0" w:color="auto"/>
        <w:bottom w:val="none" w:sz="0" w:space="0" w:color="auto"/>
        <w:right w:val="none" w:sz="0" w:space="0" w:color="auto"/>
      </w:divBdr>
    </w:div>
    <w:div w:id="1101412569">
      <w:bodyDiv w:val="1"/>
      <w:marLeft w:val="0"/>
      <w:marRight w:val="0"/>
      <w:marTop w:val="0"/>
      <w:marBottom w:val="0"/>
      <w:divBdr>
        <w:top w:val="none" w:sz="0" w:space="0" w:color="auto"/>
        <w:left w:val="none" w:sz="0" w:space="0" w:color="auto"/>
        <w:bottom w:val="none" w:sz="0" w:space="0" w:color="auto"/>
        <w:right w:val="none" w:sz="0" w:space="0" w:color="auto"/>
      </w:divBdr>
    </w:div>
    <w:div w:id="110153278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2452075">
      <w:bodyDiv w:val="1"/>
      <w:marLeft w:val="0"/>
      <w:marRight w:val="0"/>
      <w:marTop w:val="0"/>
      <w:marBottom w:val="0"/>
      <w:divBdr>
        <w:top w:val="none" w:sz="0" w:space="0" w:color="auto"/>
        <w:left w:val="none" w:sz="0" w:space="0" w:color="auto"/>
        <w:bottom w:val="none" w:sz="0" w:space="0" w:color="auto"/>
        <w:right w:val="none" w:sz="0" w:space="0" w:color="auto"/>
      </w:divBdr>
    </w:div>
    <w:div w:id="1104422612">
      <w:bodyDiv w:val="1"/>
      <w:marLeft w:val="0"/>
      <w:marRight w:val="0"/>
      <w:marTop w:val="0"/>
      <w:marBottom w:val="0"/>
      <w:divBdr>
        <w:top w:val="none" w:sz="0" w:space="0" w:color="auto"/>
        <w:left w:val="none" w:sz="0" w:space="0" w:color="auto"/>
        <w:bottom w:val="none" w:sz="0" w:space="0" w:color="auto"/>
        <w:right w:val="none" w:sz="0" w:space="0" w:color="auto"/>
      </w:divBdr>
    </w:div>
    <w:div w:id="1105464324">
      <w:bodyDiv w:val="1"/>
      <w:marLeft w:val="0"/>
      <w:marRight w:val="0"/>
      <w:marTop w:val="0"/>
      <w:marBottom w:val="0"/>
      <w:divBdr>
        <w:top w:val="none" w:sz="0" w:space="0" w:color="auto"/>
        <w:left w:val="none" w:sz="0" w:space="0" w:color="auto"/>
        <w:bottom w:val="none" w:sz="0" w:space="0" w:color="auto"/>
        <w:right w:val="none" w:sz="0" w:space="0" w:color="auto"/>
      </w:divBdr>
    </w:div>
    <w:div w:id="1106576124">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07650">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09811564">
      <w:bodyDiv w:val="1"/>
      <w:marLeft w:val="0"/>
      <w:marRight w:val="0"/>
      <w:marTop w:val="0"/>
      <w:marBottom w:val="0"/>
      <w:divBdr>
        <w:top w:val="none" w:sz="0" w:space="0" w:color="auto"/>
        <w:left w:val="none" w:sz="0" w:space="0" w:color="auto"/>
        <w:bottom w:val="none" w:sz="0" w:space="0" w:color="auto"/>
        <w:right w:val="none" w:sz="0" w:space="0" w:color="auto"/>
      </w:divBdr>
    </w:div>
    <w:div w:id="1109935596">
      <w:bodyDiv w:val="1"/>
      <w:marLeft w:val="0"/>
      <w:marRight w:val="0"/>
      <w:marTop w:val="0"/>
      <w:marBottom w:val="0"/>
      <w:divBdr>
        <w:top w:val="none" w:sz="0" w:space="0" w:color="auto"/>
        <w:left w:val="none" w:sz="0" w:space="0" w:color="auto"/>
        <w:bottom w:val="none" w:sz="0" w:space="0" w:color="auto"/>
        <w:right w:val="none" w:sz="0" w:space="0" w:color="auto"/>
      </w:divBdr>
    </w:div>
    <w:div w:id="1111434150">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4902194">
      <w:bodyDiv w:val="1"/>
      <w:marLeft w:val="0"/>
      <w:marRight w:val="0"/>
      <w:marTop w:val="0"/>
      <w:marBottom w:val="0"/>
      <w:divBdr>
        <w:top w:val="none" w:sz="0" w:space="0" w:color="auto"/>
        <w:left w:val="none" w:sz="0" w:space="0" w:color="auto"/>
        <w:bottom w:val="none" w:sz="0" w:space="0" w:color="auto"/>
        <w:right w:val="none" w:sz="0" w:space="0" w:color="auto"/>
      </w:divBdr>
    </w:div>
    <w:div w:id="1116101319">
      <w:bodyDiv w:val="1"/>
      <w:marLeft w:val="0"/>
      <w:marRight w:val="0"/>
      <w:marTop w:val="0"/>
      <w:marBottom w:val="0"/>
      <w:divBdr>
        <w:top w:val="none" w:sz="0" w:space="0" w:color="auto"/>
        <w:left w:val="none" w:sz="0" w:space="0" w:color="auto"/>
        <w:bottom w:val="none" w:sz="0" w:space="0" w:color="auto"/>
        <w:right w:val="none" w:sz="0" w:space="0" w:color="auto"/>
      </w:divBdr>
    </w:div>
    <w:div w:id="1117290378">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3616558">
      <w:bodyDiv w:val="1"/>
      <w:marLeft w:val="0"/>
      <w:marRight w:val="0"/>
      <w:marTop w:val="0"/>
      <w:marBottom w:val="0"/>
      <w:divBdr>
        <w:top w:val="none" w:sz="0" w:space="0" w:color="auto"/>
        <w:left w:val="none" w:sz="0" w:space="0" w:color="auto"/>
        <w:bottom w:val="none" w:sz="0" w:space="0" w:color="auto"/>
        <w:right w:val="none" w:sz="0" w:space="0" w:color="auto"/>
      </w:divBdr>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5153040">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6771541">
      <w:bodyDiv w:val="1"/>
      <w:marLeft w:val="0"/>
      <w:marRight w:val="0"/>
      <w:marTop w:val="0"/>
      <w:marBottom w:val="0"/>
      <w:divBdr>
        <w:top w:val="none" w:sz="0" w:space="0" w:color="auto"/>
        <w:left w:val="none" w:sz="0" w:space="0" w:color="auto"/>
        <w:bottom w:val="none" w:sz="0" w:space="0" w:color="auto"/>
        <w:right w:val="none" w:sz="0" w:space="0" w:color="auto"/>
      </w:divBdr>
    </w:div>
    <w:div w:id="112901406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0827932">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7062846">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0072067">
      <w:bodyDiv w:val="1"/>
      <w:marLeft w:val="0"/>
      <w:marRight w:val="0"/>
      <w:marTop w:val="0"/>
      <w:marBottom w:val="0"/>
      <w:divBdr>
        <w:top w:val="none" w:sz="0" w:space="0" w:color="auto"/>
        <w:left w:val="none" w:sz="0" w:space="0" w:color="auto"/>
        <w:bottom w:val="none" w:sz="0" w:space="0" w:color="auto"/>
        <w:right w:val="none" w:sz="0" w:space="0" w:color="auto"/>
      </w:divBdr>
    </w:div>
    <w:div w:id="1140423833">
      <w:bodyDiv w:val="1"/>
      <w:marLeft w:val="0"/>
      <w:marRight w:val="0"/>
      <w:marTop w:val="0"/>
      <w:marBottom w:val="0"/>
      <w:divBdr>
        <w:top w:val="none" w:sz="0" w:space="0" w:color="auto"/>
        <w:left w:val="none" w:sz="0" w:space="0" w:color="auto"/>
        <w:bottom w:val="none" w:sz="0" w:space="0" w:color="auto"/>
        <w:right w:val="none" w:sz="0" w:space="0" w:color="auto"/>
      </w:divBdr>
    </w:div>
    <w:div w:id="1145392317">
      <w:bodyDiv w:val="1"/>
      <w:marLeft w:val="0"/>
      <w:marRight w:val="0"/>
      <w:marTop w:val="0"/>
      <w:marBottom w:val="0"/>
      <w:divBdr>
        <w:top w:val="none" w:sz="0" w:space="0" w:color="auto"/>
        <w:left w:val="none" w:sz="0" w:space="0" w:color="auto"/>
        <w:bottom w:val="none" w:sz="0" w:space="0" w:color="auto"/>
        <w:right w:val="none" w:sz="0" w:space="0" w:color="auto"/>
      </w:divBdr>
    </w:div>
    <w:div w:id="1145466109">
      <w:bodyDiv w:val="1"/>
      <w:marLeft w:val="0"/>
      <w:marRight w:val="0"/>
      <w:marTop w:val="0"/>
      <w:marBottom w:val="0"/>
      <w:divBdr>
        <w:top w:val="none" w:sz="0" w:space="0" w:color="auto"/>
        <w:left w:val="none" w:sz="0" w:space="0" w:color="auto"/>
        <w:bottom w:val="none" w:sz="0" w:space="0" w:color="auto"/>
        <w:right w:val="none" w:sz="0" w:space="0" w:color="auto"/>
      </w:divBdr>
    </w:div>
    <w:div w:id="1146169853">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48739398">
      <w:bodyDiv w:val="1"/>
      <w:marLeft w:val="0"/>
      <w:marRight w:val="0"/>
      <w:marTop w:val="0"/>
      <w:marBottom w:val="0"/>
      <w:divBdr>
        <w:top w:val="none" w:sz="0" w:space="0" w:color="auto"/>
        <w:left w:val="none" w:sz="0" w:space="0" w:color="auto"/>
        <w:bottom w:val="none" w:sz="0" w:space="0" w:color="auto"/>
        <w:right w:val="none" w:sz="0" w:space="0" w:color="auto"/>
      </w:divBdr>
    </w:div>
    <w:div w:id="1152675314">
      <w:bodyDiv w:val="1"/>
      <w:marLeft w:val="0"/>
      <w:marRight w:val="0"/>
      <w:marTop w:val="0"/>
      <w:marBottom w:val="0"/>
      <w:divBdr>
        <w:top w:val="none" w:sz="0" w:space="0" w:color="auto"/>
        <w:left w:val="none" w:sz="0" w:space="0" w:color="auto"/>
        <w:bottom w:val="none" w:sz="0" w:space="0" w:color="auto"/>
        <w:right w:val="none" w:sz="0" w:space="0" w:color="auto"/>
      </w:divBdr>
    </w:div>
    <w:div w:id="1153134896">
      <w:bodyDiv w:val="1"/>
      <w:marLeft w:val="0"/>
      <w:marRight w:val="0"/>
      <w:marTop w:val="0"/>
      <w:marBottom w:val="0"/>
      <w:divBdr>
        <w:top w:val="none" w:sz="0" w:space="0" w:color="auto"/>
        <w:left w:val="none" w:sz="0" w:space="0" w:color="auto"/>
        <w:bottom w:val="none" w:sz="0" w:space="0" w:color="auto"/>
        <w:right w:val="none" w:sz="0" w:space="0" w:color="auto"/>
      </w:divBdr>
    </w:div>
    <w:div w:id="1153334168">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5800966">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58812535">
      <w:bodyDiv w:val="1"/>
      <w:marLeft w:val="0"/>
      <w:marRight w:val="0"/>
      <w:marTop w:val="0"/>
      <w:marBottom w:val="0"/>
      <w:divBdr>
        <w:top w:val="none" w:sz="0" w:space="0" w:color="auto"/>
        <w:left w:val="none" w:sz="0" w:space="0" w:color="auto"/>
        <w:bottom w:val="none" w:sz="0" w:space="0" w:color="auto"/>
        <w:right w:val="none" w:sz="0" w:space="0" w:color="auto"/>
      </w:divBdr>
    </w:div>
    <w:div w:id="1159150302">
      <w:bodyDiv w:val="1"/>
      <w:marLeft w:val="0"/>
      <w:marRight w:val="0"/>
      <w:marTop w:val="0"/>
      <w:marBottom w:val="0"/>
      <w:divBdr>
        <w:top w:val="none" w:sz="0" w:space="0" w:color="auto"/>
        <w:left w:val="none" w:sz="0" w:space="0" w:color="auto"/>
        <w:bottom w:val="none" w:sz="0" w:space="0" w:color="auto"/>
        <w:right w:val="none" w:sz="0" w:space="0" w:color="auto"/>
      </w:divBdr>
    </w:div>
    <w:div w:id="1159661581">
      <w:bodyDiv w:val="1"/>
      <w:marLeft w:val="0"/>
      <w:marRight w:val="0"/>
      <w:marTop w:val="0"/>
      <w:marBottom w:val="0"/>
      <w:divBdr>
        <w:top w:val="none" w:sz="0" w:space="0" w:color="auto"/>
        <w:left w:val="none" w:sz="0" w:space="0" w:color="auto"/>
        <w:bottom w:val="none" w:sz="0" w:space="0" w:color="auto"/>
        <w:right w:val="none" w:sz="0" w:space="0" w:color="auto"/>
      </w:divBdr>
    </w:div>
    <w:div w:id="1159731814">
      <w:bodyDiv w:val="1"/>
      <w:marLeft w:val="0"/>
      <w:marRight w:val="0"/>
      <w:marTop w:val="0"/>
      <w:marBottom w:val="0"/>
      <w:divBdr>
        <w:top w:val="none" w:sz="0" w:space="0" w:color="auto"/>
        <w:left w:val="none" w:sz="0" w:space="0" w:color="auto"/>
        <w:bottom w:val="none" w:sz="0" w:space="0" w:color="auto"/>
        <w:right w:val="none" w:sz="0" w:space="0" w:color="auto"/>
      </w:divBdr>
    </w:div>
    <w:div w:id="1160930497">
      <w:bodyDiv w:val="1"/>
      <w:marLeft w:val="0"/>
      <w:marRight w:val="0"/>
      <w:marTop w:val="0"/>
      <w:marBottom w:val="0"/>
      <w:divBdr>
        <w:top w:val="none" w:sz="0" w:space="0" w:color="auto"/>
        <w:left w:val="none" w:sz="0" w:space="0" w:color="auto"/>
        <w:bottom w:val="none" w:sz="0" w:space="0" w:color="auto"/>
        <w:right w:val="none" w:sz="0" w:space="0" w:color="auto"/>
      </w:divBdr>
    </w:div>
    <w:div w:id="1165709352">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68134315">
      <w:bodyDiv w:val="1"/>
      <w:marLeft w:val="0"/>
      <w:marRight w:val="0"/>
      <w:marTop w:val="0"/>
      <w:marBottom w:val="0"/>
      <w:divBdr>
        <w:top w:val="none" w:sz="0" w:space="0" w:color="auto"/>
        <w:left w:val="none" w:sz="0" w:space="0" w:color="auto"/>
        <w:bottom w:val="none" w:sz="0" w:space="0" w:color="auto"/>
        <w:right w:val="none" w:sz="0" w:space="0" w:color="auto"/>
      </w:divBdr>
    </w:div>
    <w:div w:id="1169717207">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1721806">
      <w:bodyDiv w:val="1"/>
      <w:marLeft w:val="0"/>
      <w:marRight w:val="0"/>
      <w:marTop w:val="0"/>
      <w:marBottom w:val="0"/>
      <w:divBdr>
        <w:top w:val="none" w:sz="0" w:space="0" w:color="auto"/>
        <w:left w:val="none" w:sz="0" w:space="0" w:color="auto"/>
        <w:bottom w:val="none" w:sz="0" w:space="0" w:color="auto"/>
        <w:right w:val="none" w:sz="0" w:space="0" w:color="auto"/>
      </w:divBdr>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4757624">
      <w:bodyDiv w:val="1"/>
      <w:marLeft w:val="0"/>
      <w:marRight w:val="0"/>
      <w:marTop w:val="0"/>
      <w:marBottom w:val="0"/>
      <w:divBdr>
        <w:top w:val="none" w:sz="0" w:space="0" w:color="auto"/>
        <w:left w:val="none" w:sz="0" w:space="0" w:color="auto"/>
        <w:bottom w:val="none" w:sz="0" w:space="0" w:color="auto"/>
        <w:right w:val="none" w:sz="0" w:space="0" w:color="auto"/>
      </w:divBdr>
    </w:div>
    <w:div w:id="1175264874">
      <w:bodyDiv w:val="1"/>
      <w:marLeft w:val="0"/>
      <w:marRight w:val="0"/>
      <w:marTop w:val="0"/>
      <w:marBottom w:val="0"/>
      <w:divBdr>
        <w:top w:val="none" w:sz="0" w:space="0" w:color="auto"/>
        <w:left w:val="none" w:sz="0" w:space="0" w:color="auto"/>
        <w:bottom w:val="none" w:sz="0" w:space="0" w:color="auto"/>
        <w:right w:val="none" w:sz="0" w:space="0" w:color="auto"/>
      </w:divBdr>
    </w:div>
    <w:div w:id="1176110021">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17828">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79852149">
      <w:bodyDiv w:val="1"/>
      <w:marLeft w:val="0"/>
      <w:marRight w:val="0"/>
      <w:marTop w:val="0"/>
      <w:marBottom w:val="0"/>
      <w:divBdr>
        <w:top w:val="none" w:sz="0" w:space="0" w:color="auto"/>
        <w:left w:val="none" w:sz="0" w:space="0" w:color="auto"/>
        <w:bottom w:val="none" w:sz="0" w:space="0" w:color="auto"/>
        <w:right w:val="none" w:sz="0" w:space="0" w:color="auto"/>
      </w:divBdr>
    </w:div>
    <w:div w:id="1181629718">
      <w:bodyDiv w:val="1"/>
      <w:marLeft w:val="0"/>
      <w:marRight w:val="0"/>
      <w:marTop w:val="0"/>
      <w:marBottom w:val="0"/>
      <w:divBdr>
        <w:top w:val="none" w:sz="0" w:space="0" w:color="auto"/>
        <w:left w:val="none" w:sz="0" w:space="0" w:color="auto"/>
        <w:bottom w:val="none" w:sz="0" w:space="0" w:color="auto"/>
        <w:right w:val="none" w:sz="0" w:space="0" w:color="auto"/>
      </w:divBdr>
    </w:div>
    <w:div w:id="1181898168">
      <w:bodyDiv w:val="1"/>
      <w:marLeft w:val="0"/>
      <w:marRight w:val="0"/>
      <w:marTop w:val="0"/>
      <w:marBottom w:val="0"/>
      <w:divBdr>
        <w:top w:val="none" w:sz="0" w:space="0" w:color="auto"/>
        <w:left w:val="none" w:sz="0" w:space="0" w:color="auto"/>
        <w:bottom w:val="none" w:sz="0" w:space="0" w:color="auto"/>
        <w:right w:val="none" w:sz="0" w:space="0" w:color="auto"/>
      </w:divBdr>
    </w:div>
    <w:div w:id="1183327353">
      <w:bodyDiv w:val="1"/>
      <w:marLeft w:val="0"/>
      <w:marRight w:val="0"/>
      <w:marTop w:val="0"/>
      <w:marBottom w:val="0"/>
      <w:divBdr>
        <w:top w:val="none" w:sz="0" w:space="0" w:color="auto"/>
        <w:left w:val="none" w:sz="0" w:space="0" w:color="auto"/>
        <w:bottom w:val="none" w:sz="0" w:space="0" w:color="auto"/>
        <w:right w:val="none" w:sz="0" w:space="0" w:color="auto"/>
      </w:divBdr>
    </w:div>
    <w:div w:id="1184394182">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89180787">
      <w:bodyDiv w:val="1"/>
      <w:marLeft w:val="0"/>
      <w:marRight w:val="0"/>
      <w:marTop w:val="0"/>
      <w:marBottom w:val="0"/>
      <w:divBdr>
        <w:top w:val="none" w:sz="0" w:space="0" w:color="auto"/>
        <w:left w:val="none" w:sz="0" w:space="0" w:color="auto"/>
        <w:bottom w:val="none" w:sz="0" w:space="0" w:color="auto"/>
        <w:right w:val="none" w:sz="0" w:space="0" w:color="auto"/>
      </w:divBdr>
    </w:div>
    <w:div w:id="1190024413">
      <w:bodyDiv w:val="1"/>
      <w:marLeft w:val="0"/>
      <w:marRight w:val="0"/>
      <w:marTop w:val="0"/>
      <w:marBottom w:val="0"/>
      <w:divBdr>
        <w:top w:val="none" w:sz="0" w:space="0" w:color="auto"/>
        <w:left w:val="none" w:sz="0" w:space="0" w:color="auto"/>
        <w:bottom w:val="none" w:sz="0" w:space="0" w:color="auto"/>
        <w:right w:val="none" w:sz="0" w:space="0" w:color="auto"/>
      </w:divBdr>
    </w:div>
    <w:div w:id="1193150860">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5197209">
      <w:bodyDiv w:val="1"/>
      <w:marLeft w:val="0"/>
      <w:marRight w:val="0"/>
      <w:marTop w:val="0"/>
      <w:marBottom w:val="0"/>
      <w:divBdr>
        <w:top w:val="none" w:sz="0" w:space="0" w:color="auto"/>
        <w:left w:val="none" w:sz="0" w:space="0" w:color="auto"/>
        <w:bottom w:val="none" w:sz="0" w:space="0" w:color="auto"/>
        <w:right w:val="none" w:sz="0" w:space="0" w:color="auto"/>
      </w:divBdr>
    </w:div>
    <w:div w:id="1195267327">
      <w:bodyDiv w:val="1"/>
      <w:marLeft w:val="0"/>
      <w:marRight w:val="0"/>
      <w:marTop w:val="0"/>
      <w:marBottom w:val="0"/>
      <w:divBdr>
        <w:top w:val="none" w:sz="0" w:space="0" w:color="auto"/>
        <w:left w:val="none" w:sz="0" w:space="0" w:color="auto"/>
        <w:bottom w:val="none" w:sz="0" w:space="0" w:color="auto"/>
        <w:right w:val="none" w:sz="0" w:space="0" w:color="auto"/>
      </w:divBdr>
    </w:div>
    <w:div w:id="1196888724">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8153599">
      <w:bodyDiv w:val="1"/>
      <w:marLeft w:val="0"/>
      <w:marRight w:val="0"/>
      <w:marTop w:val="0"/>
      <w:marBottom w:val="0"/>
      <w:divBdr>
        <w:top w:val="none" w:sz="0" w:space="0" w:color="auto"/>
        <w:left w:val="none" w:sz="0" w:space="0" w:color="auto"/>
        <w:bottom w:val="none" w:sz="0" w:space="0" w:color="auto"/>
        <w:right w:val="none" w:sz="0" w:space="0" w:color="auto"/>
      </w:divBdr>
    </w:div>
    <w:div w:id="1198935593">
      <w:bodyDiv w:val="1"/>
      <w:marLeft w:val="0"/>
      <w:marRight w:val="0"/>
      <w:marTop w:val="0"/>
      <w:marBottom w:val="0"/>
      <w:divBdr>
        <w:top w:val="none" w:sz="0" w:space="0" w:color="auto"/>
        <w:left w:val="none" w:sz="0" w:space="0" w:color="auto"/>
        <w:bottom w:val="none" w:sz="0" w:space="0" w:color="auto"/>
        <w:right w:val="none" w:sz="0" w:space="0" w:color="auto"/>
      </w:divBdr>
    </w:div>
    <w:div w:id="1199127102">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1169182">
      <w:bodyDiv w:val="1"/>
      <w:marLeft w:val="0"/>
      <w:marRight w:val="0"/>
      <w:marTop w:val="0"/>
      <w:marBottom w:val="0"/>
      <w:divBdr>
        <w:top w:val="none" w:sz="0" w:space="0" w:color="auto"/>
        <w:left w:val="none" w:sz="0" w:space="0" w:color="auto"/>
        <w:bottom w:val="none" w:sz="0" w:space="0" w:color="auto"/>
        <w:right w:val="none" w:sz="0" w:space="0" w:color="auto"/>
      </w:divBdr>
    </w:div>
    <w:div w:id="1202790239">
      <w:bodyDiv w:val="1"/>
      <w:marLeft w:val="0"/>
      <w:marRight w:val="0"/>
      <w:marTop w:val="0"/>
      <w:marBottom w:val="0"/>
      <w:divBdr>
        <w:top w:val="none" w:sz="0" w:space="0" w:color="auto"/>
        <w:left w:val="none" w:sz="0" w:space="0" w:color="auto"/>
        <w:bottom w:val="none" w:sz="0" w:space="0" w:color="auto"/>
        <w:right w:val="none" w:sz="0" w:space="0" w:color="auto"/>
      </w:divBdr>
    </w:div>
    <w:div w:id="120286579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173098">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2885822">
      <w:bodyDiv w:val="1"/>
      <w:marLeft w:val="0"/>
      <w:marRight w:val="0"/>
      <w:marTop w:val="0"/>
      <w:marBottom w:val="0"/>
      <w:divBdr>
        <w:top w:val="none" w:sz="0" w:space="0" w:color="auto"/>
        <w:left w:val="none" w:sz="0" w:space="0" w:color="auto"/>
        <w:bottom w:val="none" w:sz="0" w:space="0" w:color="auto"/>
        <w:right w:val="none" w:sz="0" w:space="0" w:color="auto"/>
      </w:divBdr>
    </w:div>
    <w:div w:id="1214923542">
      <w:bodyDiv w:val="1"/>
      <w:marLeft w:val="0"/>
      <w:marRight w:val="0"/>
      <w:marTop w:val="0"/>
      <w:marBottom w:val="0"/>
      <w:divBdr>
        <w:top w:val="none" w:sz="0" w:space="0" w:color="auto"/>
        <w:left w:val="none" w:sz="0" w:space="0" w:color="auto"/>
        <w:bottom w:val="none" w:sz="0" w:space="0" w:color="auto"/>
        <w:right w:val="none" w:sz="0" w:space="0" w:color="auto"/>
      </w:divBdr>
    </w:div>
    <w:div w:id="1215003111">
      <w:bodyDiv w:val="1"/>
      <w:marLeft w:val="0"/>
      <w:marRight w:val="0"/>
      <w:marTop w:val="0"/>
      <w:marBottom w:val="0"/>
      <w:divBdr>
        <w:top w:val="none" w:sz="0" w:space="0" w:color="auto"/>
        <w:left w:val="none" w:sz="0" w:space="0" w:color="auto"/>
        <w:bottom w:val="none" w:sz="0" w:space="0" w:color="auto"/>
        <w:right w:val="none" w:sz="0" w:space="0" w:color="auto"/>
      </w:divBdr>
    </w:div>
    <w:div w:id="1215315432">
      <w:bodyDiv w:val="1"/>
      <w:marLeft w:val="0"/>
      <w:marRight w:val="0"/>
      <w:marTop w:val="0"/>
      <w:marBottom w:val="0"/>
      <w:divBdr>
        <w:top w:val="none" w:sz="0" w:space="0" w:color="auto"/>
        <w:left w:val="none" w:sz="0" w:space="0" w:color="auto"/>
        <w:bottom w:val="none" w:sz="0" w:space="0" w:color="auto"/>
        <w:right w:val="none" w:sz="0" w:space="0" w:color="auto"/>
      </w:divBdr>
    </w:div>
    <w:div w:id="1215580503">
      <w:bodyDiv w:val="1"/>
      <w:marLeft w:val="0"/>
      <w:marRight w:val="0"/>
      <w:marTop w:val="0"/>
      <w:marBottom w:val="0"/>
      <w:divBdr>
        <w:top w:val="none" w:sz="0" w:space="0" w:color="auto"/>
        <w:left w:val="none" w:sz="0" w:space="0" w:color="auto"/>
        <w:bottom w:val="none" w:sz="0" w:space="0" w:color="auto"/>
        <w:right w:val="none" w:sz="0" w:space="0" w:color="auto"/>
      </w:divBdr>
    </w:div>
    <w:div w:id="1216352054">
      <w:bodyDiv w:val="1"/>
      <w:marLeft w:val="0"/>
      <w:marRight w:val="0"/>
      <w:marTop w:val="0"/>
      <w:marBottom w:val="0"/>
      <w:divBdr>
        <w:top w:val="none" w:sz="0" w:space="0" w:color="auto"/>
        <w:left w:val="none" w:sz="0" w:space="0" w:color="auto"/>
        <w:bottom w:val="none" w:sz="0" w:space="0" w:color="auto"/>
        <w:right w:val="none" w:sz="0" w:space="0" w:color="auto"/>
      </w:divBdr>
    </w:div>
    <w:div w:id="1216550196">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327144">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3709422">
      <w:bodyDiv w:val="1"/>
      <w:marLeft w:val="0"/>
      <w:marRight w:val="0"/>
      <w:marTop w:val="0"/>
      <w:marBottom w:val="0"/>
      <w:divBdr>
        <w:top w:val="none" w:sz="0" w:space="0" w:color="auto"/>
        <w:left w:val="none" w:sz="0" w:space="0" w:color="auto"/>
        <w:bottom w:val="none" w:sz="0" w:space="0" w:color="auto"/>
        <w:right w:val="none" w:sz="0" w:space="0" w:color="auto"/>
      </w:divBdr>
    </w:div>
    <w:div w:id="1223711465">
      <w:bodyDiv w:val="1"/>
      <w:marLeft w:val="0"/>
      <w:marRight w:val="0"/>
      <w:marTop w:val="0"/>
      <w:marBottom w:val="0"/>
      <w:divBdr>
        <w:top w:val="none" w:sz="0" w:space="0" w:color="auto"/>
        <w:left w:val="none" w:sz="0" w:space="0" w:color="auto"/>
        <w:bottom w:val="none" w:sz="0" w:space="0" w:color="auto"/>
        <w:right w:val="none" w:sz="0" w:space="0" w:color="auto"/>
      </w:divBdr>
    </w:div>
    <w:div w:id="1224105025">
      <w:bodyDiv w:val="1"/>
      <w:marLeft w:val="0"/>
      <w:marRight w:val="0"/>
      <w:marTop w:val="0"/>
      <w:marBottom w:val="0"/>
      <w:divBdr>
        <w:top w:val="none" w:sz="0" w:space="0" w:color="auto"/>
        <w:left w:val="none" w:sz="0" w:space="0" w:color="auto"/>
        <w:bottom w:val="none" w:sz="0" w:space="0" w:color="auto"/>
        <w:right w:val="none" w:sz="0" w:space="0" w:color="auto"/>
      </w:divBdr>
    </w:div>
    <w:div w:id="1225678972">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26530760">
      <w:bodyDiv w:val="1"/>
      <w:marLeft w:val="0"/>
      <w:marRight w:val="0"/>
      <w:marTop w:val="0"/>
      <w:marBottom w:val="0"/>
      <w:divBdr>
        <w:top w:val="none" w:sz="0" w:space="0" w:color="auto"/>
        <w:left w:val="none" w:sz="0" w:space="0" w:color="auto"/>
        <w:bottom w:val="none" w:sz="0" w:space="0" w:color="auto"/>
        <w:right w:val="none" w:sz="0" w:space="0" w:color="auto"/>
      </w:divBdr>
    </w:div>
    <w:div w:id="1227299466">
      <w:bodyDiv w:val="1"/>
      <w:marLeft w:val="0"/>
      <w:marRight w:val="0"/>
      <w:marTop w:val="0"/>
      <w:marBottom w:val="0"/>
      <w:divBdr>
        <w:top w:val="none" w:sz="0" w:space="0" w:color="auto"/>
        <w:left w:val="none" w:sz="0" w:space="0" w:color="auto"/>
        <w:bottom w:val="none" w:sz="0" w:space="0" w:color="auto"/>
        <w:right w:val="none" w:sz="0" w:space="0" w:color="auto"/>
      </w:divBdr>
    </w:div>
    <w:div w:id="1230460625">
      <w:bodyDiv w:val="1"/>
      <w:marLeft w:val="0"/>
      <w:marRight w:val="0"/>
      <w:marTop w:val="0"/>
      <w:marBottom w:val="0"/>
      <w:divBdr>
        <w:top w:val="none" w:sz="0" w:space="0" w:color="auto"/>
        <w:left w:val="none" w:sz="0" w:space="0" w:color="auto"/>
        <w:bottom w:val="none" w:sz="0" w:space="0" w:color="auto"/>
        <w:right w:val="none" w:sz="0" w:space="0" w:color="auto"/>
      </w:divBdr>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3351187">
      <w:bodyDiv w:val="1"/>
      <w:marLeft w:val="0"/>
      <w:marRight w:val="0"/>
      <w:marTop w:val="0"/>
      <w:marBottom w:val="0"/>
      <w:divBdr>
        <w:top w:val="none" w:sz="0" w:space="0" w:color="auto"/>
        <w:left w:val="none" w:sz="0" w:space="0" w:color="auto"/>
        <w:bottom w:val="none" w:sz="0" w:space="0" w:color="auto"/>
        <w:right w:val="none" w:sz="0" w:space="0" w:color="auto"/>
      </w:divBdr>
    </w:div>
    <w:div w:id="1235511549">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7477397">
      <w:bodyDiv w:val="1"/>
      <w:marLeft w:val="0"/>
      <w:marRight w:val="0"/>
      <w:marTop w:val="0"/>
      <w:marBottom w:val="0"/>
      <w:divBdr>
        <w:top w:val="none" w:sz="0" w:space="0" w:color="auto"/>
        <w:left w:val="none" w:sz="0" w:space="0" w:color="auto"/>
        <w:bottom w:val="none" w:sz="0" w:space="0" w:color="auto"/>
        <w:right w:val="none" w:sz="0" w:space="0" w:color="auto"/>
      </w:divBdr>
    </w:div>
    <w:div w:id="1237593106">
      <w:bodyDiv w:val="1"/>
      <w:marLeft w:val="0"/>
      <w:marRight w:val="0"/>
      <w:marTop w:val="0"/>
      <w:marBottom w:val="0"/>
      <w:divBdr>
        <w:top w:val="none" w:sz="0" w:space="0" w:color="auto"/>
        <w:left w:val="none" w:sz="0" w:space="0" w:color="auto"/>
        <w:bottom w:val="none" w:sz="0" w:space="0" w:color="auto"/>
        <w:right w:val="none" w:sz="0" w:space="0" w:color="auto"/>
      </w:divBdr>
    </w:div>
    <w:div w:id="123820144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0923">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1602057">
      <w:bodyDiv w:val="1"/>
      <w:marLeft w:val="0"/>
      <w:marRight w:val="0"/>
      <w:marTop w:val="0"/>
      <w:marBottom w:val="0"/>
      <w:divBdr>
        <w:top w:val="none" w:sz="0" w:space="0" w:color="auto"/>
        <w:left w:val="none" w:sz="0" w:space="0" w:color="auto"/>
        <w:bottom w:val="none" w:sz="0" w:space="0" w:color="auto"/>
        <w:right w:val="none" w:sz="0" w:space="0" w:color="auto"/>
      </w:divBdr>
    </w:div>
    <w:div w:id="1242062246">
      <w:bodyDiv w:val="1"/>
      <w:marLeft w:val="0"/>
      <w:marRight w:val="0"/>
      <w:marTop w:val="0"/>
      <w:marBottom w:val="0"/>
      <w:divBdr>
        <w:top w:val="none" w:sz="0" w:space="0" w:color="auto"/>
        <w:left w:val="none" w:sz="0" w:space="0" w:color="auto"/>
        <w:bottom w:val="none" w:sz="0" w:space="0" w:color="auto"/>
        <w:right w:val="none" w:sz="0" w:space="0" w:color="auto"/>
      </w:divBdr>
    </w:div>
    <w:div w:id="1242179552">
      <w:bodyDiv w:val="1"/>
      <w:marLeft w:val="0"/>
      <w:marRight w:val="0"/>
      <w:marTop w:val="0"/>
      <w:marBottom w:val="0"/>
      <w:divBdr>
        <w:top w:val="none" w:sz="0" w:space="0" w:color="auto"/>
        <w:left w:val="none" w:sz="0" w:space="0" w:color="auto"/>
        <w:bottom w:val="none" w:sz="0" w:space="0" w:color="auto"/>
        <w:right w:val="none" w:sz="0" w:space="0" w:color="auto"/>
      </w:divBdr>
    </w:div>
    <w:div w:id="1244409139">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46574353">
      <w:bodyDiv w:val="1"/>
      <w:marLeft w:val="0"/>
      <w:marRight w:val="0"/>
      <w:marTop w:val="0"/>
      <w:marBottom w:val="0"/>
      <w:divBdr>
        <w:top w:val="none" w:sz="0" w:space="0" w:color="auto"/>
        <w:left w:val="none" w:sz="0" w:space="0" w:color="auto"/>
        <w:bottom w:val="none" w:sz="0" w:space="0" w:color="auto"/>
        <w:right w:val="none" w:sz="0" w:space="0" w:color="auto"/>
      </w:divBdr>
    </w:div>
    <w:div w:id="1246652203">
      <w:bodyDiv w:val="1"/>
      <w:marLeft w:val="0"/>
      <w:marRight w:val="0"/>
      <w:marTop w:val="0"/>
      <w:marBottom w:val="0"/>
      <w:divBdr>
        <w:top w:val="none" w:sz="0" w:space="0" w:color="auto"/>
        <w:left w:val="none" w:sz="0" w:space="0" w:color="auto"/>
        <w:bottom w:val="none" w:sz="0" w:space="0" w:color="auto"/>
        <w:right w:val="none" w:sz="0" w:space="0" w:color="auto"/>
      </w:divBdr>
    </w:div>
    <w:div w:id="1247298789">
      <w:bodyDiv w:val="1"/>
      <w:marLeft w:val="0"/>
      <w:marRight w:val="0"/>
      <w:marTop w:val="0"/>
      <w:marBottom w:val="0"/>
      <w:divBdr>
        <w:top w:val="none" w:sz="0" w:space="0" w:color="auto"/>
        <w:left w:val="none" w:sz="0" w:space="0" w:color="auto"/>
        <w:bottom w:val="none" w:sz="0" w:space="0" w:color="auto"/>
        <w:right w:val="none" w:sz="0" w:space="0" w:color="auto"/>
      </w:divBdr>
    </w:div>
    <w:div w:id="1247883331">
      <w:bodyDiv w:val="1"/>
      <w:marLeft w:val="0"/>
      <w:marRight w:val="0"/>
      <w:marTop w:val="0"/>
      <w:marBottom w:val="0"/>
      <w:divBdr>
        <w:top w:val="none" w:sz="0" w:space="0" w:color="auto"/>
        <w:left w:val="none" w:sz="0" w:space="0" w:color="auto"/>
        <w:bottom w:val="none" w:sz="0" w:space="0" w:color="auto"/>
        <w:right w:val="none" w:sz="0" w:space="0" w:color="auto"/>
      </w:divBdr>
    </w:div>
    <w:div w:id="1249080546">
      <w:bodyDiv w:val="1"/>
      <w:marLeft w:val="0"/>
      <w:marRight w:val="0"/>
      <w:marTop w:val="0"/>
      <w:marBottom w:val="0"/>
      <w:divBdr>
        <w:top w:val="none" w:sz="0" w:space="0" w:color="auto"/>
        <w:left w:val="none" w:sz="0" w:space="0" w:color="auto"/>
        <w:bottom w:val="none" w:sz="0" w:space="0" w:color="auto"/>
        <w:right w:val="none" w:sz="0" w:space="0" w:color="auto"/>
      </w:divBdr>
    </w:div>
    <w:div w:id="1249921025">
      <w:bodyDiv w:val="1"/>
      <w:marLeft w:val="0"/>
      <w:marRight w:val="0"/>
      <w:marTop w:val="0"/>
      <w:marBottom w:val="0"/>
      <w:divBdr>
        <w:top w:val="none" w:sz="0" w:space="0" w:color="auto"/>
        <w:left w:val="none" w:sz="0" w:space="0" w:color="auto"/>
        <w:bottom w:val="none" w:sz="0" w:space="0" w:color="auto"/>
        <w:right w:val="none" w:sz="0" w:space="0" w:color="auto"/>
      </w:divBdr>
    </w:div>
    <w:div w:id="125358797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58712586">
      <w:bodyDiv w:val="1"/>
      <w:marLeft w:val="0"/>
      <w:marRight w:val="0"/>
      <w:marTop w:val="0"/>
      <w:marBottom w:val="0"/>
      <w:divBdr>
        <w:top w:val="none" w:sz="0" w:space="0" w:color="auto"/>
        <w:left w:val="none" w:sz="0" w:space="0" w:color="auto"/>
        <w:bottom w:val="none" w:sz="0" w:space="0" w:color="auto"/>
        <w:right w:val="none" w:sz="0" w:space="0" w:color="auto"/>
      </w:divBdr>
    </w:div>
    <w:div w:id="1261061902">
      <w:bodyDiv w:val="1"/>
      <w:marLeft w:val="0"/>
      <w:marRight w:val="0"/>
      <w:marTop w:val="0"/>
      <w:marBottom w:val="0"/>
      <w:divBdr>
        <w:top w:val="none" w:sz="0" w:space="0" w:color="auto"/>
        <w:left w:val="none" w:sz="0" w:space="0" w:color="auto"/>
        <w:bottom w:val="none" w:sz="0" w:space="0" w:color="auto"/>
        <w:right w:val="none" w:sz="0" w:space="0" w:color="auto"/>
      </w:divBdr>
    </w:div>
    <w:div w:id="1262224200">
      <w:bodyDiv w:val="1"/>
      <w:marLeft w:val="0"/>
      <w:marRight w:val="0"/>
      <w:marTop w:val="0"/>
      <w:marBottom w:val="0"/>
      <w:divBdr>
        <w:top w:val="none" w:sz="0" w:space="0" w:color="auto"/>
        <w:left w:val="none" w:sz="0" w:space="0" w:color="auto"/>
        <w:bottom w:val="none" w:sz="0" w:space="0" w:color="auto"/>
        <w:right w:val="none" w:sz="0" w:space="0" w:color="auto"/>
      </w:divBdr>
    </w:div>
    <w:div w:id="1264460692">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65724345">
      <w:bodyDiv w:val="1"/>
      <w:marLeft w:val="0"/>
      <w:marRight w:val="0"/>
      <w:marTop w:val="0"/>
      <w:marBottom w:val="0"/>
      <w:divBdr>
        <w:top w:val="none" w:sz="0" w:space="0" w:color="auto"/>
        <w:left w:val="none" w:sz="0" w:space="0" w:color="auto"/>
        <w:bottom w:val="none" w:sz="0" w:space="0" w:color="auto"/>
        <w:right w:val="none" w:sz="0" w:space="0" w:color="auto"/>
      </w:divBdr>
    </w:div>
    <w:div w:id="1266157326">
      <w:bodyDiv w:val="1"/>
      <w:marLeft w:val="0"/>
      <w:marRight w:val="0"/>
      <w:marTop w:val="0"/>
      <w:marBottom w:val="0"/>
      <w:divBdr>
        <w:top w:val="none" w:sz="0" w:space="0" w:color="auto"/>
        <w:left w:val="none" w:sz="0" w:space="0" w:color="auto"/>
        <w:bottom w:val="none" w:sz="0" w:space="0" w:color="auto"/>
        <w:right w:val="none" w:sz="0" w:space="0" w:color="auto"/>
      </w:divBdr>
    </w:div>
    <w:div w:id="1267422171">
      <w:bodyDiv w:val="1"/>
      <w:marLeft w:val="0"/>
      <w:marRight w:val="0"/>
      <w:marTop w:val="0"/>
      <w:marBottom w:val="0"/>
      <w:divBdr>
        <w:top w:val="none" w:sz="0" w:space="0" w:color="auto"/>
        <w:left w:val="none" w:sz="0" w:space="0" w:color="auto"/>
        <w:bottom w:val="none" w:sz="0" w:space="0" w:color="auto"/>
        <w:right w:val="none" w:sz="0" w:space="0" w:color="auto"/>
      </w:divBdr>
    </w:div>
    <w:div w:id="1267807937">
      <w:bodyDiv w:val="1"/>
      <w:marLeft w:val="0"/>
      <w:marRight w:val="0"/>
      <w:marTop w:val="0"/>
      <w:marBottom w:val="0"/>
      <w:divBdr>
        <w:top w:val="none" w:sz="0" w:space="0" w:color="auto"/>
        <w:left w:val="none" w:sz="0" w:space="0" w:color="auto"/>
        <w:bottom w:val="none" w:sz="0" w:space="0" w:color="auto"/>
        <w:right w:val="none" w:sz="0" w:space="0" w:color="auto"/>
      </w:divBdr>
    </w:div>
    <w:div w:id="1269967860">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051945">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6865023">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79996077">
      <w:bodyDiv w:val="1"/>
      <w:marLeft w:val="0"/>
      <w:marRight w:val="0"/>
      <w:marTop w:val="0"/>
      <w:marBottom w:val="0"/>
      <w:divBdr>
        <w:top w:val="none" w:sz="0" w:space="0" w:color="auto"/>
        <w:left w:val="none" w:sz="0" w:space="0" w:color="auto"/>
        <w:bottom w:val="none" w:sz="0" w:space="0" w:color="auto"/>
        <w:right w:val="none" w:sz="0" w:space="0" w:color="auto"/>
      </w:divBdr>
    </w:div>
    <w:div w:id="1281952522">
      <w:bodyDiv w:val="1"/>
      <w:marLeft w:val="0"/>
      <w:marRight w:val="0"/>
      <w:marTop w:val="0"/>
      <w:marBottom w:val="0"/>
      <w:divBdr>
        <w:top w:val="none" w:sz="0" w:space="0" w:color="auto"/>
        <w:left w:val="none" w:sz="0" w:space="0" w:color="auto"/>
        <w:bottom w:val="none" w:sz="0" w:space="0" w:color="auto"/>
        <w:right w:val="none" w:sz="0" w:space="0" w:color="auto"/>
      </w:divBdr>
    </w:div>
    <w:div w:id="1283266352">
      <w:bodyDiv w:val="1"/>
      <w:marLeft w:val="0"/>
      <w:marRight w:val="0"/>
      <w:marTop w:val="0"/>
      <w:marBottom w:val="0"/>
      <w:divBdr>
        <w:top w:val="none" w:sz="0" w:space="0" w:color="auto"/>
        <w:left w:val="none" w:sz="0" w:space="0" w:color="auto"/>
        <w:bottom w:val="none" w:sz="0" w:space="0" w:color="auto"/>
        <w:right w:val="none" w:sz="0" w:space="0" w:color="auto"/>
      </w:divBdr>
    </w:div>
    <w:div w:id="1284924287">
      <w:bodyDiv w:val="1"/>
      <w:marLeft w:val="0"/>
      <w:marRight w:val="0"/>
      <w:marTop w:val="0"/>
      <w:marBottom w:val="0"/>
      <w:divBdr>
        <w:top w:val="none" w:sz="0" w:space="0" w:color="auto"/>
        <w:left w:val="none" w:sz="0" w:space="0" w:color="auto"/>
        <w:bottom w:val="none" w:sz="0" w:space="0" w:color="auto"/>
        <w:right w:val="none" w:sz="0" w:space="0" w:color="auto"/>
      </w:divBdr>
    </w:div>
    <w:div w:id="1285036142">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89432967">
      <w:bodyDiv w:val="1"/>
      <w:marLeft w:val="0"/>
      <w:marRight w:val="0"/>
      <w:marTop w:val="0"/>
      <w:marBottom w:val="0"/>
      <w:divBdr>
        <w:top w:val="none" w:sz="0" w:space="0" w:color="auto"/>
        <w:left w:val="none" w:sz="0" w:space="0" w:color="auto"/>
        <w:bottom w:val="none" w:sz="0" w:space="0" w:color="auto"/>
        <w:right w:val="none" w:sz="0" w:space="0" w:color="auto"/>
      </w:divBdr>
    </w:div>
    <w:div w:id="1289509060">
      <w:bodyDiv w:val="1"/>
      <w:marLeft w:val="0"/>
      <w:marRight w:val="0"/>
      <w:marTop w:val="0"/>
      <w:marBottom w:val="0"/>
      <w:divBdr>
        <w:top w:val="none" w:sz="0" w:space="0" w:color="auto"/>
        <w:left w:val="none" w:sz="0" w:space="0" w:color="auto"/>
        <w:bottom w:val="none" w:sz="0" w:space="0" w:color="auto"/>
        <w:right w:val="none" w:sz="0" w:space="0" w:color="auto"/>
      </w:divBdr>
    </w:div>
    <w:div w:id="1291548449">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3561011">
      <w:bodyDiv w:val="1"/>
      <w:marLeft w:val="0"/>
      <w:marRight w:val="0"/>
      <w:marTop w:val="0"/>
      <w:marBottom w:val="0"/>
      <w:divBdr>
        <w:top w:val="none" w:sz="0" w:space="0" w:color="auto"/>
        <w:left w:val="none" w:sz="0" w:space="0" w:color="auto"/>
        <w:bottom w:val="none" w:sz="0" w:space="0" w:color="auto"/>
        <w:right w:val="none" w:sz="0" w:space="0" w:color="auto"/>
      </w:divBdr>
    </w:div>
    <w:div w:id="1293754536">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449599">
      <w:bodyDiv w:val="1"/>
      <w:marLeft w:val="0"/>
      <w:marRight w:val="0"/>
      <w:marTop w:val="0"/>
      <w:marBottom w:val="0"/>
      <w:divBdr>
        <w:top w:val="none" w:sz="0" w:space="0" w:color="auto"/>
        <w:left w:val="none" w:sz="0" w:space="0" w:color="auto"/>
        <w:bottom w:val="none" w:sz="0" w:space="0" w:color="auto"/>
        <w:right w:val="none" w:sz="0" w:space="0" w:color="auto"/>
      </w:divBdr>
    </w:div>
    <w:div w:id="1296912973">
      <w:bodyDiv w:val="1"/>
      <w:marLeft w:val="0"/>
      <w:marRight w:val="0"/>
      <w:marTop w:val="0"/>
      <w:marBottom w:val="0"/>
      <w:divBdr>
        <w:top w:val="none" w:sz="0" w:space="0" w:color="auto"/>
        <w:left w:val="none" w:sz="0" w:space="0" w:color="auto"/>
        <w:bottom w:val="none" w:sz="0" w:space="0" w:color="auto"/>
        <w:right w:val="none" w:sz="0" w:space="0" w:color="auto"/>
      </w:divBdr>
    </w:div>
    <w:div w:id="1296982243">
      <w:bodyDiv w:val="1"/>
      <w:marLeft w:val="0"/>
      <w:marRight w:val="0"/>
      <w:marTop w:val="0"/>
      <w:marBottom w:val="0"/>
      <w:divBdr>
        <w:top w:val="none" w:sz="0" w:space="0" w:color="auto"/>
        <w:left w:val="none" w:sz="0" w:space="0" w:color="auto"/>
        <w:bottom w:val="none" w:sz="0" w:space="0" w:color="auto"/>
        <w:right w:val="none" w:sz="0" w:space="0" w:color="auto"/>
      </w:divBdr>
    </w:div>
    <w:div w:id="1296989267">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0301644">
      <w:bodyDiv w:val="1"/>
      <w:marLeft w:val="0"/>
      <w:marRight w:val="0"/>
      <w:marTop w:val="0"/>
      <w:marBottom w:val="0"/>
      <w:divBdr>
        <w:top w:val="none" w:sz="0" w:space="0" w:color="auto"/>
        <w:left w:val="none" w:sz="0" w:space="0" w:color="auto"/>
        <w:bottom w:val="none" w:sz="0" w:space="0" w:color="auto"/>
        <w:right w:val="none" w:sz="0" w:space="0" w:color="auto"/>
      </w:divBdr>
    </w:div>
    <w:div w:id="1300304249">
      <w:bodyDiv w:val="1"/>
      <w:marLeft w:val="0"/>
      <w:marRight w:val="0"/>
      <w:marTop w:val="0"/>
      <w:marBottom w:val="0"/>
      <w:divBdr>
        <w:top w:val="none" w:sz="0" w:space="0" w:color="auto"/>
        <w:left w:val="none" w:sz="0" w:space="0" w:color="auto"/>
        <w:bottom w:val="none" w:sz="0" w:space="0" w:color="auto"/>
        <w:right w:val="none" w:sz="0" w:space="0" w:color="auto"/>
      </w:divBdr>
    </w:div>
    <w:div w:id="1300837669">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1299705">
      <w:bodyDiv w:val="1"/>
      <w:marLeft w:val="0"/>
      <w:marRight w:val="0"/>
      <w:marTop w:val="0"/>
      <w:marBottom w:val="0"/>
      <w:divBdr>
        <w:top w:val="none" w:sz="0" w:space="0" w:color="auto"/>
        <w:left w:val="none" w:sz="0" w:space="0" w:color="auto"/>
        <w:bottom w:val="none" w:sz="0" w:space="0" w:color="auto"/>
        <w:right w:val="none" w:sz="0" w:space="0" w:color="auto"/>
      </w:divBdr>
    </w:div>
    <w:div w:id="1302270049">
      <w:bodyDiv w:val="1"/>
      <w:marLeft w:val="0"/>
      <w:marRight w:val="0"/>
      <w:marTop w:val="0"/>
      <w:marBottom w:val="0"/>
      <w:divBdr>
        <w:top w:val="none" w:sz="0" w:space="0" w:color="auto"/>
        <w:left w:val="none" w:sz="0" w:space="0" w:color="auto"/>
        <w:bottom w:val="none" w:sz="0" w:space="0" w:color="auto"/>
        <w:right w:val="none" w:sz="0" w:space="0" w:color="auto"/>
      </w:divBdr>
    </w:div>
    <w:div w:id="1303001121">
      <w:bodyDiv w:val="1"/>
      <w:marLeft w:val="0"/>
      <w:marRight w:val="0"/>
      <w:marTop w:val="0"/>
      <w:marBottom w:val="0"/>
      <w:divBdr>
        <w:top w:val="none" w:sz="0" w:space="0" w:color="auto"/>
        <w:left w:val="none" w:sz="0" w:space="0" w:color="auto"/>
        <w:bottom w:val="none" w:sz="0" w:space="0" w:color="auto"/>
        <w:right w:val="none" w:sz="0" w:space="0" w:color="auto"/>
      </w:divBdr>
    </w:div>
    <w:div w:id="1303384907">
      <w:bodyDiv w:val="1"/>
      <w:marLeft w:val="0"/>
      <w:marRight w:val="0"/>
      <w:marTop w:val="0"/>
      <w:marBottom w:val="0"/>
      <w:divBdr>
        <w:top w:val="none" w:sz="0" w:space="0" w:color="auto"/>
        <w:left w:val="none" w:sz="0" w:space="0" w:color="auto"/>
        <w:bottom w:val="none" w:sz="0" w:space="0" w:color="auto"/>
        <w:right w:val="none" w:sz="0" w:space="0" w:color="auto"/>
      </w:divBdr>
    </w:div>
    <w:div w:id="1304198162">
      <w:bodyDiv w:val="1"/>
      <w:marLeft w:val="0"/>
      <w:marRight w:val="0"/>
      <w:marTop w:val="0"/>
      <w:marBottom w:val="0"/>
      <w:divBdr>
        <w:top w:val="none" w:sz="0" w:space="0" w:color="auto"/>
        <w:left w:val="none" w:sz="0" w:space="0" w:color="auto"/>
        <w:bottom w:val="none" w:sz="0" w:space="0" w:color="auto"/>
        <w:right w:val="none" w:sz="0" w:space="0" w:color="auto"/>
      </w:divBdr>
    </w:div>
    <w:div w:id="1304770161">
      <w:bodyDiv w:val="1"/>
      <w:marLeft w:val="0"/>
      <w:marRight w:val="0"/>
      <w:marTop w:val="0"/>
      <w:marBottom w:val="0"/>
      <w:divBdr>
        <w:top w:val="none" w:sz="0" w:space="0" w:color="auto"/>
        <w:left w:val="none" w:sz="0" w:space="0" w:color="auto"/>
        <w:bottom w:val="none" w:sz="0" w:space="0" w:color="auto"/>
        <w:right w:val="none" w:sz="0" w:space="0" w:color="auto"/>
      </w:divBdr>
    </w:div>
    <w:div w:id="1305155912">
      <w:bodyDiv w:val="1"/>
      <w:marLeft w:val="0"/>
      <w:marRight w:val="0"/>
      <w:marTop w:val="0"/>
      <w:marBottom w:val="0"/>
      <w:divBdr>
        <w:top w:val="none" w:sz="0" w:space="0" w:color="auto"/>
        <w:left w:val="none" w:sz="0" w:space="0" w:color="auto"/>
        <w:bottom w:val="none" w:sz="0" w:space="0" w:color="auto"/>
        <w:right w:val="none" w:sz="0" w:space="0" w:color="auto"/>
      </w:divBdr>
    </w:div>
    <w:div w:id="1305620434">
      <w:bodyDiv w:val="1"/>
      <w:marLeft w:val="0"/>
      <w:marRight w:val="0"/>
      <w:marTop w:val="0"/>
      <w:marBottom w:val="0"/>
      <w:divBdr>
        <w:top w:val="none" w:sz="0" w:space="0" w:color="auto"/>
        <w:left w:val="none" w:sz="0" w:space="0" w:color="auto"/>
        <w:bottom w:val="none" w:sz="0" w:space="0" w:color="auto"/>
        <w:right w:val="none" w:sz="0" w:space="0" w:color="auto"/>
      </w:divBdr>
    </w:div>
    <w:div w:id="1306394988">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8171547">
      <w:bodyDiv w:val="1"/>
      <w:marLeft w:val="0"/>
      <w:marRight w:val="0"/>
      <w:marTop w:val="0"/>
      <w:marBottom w:val="0"/>
      <w:divBdr>
        <w:top w:val="none" w:sz="0" w:space="0" w:color="auto"/>
        <w:left w:val="none" w:sz="0" w:space="0" w:color="auto"/>
        <w:bottom w:val="none" w:sz="0" w:space="0" w:color="auto"/>
        <w:right w:val="none" w:sz="0" w:space="0" w:color="auto"/>
      </w:divBdr>
    </w:div>
    <w:div w:id="1308440942">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09480792">
      <w:bodyDiv w:val="1"/>
      <w:marLeft w:val="0"/>
      <w:marRight w:val="0"/>
      <w:marTop w:val="0"/>
      <w:marBottom w:val="0"/>
      <w:divBdr>
        <w:top w:val="none" w:sz="0" w:space="0" w:color="auto"/>
        <w:left w:val="none" w:sz="0" w:space="0" w:color="auto"/>
        <w:bottom w:val="none" w:sz="0" w:space="0" w:color="auto"/>
        <w:right w:val="none" w:sz="0" w:space="0" w:color="auto"/>
      </w:divBdr>
    </w:div>
    <w:div w:id="1311207813">
      <w:bodyDiv w:val="1"/>
      <w:marLeft w:val="0"/>
      <w:marRight w:val="0"/>
      <w:marTop w:val="0"/>
      <w:marBottom w:val="0"/>
      <w:divBdr>
        <w:top w:val="none" w:sz="0" w:space="0" w:color="auto"/>
        <w:left w:val="none" w:sz="0" w:space="0" w:color="auto"/>
        <w:bottom w:val="none" w:sz="0" w:space="0" w:color="auto"/>
        <w:right w:val="none" w:sz="0" w:space="0" w:color="auto"/>
      </w:divBdr>
    </w:div>
    <w:div w:id="1312904229">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4329810">
      <w:bodyDiv w:val="1"/>
      <w:marLeft w:val="0"/>
      <w:marRight w:val="0"/>
      <w:marTop w:val="0"/>
      <w:marBottom w:val="0"/>
      <w:divBdr>
        <w:top w:val="none" w:sz="0" w:space="0" w:color="auto"/>
        <w:left w:val="none" w:sz="0" w:space="0" w:color="auto"/>
        <w:bottom w:val="none" w:sz="0" w:space="0" w:color="auto"/>
        <w:right w:val="none" w:sz="0" w:space="0" w:color="auto"/>
      </w:divBdr>
    </w:div>
    <w:div w:id="1314992117">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5911154">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18535065">
      <w:bodyDiv w:val="1"/>
      <w:marLeft w:val="0"/>
      <w:marRight w:val="0"/>
      <w:marTop w:val="0"/>
      <w:marBottom w:val="0"/>
      <w:divBdr>
        <w:top w:val="none" w:sz="0" w:space="0" w:color="auto"/>
        <w:left w:val="none" w:sz="0" w:space="0" w:color="auto"/>
        <w:bottom w:val="none" w:sz="0" w:space="0" w:color="auto"/>
        <w:right w:val="none" w:sz="0" w:space="0" w:color="auto"/>
      </w:divBdr>
    </w:div>
    <w:div w:id="1319311565">
      <w:bodyDiv w:val="1"/>
      <w:marLeft w:val="0"/>
      <w:marRight w:val="0"/>
      <w:marTop w:val="0"/>
      <w:marBottom w:val="0"/>
      <w:divBdr>
        <w:top w:val="none" w:sz="0" w:space="0" w:color="auto"/>
        <w:left w:val="none" w:sz="0" w:space="0" w:color="auto"/>
        <w:bottom w:val="none" w:sz="0" w:space="0" w:color="auto"/>
        <w:right w:val="none" w:sz="0" w:space="0" w:color="auto"/>
      </w:divBdr>
    </w:div>
    <w:div w:id="1320505024">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3391514">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26280473">
      <w:bodyDiv w:val="1"/>
      <w:marLeft w:val="0"/>
      <w:marRight w:val="0"/>
      <w:marTop w:val="0"/>
      <w:marBottom w:val="0"/>
      <w:divBdr>
        <w:top w:val="none" w:sz="0" w:space="0" w:color="auto"/>
        <w:left w:val="none" w:sz="0" w:space="0" w:color="auto"/>
        <w:bottom w:val="none" w:sz="0" w:space="0" w:color="auto"/>
        <w:right w:val="none" w:sz="0" w:space="0" w:color="auto"/>
      </w:divBdr>
    </w:div>
    <w:div w:id="1327132405">
      <w:bodyDiv w:val="1"/>
      <w:marLeft w:val="0"/>
      <w:marRight w:val="0"/>
      <w:marTop w:val="0"/>
      <w:marBottom w:val="0"/>
      <w:divBdr>
        <w:top w:val="none" w:sz="0" w:space="0" w:color="auto"/>
        <w:left w:val="none" w:sz="0" w:space="0" w:color="auto"/>
        <w:bottom w:val="none" w:sz="0" w:space="0" w:color="auto"/>
        <w:right w:val="none" w:sz="0" w:space="0" w:color="auto"/>
      </w:divBdr>
    </w:div>
    <w:div w:id="1328241701">
      <w:bodyDiv w:val="1"/>
      <w:marLeft w:val="0"/>
      <w:marRight w:val="0"/>
      <w:marTop w:val="0"/>
      <w:marBottom w:val="0"/>
      <w:divBdr>
        <w:top w:val="none" w:sz="0" w:space="0" w:color="auto"/>
        <w:left w:val="none" w:sz="0" w:space="0" w:color="auto"/>
        <w:bottom w:val="none" w:sz="0" w:space="0" w:color="auto"/>
        <w:right w:val="none" w:sz="0" w:space="0" w:color="auto"/>
      </w:divBdr>
    </w:div>
    <w:div w:id="1328746001">
      <w:bodyDiv w:val="1"/>
      <w:marLeft w:val="0"/>
      <w:marRight w:val="0"/>
      <w:marTop w:val="0"/>
      <w:marBottom w:val="0"/>
      <w:divBdr>
        <w:top w:val="none" w:sz="0" w:space="0" w:color="auto"/>
        <w:left w:val="none" w:sz="0" w:space="0" w:color="auto"/>
        <w:bottom w:val="none" w:sz="0" w:space="0" w:color="auto"/>
        <w:right w:val="none" w:sz="0" w:space="0" w:color="auto"/>
      </w:divBdr>
    </w:div>
    <w:div w:id="1329939488">
      <w:bodyDiv w:val="1"/>
      <w:marLeft w:val="0"/>
      <w:marRight w:val="0"/>
      <w:marTop w:val="0"/>
      <w:marBottom w:val="0"/>
      <w:divBdr>
        <w:top w:val="none" w:sz="0" w:space="0" w:color="auto"/>
        <w:left w:val="none" w:sz="0" w:space="0" w:color="auto"/>
        <w:bottom w:val="none" w:sz="0" w:space="0" w:color="auto"/>
        <w:right w:val="none" w:sz="0" w:space="0" w:color="auto"/>
      </w:divBdr>
    </w:div>
    <w:div w:id="1330213070">
      <w:bodyDiv w:val="1"/>
      <w:marLeft w:val="0"/>
      <w:marRight w:val="0"/>
      <w:marTop w:val="0"/>
      <w:marBottom w:val="0"/>
      <w:divBdr>
        <w:top w:val="none" w:sz="0" w:space="0" w:color="auto"/>
        <w:left w:val="none" w:sz="0" w:space="0" w:color="auto"/>
        <w:bottom w:val="none" w:sz="0" w:space="0" w:color="auto"/>
        <w:right w:val="none" w:sz="0" w:space="0" w:color="auto"/>
      </w:divBdr>
    </w:div>
    <w:div w:id="1330675552">
      <w:bodyDiv w:val="1"/>
      <w:marLeft w:val="0"/>
      <w:marRight w:val="0"/>
      <w:marTop w:val="0"/>
      <w:marBottom w:val="0"/>
      <w:divBdr>
        <w:top w:val="none" w:sz="0" w:space="0" w:color="auto"/>
        <w:left w:val="none" w:sz="0" w:space="0" w:color="auto"/>
        <w:bottom w:val="none" w:sz="0" w:space="0" w:color="auto"/>
        <w:right w:val="none" w:sz="0" w:space="0" w:color="auto"/>
      </w:divBdr>
    </w:div>
    <w:div w:id="1331955588">
      <w:bodyDiv w:val="1"/>
      <w:marLeft w:val="0"/>
      <w:marRight w:val="0"/>
      <w:marTop w:val="0"/>
      <w:marBottom w:val="0"/>
      <w:divBdr>
        <w:top w:val="none" w:sz="0" w:space="0" w:color="auto"/>
        <w:left w:val="none" w:sz="0" w:space="0" w:color="auto"/>
        <w:bottom w:val="none" w:sz="0" w:space="0" w:color="auto"/>
        <w:right w:val="none" w:sz="0" w:space="0" w:color="auto"/>
      </w:divBdr>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4912186">
      <w:bodyDiv w:val="1"/>
      <w:marLeft w:val="0"/>
      <w:marRight w:val="0"/>
      <w:marTop w:val="0"/>
      <w:marBottom w:val="0"/>
      <w:divBdr>
        <w:top w:val="none" w:sz="0" w:space="0" w:color="auto"/>
        <w:left w:val="none" w:sz="0" w:space="0" w:color="auto"/>
        <w:bottom w:val="none" w:sz="0" w:space="0" w:color="auto"/>
        <w:right w:val="none" w:sz="0" w:space="0" w:color="auto"/>
      </w:divBdr>
    </w:div>
    <w:div w:id="1335259842">
      <w:bodyDiv w:val="1"/>
      <w:marLeft w:val="0"/>
      <w:marRight w:val="0"/>
      <w:marTop w:val="0"/>
      <w:marBottom w:val="0"/>
      <w:divBdr>
        <w:top w:val="none" w:sz="0" w:space="0" w:color="auto"/>
        <w:left w:val="none" w:sz="0" w:space="0" w:color="auto"/>
        <w:bottom w:val="none" w:sz="0" w:space="0" w:color="auto"/>
        <w:right w:val="none" w:sz="0" w:space="0" w:color="auto"/>
      </w:divBdr>
    </w:div>
    <w:div w:id="1335914076">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37655366">
      <w:bodyDiv w:val="1"/>
      <w:marLeft w:val="0"/>
      <w:marRight w:val="0"/>
      <w:marTop w:val="0"/>
      <w:marBottom w:val="0"/>
      <w:divBdr>
        <w:top w:val="none" w:sz="0" w:space="0" w:color="auto"/>
        <w:left w:val="none" w:sz="0" w:space="0" w:color="auto"/>
        <w:bottom w:val="none" w:sz="0" w:space="0" w:color="auto"/>
        <w:right w:val="none" w:sz="0" w:space="0" w:color="auto"/>
      </w:divBdr>
    </w:div>
    <w:div w:id="1338003092">
      <w:bodyDiv w:val="1"/>
      <w:marLeft w:val="0"/>
      <w:marRight w:val="0"/>
      <w:marTop w:val="0"/>
      <w:marBottom w:val="0"/>
      <w:divBdr>
        <w:top w:val="none" w:sz="0" w:space="0" w:color="auto"/>
        <w:left w:val="none" w:sz="0" w:space="0" w:color="auto"/>
        <w:bottom w:val="none" w:sz="0" w:space="0" w:color="auto"/>
        <w:right w:val="none" w:sz="0" w:space="0" w:color="auto"/>
      </w:divBdr>
    </w:div>
    <w:div w:id="1338076791">
      <w:bodyDiv w:val="1"/>
      <w:marLeft w:val="0"/>
      <w:marRight w:val="0"/>
      <w:marTop w:val="0"/>
      <w:marBottom w:val="0"/>
      <w:divBdr>
        <w:top w:val="none" w:sz="0" w:space="0" w:color="auto"/>
        <w:left w:val="none" w:sz="0" w:space="0" w:color="auto"/>
        <w:bottom w:val="none" w:sz="0" w:space="0" w:color="auto"/>
        <w:right w:val="none" w:sz="0" w:space="0" w:color="auto"/>
      </w:divBdr>
    </w:div>
    <w:div w:id="1340964583">
      <w:bodyDiv w:val="1"/>
      <w:marLeft w:val="0"/>
      <w:marRight w:val="0"/>
      <w:marTop w:val="0"/>
      <w:marBottom w:val="0"/>
      <w:divBdr>
        <w:top w:val="none" w:sz="0" w:space="0" w:color="auto"/>
        <w:left w:val="none" w:sz="0" w:space="0" w:color="auto"/>
        <w:bottom w:val="none" w:sz="0" w:space="0" w:color="auto"/>
        <w:right w:val="none" w:sz="0" w:space="0" w:color="auto"/>
      </w:divBdr>
    </w:div>
    <w:div w:id="1341395826">
      <w:bodyDiv w:val="1"/>
      <w:marLeft w:val="0"/>
      <w:marRight w:val="0"/>
      <w:marTop w:val="0"/>
      <w:marBottom w:val="0"/>
      <w:divBdr>
        <w:top w:val="none" w:sz="0" w:space="0" w:color="auto"/>
        <w:left w:val="none" w:sz="0" w:space="0" w:color="auto"/>
        <w:bottom w:val="none" w:sz="0" w:space="0" w:color="auto"/>
        <w:right w:val="none" w:sz="0" w:space="0" w:color="auto"/>
      </w:divBdr>
    </w:div>
    <w:div w:id="1341465993">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1741376">
      <w:bodyDiv w:val="1"/>
      <w:marLeft w:val="0"/>
      <w:marRight w:val="0"/>
      <w:marTop w:val="0"/>
      <w:marBottom w:val="0"/>
      <w:divBdr>
        <w:top w:val="none" w:sz="0" w:space="0" w:color="auto"/>
        <w:left w:val="none" w:sz="0" w:space="0" w:color="auto"/>
        <w:bottom w:val="none" w:sz="0" w:space="0" w:color="auto"/>
        <w:right w:val="none" w:sz="0" w:space="0" w:color="auto"/>
      </w:divBdr>
    </w:div>
    <w:div w:id="1342194900">
      <w:bodyDiv w:val="1"/>
      <w:marLeft w:val="0"/>
      <w:marRight w:val="0"/>
      <w:marTop w:val="0"/>
      <w:marBottom w:val="0"/>
      <w:divBdr>
        <w:top w:val="none" w:sz="0" w:space="0" w:color="auto"/>
        <w:left w:val="none" w:sz="0" w:space="0" w:color="auto"/>
        <w:bottom w:val="none" w:sz="0" w:space="0" w:color="auto"/>
        <w:right w:val="none" w:sz="0" w:space="0" w:color="auto"/>
      </w:divBdr>
    </w:div>
    <w:div w:id="1343821992">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47753284">
      <w:bodyDiv w:val="1"/>
      <w:marLeft w:val="0"/>
      <w:marRight w:val="0"/>
      <w:marTop w:val="0"/>
      <w:marBottom w:val="0"/>
      <w:divBdr>
        <w:top w:val="none" w:sz="0" w:space="0" w:color="auto"/>
        <w:left w:val="none" w:sz="0" w:space="0" w:color="auto"/>
        <w:bottom w:val="none" w:sz="0" w:space="0" w:color="auto"/>
        <w:right w:val="none" w:sz="0" w:space="0" w:color="auto"/>
      </w:divBdr>
    </w:div>
    <w:div w:id="1348097072">
      <w:bodyDiv w:val="1"/>
      <w:marLeft w:val="0"/>
      <w:marRight w:val="0"/>
      <w:marTop w:val="0"/>
      <w:marBottom w:val="0"/>
      <w:divBdr>
        <w:top w:val="none" w:sz="0" w:space="0" w:color="auto"/>
        <w:left w:val="none" w:sz="0" w:space="0" w:color="auto"/>
        <w:bottom w:val="none" w:sz="0" w:space="0" w:color="auto"/>
        <w:right w:val="none" w:sz="0" w:space="0" w:color="auto"/>
      </w:divBdr>
    </w:div>
    <w:div w:id="1348872296">
      <w:bodyDiv w:val="1"/>
      <w:marLeft w:val="0"/>
      <w:marRight w:val="0"/>
      <w:marTop w:val="0"/>
      <w:marBottom w:val="0"/>
      <w:divBdr>
        <w:top w:val="none" w:sz="0" w:space="0" w:color="auto"/>
        <w:left w:val="none" w:sz="0" w:space="0" w:color="auto"/>
        <w:bottom w:val="none" w:sz="0" w:space="0" w:color="auto"/>
        <w:right w:val="none" w:sz="0" w:space="0" w:color="auto"/>
      </w:divBdr>
    </w:div>
    <w:div w:id="1352025543">
      <w:bodyDiv w:val="1"/>
      <w:marLeft w:val="0"/>
      <w:marRight w:val="0"/>
      <w:marTop w:val="0"/>
      <w:marBottom w:val="0"/>
      <w:divBdr>
        <w:top w:val="none" w:sz="0" w:space="0" w:color="auto"/>
        <w:left w:val="none" w:sz="0" w:space="0" w:color="auto"/>
        <w:bottom w:val="none" w:sz="0" w:space="0" w:color="auto"/>
        <w:right w:val="none" w:sz="0" w:space="0" w:color="auto"/>
      </w:divBdr>
    </w:div>
    <w:div w:id="1352147060">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5811440">
      <w:bodyDiv w:val="1"/>
      <w:marLeft w:val="0"/>
      <w:marRight w:val="0"/>
      <w:marTop w:val="0"/>
      <w:marBottom w:val="0"/>
      <w:divBdr>
        <w:top w:val="none" w:sz="0" w:space="0" w:color="auto"/>
        <w:left w:val="none" w:sz="0" w:space="0" w:color="auto"/>
        <w:bottom w:val="none" w:sz="0" w:space="0" w:color="auto"/>
        <w:right w:val="none" w:sz="0" w:space="0" w:color="auto"/>
      </w:divBdr>
    </w:div>
    <w:div w:id="1357076324">
      <w:bodyDiv w:val="1"/>
      <w:marLeft w:val="0"/>
      <w:marRight w:val="0"/>
      <w:marTop w:val="0"/>
      <w:marBottom w:val="0"/>
      <w:divBdr>
        <w:top w:val="none" w:sz="0" w:space="0" w:color="auto"/>
        <w:left w:val="none" w:sz="0" w:space="0" w:color="auto"/>
        <w:bottom w:val="none" w:sz="0" w:space="0" w:color="auto"/>
        <w:right w:val="none" w:sz="0" w:space="0" w:color="auto"/>
      </w:divBdr>
    </w:div>
    <w:div w:id="1357344399">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59040645">
      <w:bodyDiv w:val="1"/>
      <w:marLeft w:val="0"/>
      <w:marRight w:val="0"/>
      <w:marTop w:val="0"/>
      <w:marBottom w:val="0"/>
      <w:divBdr>
        <w:top w:val="none" w:sz="0" w:space="0" w:color="auto"/>
        <w:left w:val="none" w:sz="0" w:space="0" w:color="auto"/>
        <w:bottom w:val="none" w:sz="0" w:space="0" w:color="auto"/>
        <w:right w:val="none" w:sz="0" w:space="0" w:color="auto"/>
      </w:divBdr>
    </w:div>
    <w:div w:id="1362316068">
      <w:bodyDiv w:val="1"/>
      <w:marLeft w:val="0"/>
      <w:marRight w:val="0"/>
      <w:marTop w:val="0"/>
      <w:marBottom w:val="0"/>
      <w:divBdr>
        <w:top w:val="none" w:sz="0" w:space="0" w:color="auto"/>
        <w:left w:val="none" w:sz="0" w:space="0" w:color="auto"/>
        <w:bottom w:val="none" w:sz="0" w:space="0" w:color="auto"/>
        <w:right w:val="none" w:sz="0" w:space="0" w:color="auto"/>
      </w:divBdr>
    </w:div>
    <w:div w:id="1362319584">
      <w:bodyDiv w:val="1"/>
      <w:marLeft w:val="0"/>
      <w:marRight w:val="0"/>
      <w:marTop w:val="0"/>
      <w:marBottom w:val="0"/>
      <w:divBdr>
        <w:top w:val="none" w:sz="0" w:space="0" w:color="auto"/>
        <w:left w:val="none" w:sz="0" w:space="0" w:color="auto"/>
        <w:bottom w:val="none" w:sz="0" w:space="0" w:color="auto"/>
        <w:right w:val="none" w:sz="0" w:space="0" w:color="auto"/>
      </w:divBdr>
    </w:div>
    <w:div w:id="1367178321">
      <w:bodyDiv w:val="1"/>
      <w:marLeft w:val="0"/>
      <w:marRight w:val="0"/>
      <w:marTop w:val="0"/>
      <w:marBottom w:val="0"/>
      <w:divBdr>
        <w:top w:val="none" w:sz="0" w:space="0" w:color="auto"/>
        <w:left w:val="none" w:sz="0" w:space="0" w:color="auto"/>
        <w:bottom w:val="none" w:sz="0" w:space="0" w:color="auto"/>
        <w:right w:val="none" w:sz="0" w:space="0" w:color="auto"/>
      </w:divBdr>
    </w:div>
    <w:div w:id="1368025340">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683801">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79470467">
      <w:bodyDiv w:val="1"/>
      <w:marLeft w:val="0"/>
      <w:marRight w:val="0"/>
      <w:marTop w:val="0"/>
      <w:marBottom w:val="0"/>
      <w:divBdr>
        <w:top w:val="none" w:sz="0" w:space="0" w:color="auto"/>
        <w:left w:val="none" w:sz="0" w:space="0" w:color="auto"/>
        <w:bottom w:val="none" w:sz="0" w:space="0" w:color="auto"/>
        <w:right w:val="none" w:sz="0" w:space="0" w:color="auto"/>
      </w:divBdr>
    </w:div>
    <w:div w:id="1379625614">
      <w:bodyDiv w:val="1"/>
      <w:marLeft w:val="0"/>
      <w:marRight w:val="0"/>
      <w:marTop w:val="0"/>
      <w:marBottom w:val="0"/>
      <w:divBdr>
        <w:top w:val="none" w:sz="0" w:space="0" w:color="auto"/>
        <w:left w:val="none" w:sz="0" w:space="0" w:color="auto"/>
        <w:bottom w:val="none" w:sz="0" w:space="0" w:color="auto"/>
        <w:right w:val="none" w:sz="0" w:space="0" w:color="auto"/>
      </w:divBdr>
    </w:div>
    <w:div w:id="1380394252">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83021656">
      <w:bodyDiv w:val="1"/>
      <w:marLeft w:val="0"/>
      <w:marRight w:val="0"/>
      <w:marTop w:val="0"/>
      <w:marBottom w:val="0"/>
      <w:divBdr>
        <w:top w:val="none" w:sz="0" w:space="0" w:color="auto"/>
        <w:left w:val="none" w:sz="0" w:space="0" w:color="auto"/>
        <w:bottom w:val="none" w:sz="0" w:space="0" w:color="auto"/>
        <w:right w:val="none" w:sz="0" w:space="0" w:color="auto"/>
      </w:divBdr>
    </w:div>
    <w:div w:id="1384980845">
      <w:bodyDiv w:val="1"/>
      <w:marLeft w:val="0"/>
      <w:marRight w:val="0"/>
      <w:marTop w:val="0"/>
      <w:marBottom w:val="0"/>
      <w:divBdr>
        <w:top w:val="none" w:sz="0" w:space="0" w:color="auto"/>
        <w:left w:val="none" w:sz="0" w:space="0" w:color="auto"/>
        <w:bottom w:val="none" w:sz="0" w:space="0" w:color="auto"/>
        <w:right w:val="none" w:sz="0" w:space="0" w:color="auto"/>
      </w:divBdr>
    </w:div>
    <w:div w:id="1389693272">
      <w:bodyDiv w:val="1"/>
      <w:marLeft w:val="0"/>
      <w:marRight w:val="0"/>
      <w:marTop w:val="0"/>
      <w:marBottom w:val="0"/>
      <w:divBdr>
        <w:top w:val="none" w:sz="0" w:space="0" w:color="auto"/>
        <w:left w:val="none" w:sz="0" w:space="0" w:color="auto"/>
        <w:bottom w:val="none" w:sz="0" w:space="0" w:color="auto"/>
        <w:right w:val="none" w:sz="0" w:space="0" w:color="auto"/>
      </w:divBdr>
    </w:div>
    <w:div w:id="1390616626">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383182">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4811075">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398700876">
      <w:bodyDiv w:val="1"/>
      <w:marLeft w:val="0"/>
      <w:marRight w:val="0"/>
      <w:marTop w:val="0"/>
      <w:marBottom w:val="0"/>
      <w:divBdr>
        <w:top w:val="none" w:sz="0" w:space="0" w:color="auto"/>
        <w:left w:val="none" w:sz="0" w:space="0" w:color="auto"/>
        <w:bottom w:val="none" w:sz="0" w:space="0" w:color="auto"/>
        <w:right w:val="none" w:sz="0" w:space="0" w:color="auto"/>
      </w:divBdr>
    </w:div>
    <w:div w:id="139932709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27699">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4837164">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09887638">
      <w:bodyDiv w:val="1"/>
      <w:marLeft w:val="0"/>
      <w:marRight w:val="0"/>
      <w:marTop w:val="0"/>
      <w:marBottom w:val="0"/>
      <w:divBdr>
        <w:top w:val="none" w:sz="0" w:space="0" w:color="auto"/>
        <w:left w:val="none" w:sz="0" w:space="0" w:color="auto"/>
        <w:bottom w:val="none" w:sz="0" w:space="0" w:color="auto"/>
        <w:right w:val="none" w:sz="0" w:space="0" w:color="auto"/>
      </w:divBdr>
    </w:div>
    <w:div w:id="141003306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1123695">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4670334">
      <w:bodyDiv w:val="1"/>
      <w:marLeft w:val="0"/>
      <w:marRight w:val="0"/>
      <w:marTop w:val="0"/>
      <w:marBottom w:val="0"/>
      <w:divBdr>
        <w:top w:val="none" w:sz="0" w:space="0" w:color="auto"/>
        <w:left w:val="none" w:sz="0" w:space="0" w:color="auto"/>
        <w:bottom w:val="none" w:sz="0" w:space="0" w:color="auto"/>
        <w:right w:val="none" w:sz="0" w:space="0" w:color="auto"/>
      </w:divBdr>
    </w:div>
    <w:div w:id="1414933914">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7358755">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4567742">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6923423">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27655442">
      <w:bodyDiv w:val="1"/>
      <w:marLeft w:val="0"/>
      <w:marRight w:val="0"/>
      <w:marTop w:val="0"/>
      <w:marBottom w:val="0"/>
      <w:divBdr>
        <w:top w:val="none" w:sz="0" w:space="0" w:color="auto"/>
        <w:left w:val="none" w:sz="0" w:space="0" w:color="auto"/>
        <w:bottom w:val="none" w:sz="0" w:space="0" w:color="auto"/>
        <w:right w:val="none" w:sz="0" w:space="0" w:color="auto"/>
      </w:divBdr>
    </w:div>
    <w:div w:id="1430738706">
      <w:bodyDiv w:val="1"/>
      <w:marLeft w:val="0"/>
      <w:marRight w:val="0"/>
      <w:marTop w:val="0"/>
      <w:marBottom w:val="0"/>
      <w:divBdr>
        <w:top w:val="none" w:sz="0" w:space="0" w:color="auto"/>
        <w:left w:val="none" w:sz="0" w:space="0" w:color="auto"/>
        <w:bottom w:val="none" w:sz="0" w:space="0" w:color="auto"/>
        <w:right w:val="none" w:sz="0" w:space="0" w:color="auto"/>
      </w:divBdr>
    </w:div>
    <w:div w:id="1433891871">
      <w:bodyDiv w:val="1"/>
      <w:marLeft w:val="0"/>
      <w:marRight w:val="0"/>
      <w:marTop w:val="0"/>
      <w:marBottom w:val="0"/>
      <w:divBdr>
        <w:top w:val="none" w:sz="0" w:space="0" w:color="auto"/>
        <w:left w:val="none" w:sz="0" w:space="0" w:color="auto"/>
        <w:bottom w:val="none" w:sz="0" w:space="0" w:color="auto"/>
        <w:right w:val="none" w:sz="0" w:space="0" w:color="auto"/>
      </w:divBdr>
    </w:div>
    <w:div w:id="1434090504">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39137293">
      <w:bodyDiv w:val="1"/>
      <w:marLeft w:val="0"/>
      <w:marRight w:val="0"/>
      <w:marTop w:val="0"/>
      <w:marBottom w:val="0"/>
      <w:divBdr>
        <w:top w:val="none" w:sz="0" w:space="0" w:color="auto"/>
        <w:left w:val="none" w:sz="0" w:space="0" w:color="auto"/>
        <w:bottom w:val="none" w:sz="0" w:space="0" w:color="auto"/>
        <w:right w:val="none" w:sz="0" w:space="0" w:color="auto"/>
      </w:divBdr>
    </w:div>
    <w:div w:id="1440103248">
      <w:bodyDiv w:val="1"/>
      <w:marLeft w:val="0"/>
      <w:marRight w:val="0"/>
      <w:marTop w:val="0"/>
      <w:marBottom w:val="0"/>
      <w:divBdr>
        <w:top w:val="none" w:sz="0" w:space="0" w:color="auto"/>
        <w:left w:val="none" w:sz="0" w:space="0" w:color="auto"/>
        <w:bottom w:val="none" w:sz="0" w:space="0" w:color="auto"/>
        <w:right w:val="none" w:sz="0" w:space="0" w:color="auto"/>
      </w:divBdr>
    </w:div>
    <w:div w:id="1442988307">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43377947">
      <w:bodyDiv w:val="1"/>
      <w:marLeft w:val="0"/>
      <w:marRight w:val="0"/>
      <w:marTop w:val="0"/>
      <w:marBottom w:val="0"/>
      <w:divBdr>
        <w:top w:val="none" w:sz="0" w:space="0" w:color="auto"/>
        <w:left w:val="none" w:sz="0" w:space="0" w:color="auto"/>
        <w:bottom w:val="none" w:sz="0" w:space="0" w:color="auto"/>
        <w:right w:val="none" w:sz="0" w:space="0" w:color="auto"/>
      </w:divBdr>
    </w:div>
    <w:div w:id="1445729891">
      <w:bodyDiv w:val="1"/>
      <w:marLeft w:val="0"/>
      <w:marRight w:val="0"/>
      <w:marTop w:val="0"/>
      <w:marBottom w:val="0"/>
      <w:divBdr>
        <w:top w:val="none" w:sz="0" w:space="0" w:color="auto"/>
        <w:left w:val="none" w:sz="0" w:space="0" w:color="auto"/>
        <w:bottom w:val="none" w:sz="0" w:space="0" w:color="auto"/>
        <w:right w:val="none" w:sz="0" w:space="0" w:color="auto"/>
      </w:divBdr>
    </w:div>
    <w:div w:id="1445734591">
      <w:bodyDiv w:val="1"/>
      <w:marLeft w:val="0"/>
      <w:marRight w:val="0"/>
      <w:marTop w:val="0"/>
      <w:marBottom w:val="0"/>
      <w:divBdr>
        <w:top w:val="none" w:sz="0" w:space="0" w:color="auto"/>
        <w:left w:val="none" w:sz="0" w:space="0" w:color="auto"/>
        <w:bottom w:val="none" w:sz="0" w:space="0" w:color="auto"/>
        <w:right w:val="none" w:sz="0" w:space="0" w:color="auto"/>
      </w:divBdr>
    </w:div>
    <w:div w:id="1449813891">
      <w:bodyDiv w:val="1"/>
      <w:marLeft w:val="0"/>
      <w:marRight w:val="0"/>
      <w:marTop w:val="0"/>
      <w:marBottom w:val="0"/>
      <w:divBdr>
        <w:top w:val="none" w:sz="0" w:space="0" w:color="auto"/>
        <w:left w:val="none" w:sz="0" w:space="0" w:color="auto"/>
        <w:bottom w:val="none" w:sz="0" w:space="0" w:color="auto"/>
        <w:right w:val="none" w:sz="0" w:space="0" w:color="auto"/>
      </w:divBdr>
    </w:div>
    <w:div w:id="1453474628">
      <w:bodyDiv w:val="1"/>
      <w:marLeft w:val="0"/>
      <w:marRight w:val="0"/>
      <w:marTop w:val="0"/>
      <w:marBottom w:val="0"/>
      <w:divBdr>
        <w:top w:val="none" w:sz="0" w:space="0" w:color="auto"/>
        <w:left w:val="none" w:sz="0" w:space="0" w:color="auto"/>
        <w:bottom w:val="none" w:sz="0" w:space="0" w:color="auto"/>
        <w:right w:val="none" w:sz="0" w:space="0" w:color="auto"/>
      </w:divBdr>
    </w:div>
    <w:div w:id="1453598548">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5562300">
      <w:bodyDiv w:val="1"/>
      <w:marLeft w:val="0"/>
      <w:marRight w:val="0"/>
      <w:marTop w:val="0"/>
      <w:marBottom w:val="0"/>
      <w:divBdr>
        <w:top w:val="none" w:sz="0" w:space="0" w:color="auto"/>
        <w:left w:val="none" w:sz="0" w:space="0" w:color="auto"/>
        <w:bottom w:val="none" w:sz="0" w:space="0" w:color="auto"/>
        <w:right w:val="none" w:sz="0" w:space="0" w:color="auto"/>
      </w:divBdr>
    </w:div>
    <w:div w:id="1457331441">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58991929">
      <w:bodyDiv w:val="1"/>
      <w:marLeft w:val="0"/>
      <w:marRight w:val="0"/>
      <w:marTop w:val="0"/>
      <w:marBottom w:val="0"/>
      <w:divBdr>
        <w:top w:val="none" w:sz="0" w:space="0" w:color="auto"/>
        <w:left w:val="none" w:sz="0" w:space="0" w:color="auto"/>
        <w:bottom w:val="none" w:sz="0" w:space="0" w:color="auto"/>
        <w:right w:val="none" w:sz="0" w:space="0" w:color="auto"/>
      </w:divBdr>
    </w:div>
    <w:div w:id="1459176646">
      <w:bodyDiv w:val="1"/>
      <w:marLeft w:val="0"/>
      <w:marRight w:val="0"/>
      <w:marTop w:val="0"/>
      <w:marBottom w:val="0"/>
      <w:divBdr>
        <w:top w:val="none" w:sz="0" w:space="0" w:color="auto"/>
        <w:left w:val="none" w:sz="0" w:space="0" w:color="auto"/>
        <w:bottom w:val="none" w:sz="0" w:space="0" w:color="auto"/>
        <w:right w:val="none" w:sz="0" w:space="0" w:color="auto"/>
      </w:divBdr>
    </w:div>
    <w:div w:id="1460807565">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153730">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68083397">
      <w:bodyDiv w:val="1"/>
      <w:marLeft w:val="0"/>
      <w:marRight w:val="0"/>
      <w:marTop w:val="0"/>
      <w:marBottom w:val="0"/>
      <w:divBdr>
        <w:top w:val="none" w:sz="0" w:space="0" w:color="auto"/>
        <w:left w:val="none" w:sz="0" w:space="0" w:color="auto"/>
        <w:bottom w:val="none" w:sz="0" w:space="0" w:color="auto"/>
        <w:right w:val="none" w:sz="0" w:space="0" w:color="auto"/>
      </w:divBdr>
    </w:div>
    <w:div w:id="1468470953">
      <w:bodyDiv w:val="1"/>
      <w:marLeft w:val="0"/>
      <w:marRight w:val="0"/>
      <w:marTop w:val="0"/>
      <w:marBottom w:val="0"/>
      <w:divBdr>
        <w:top w:val="none" w:sz="0" w:space="0" w:color="auto"/>
        <w:left w:val="none" w:sz="0" w:space="0" w:color="auto"/>
        <w:bottom w:val="none" w:sz="0" w:space="0" w:color="auto"/>
        <w:right w:val="none" w:sz="0" w:space="0" w:color="auto"/>
      </w:divBdr>
    </w:div>
    <w:div w:id="1469281569">
      <w:bodyDiv w:val="1"/>
      <w:marLeft w:val="0"/>
      <w:marRight w:val="0"/>
      <w:marTop w:val="0"/>
      <w:marBottom w:val="0"/>
      <w:divBdr>
        <w:top w:val="none" w:sz="0" w:space="0" w:color="auto"/>
        <w:left w:val="none" w:sz="0" w:space="0" w:color="auto"/>
        <w:bottom w:val="none" w:sz="0" w:space="0" w:color="auto"/>
        <w:right w:val="none" w:sz="0" w:space="0" w:color="auto"/>
      </w:divBdr>
    </w:div>
    <w:div w:id="1469663004">
      <w:bodyDiv w:val="1"/>
      <w:marLeft w:val="0"/>
      <w:marRight w:val="0"/>
      <w:marTop w:val="0"/>
      <w:marBottom w:val="0"/>
      <w:divBdr>
        <w:top w:val="none" w:sz="0" w:space="0" w:color="auto"/>
        <w:left w:val="none" w:sz="0" w:space="0" w:color="auto"/>
        <w:bottom w:val="none" w:sz="0" w:space="0" w:color="auto"/>
        <w:right w:val="none" w:sz="0" w:space="0" w:color="auto"/>
      </w:divBdr>
    </w:div>
    <w:div w:id="1471441785">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4833606">
      <w:bodyDiv w:val="1"/>
      <w:marLeft w:val="0"/>
      <w:marRight w:val="0"/>
      <w:marTop w:val="0"/>
      <w:marBottom w:val="0"/>
      <w:divBdr>
        <w:top w:val="none" w:sz="0" w:space="0" w:color="auto"/>
        <w:left w:val="none" w:sz="0" w:space="0" w:color="auto"/>
        <w:bottom w:val="none" w:sz="0" w:space="0" w:color="auto"/>
        <w:right w:val="none" w:sz="0" w:space="0" w:color="auto"/>
      </w:divBdr>
    </w:div>
    <w:div w:id="1475173805">
      <w:bodyDiv w:val="1"/>
      <w:marLeft w:val="0"/>
      <w:marRight w:val="0"/>
      <w:marTop w:val="0"/>
      <w:marBottom w:val="0"/>
      <w:divBdr>
        <w:top w:val="none" w:sz="0" w:space="0" w:color="auto"/>
        <w:left w:val="none" w:sz="0" w:space="0" w:color="auto"/>
        <w:bottom w:val="none" w:sz="0" w:space="0" w:color="auto"/>
        <w:right w:val="none" w:sz="0" w:space="0" w:color="auto"/>
      </w:divBdr>
    </w:div>
    <w:div w:id="1476414057">
      <w:bodyDiv w:val="1"/>
      <w:marLeft w:val="0"/>
      <w:marRight w:val="0"/>
      <w:marTop w:val="0"/>
      <w:marBottom w:val="0"/>
      <w:divBdr>
        <w:top w:val="none" w:sz="0" w:space="0" w:color="auto"/>
        <w:left w:val="none" w:sz="0" w:space="0" w:color="auto"/>
        <w:bottom w:val="none" w:sz="0" w:space="0" w:color="auto"/>
        <w:right w:val="none" w:sz="0" w:space="0" w:color="auto"/>
      </w:divBdr>
    </w:div>
    <w:div w:id="1476798501">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189728">
      <w:bodyDiv w:val="1"/>
      <w:marLeft w:val="0"/>
      <w:marRight w:val="0"/>
      <w:marTop w:val="0"/>
      <w:marBottom w:val="0"/>
      <w:divBdr>
        <w:top w:val="none" w:sz="0" w:space="0" w:color="auto"/>
        <w:left w:val="none" w:sz="0" w:space="0" w:color="auto"/>
        <w:bottom w:val="none" w:sz="0" w:space="0" w:color="auto"/>
        <w:right w:val="none" w:sz="0" w:space="0" w:color="auto"/>
      </w:divBdr>
    </w:div>
    <w:div w:id="1482379524">
      <w:bodyDiv w:val="1"/>
      <w:marLeft w:val="0"/>
      <w:marRight w:val="0"/>
      <w:marTop w:val="0"/>
      <w:marBottom w:val="0"/>
      <w:divBdr>
        <w:top w:val="none" w:sz="0" w:space="0" w:color="auto"/>
        <w:left w:val="none" w:sz="0" w:space="0" w:color="auto"/>
        <w:bottom w:val="none" w:sz="0" w:space="0" w:color="auto"/>
        <w:right w:val="none" w:sz="0" w:space="0" w:color="auto"/>
      </w:divBdr>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
    <w:div w:id="1486122458">
      <w:bodyDiv w:val="1"/>
      <w:marLeft w:val="0"/>
      <w:marRight w:val="0"/>
      <w:marTop w:val="0"/>
      <w:marBottom w:val="0"/>
      <w:divBdr>
        <w:top w:val="none" w:sz="0" w:space="0" w:color="auto"/>
        <w:left w:val="none" w:sz="0" w:space="0" w:color="auto"/>
        <w:bottom w:val="none" w:sz="0" w:space="0" w:color="auto"/>
        <w:right w:val="none" w:sz="0" w:space="0" w:color="auto"/>
      </w:divBdr>
    </w:div>
    <w:div w:id="1486583096">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126367">
      <w:bodyDiv w:val="1"/>
      <w:marLeft w:val="0"/>
      <w:marRight w:val="0"/>
      <w:marTop w:val="0"/>
      <w:marBottom w:val="0"/>
      <w:divBdr>
        <w:top w:val="none" w:sz="0" w:space="0" w:color="auto"/>
        <w:left w:val="none" w:sz="0" w:space="0" w:color="auto"/>
        <w:bottom w:val="none" w:sz="0" w:space="0" w:color="auto"/>
        <w:right w:val="none" w:sz="0" w:space="0" w:color="auto"/>
      </w:divBdr>
    </w:div>
    <w:div w:id="1488595640">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285921">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3378070">
      <w:bodyDiv w:val="1"/>
      <w:marLeft w:val="0"/>
      <w:marRight w:val="0"/>
      <w:marTop w:val="0"/>
      <w:marBottom w:val="0"/>
      <w:divBdr>
        <w:top w:val="none" w:sz="0" w:space="0" w:color="auto"/>
        <w:left w:val="none" w:sz="0" w:space="0" w:color="auto"/>
        <w:bottom w:val="none" w:sz="0" w:space="0" w:color="auto"/>
        <w:right w:val="none" w:sz="0" w:space="0" w:color="auto"/>
      </w:divBdr>
    </w:div>
    <w:div w:id="1493452884">
      <w:bodyDiv w:val="1"/>
      <w:marLeft w:val="0"/>
      <w:marRight w:val="0"/>
      <w:marTop w:val="0"/>
      <w:marBottom w:val="0"/>
      <w:divBdr>
        <w:top w:val="none" w:sz="0" w:space="0" w:color="auto"/>
        <w:left w:val="none" w:sz="0" w:space="0" w:color="auto"/>
        <w:bottom w:val="none" w:sz="0" w:space="0" w:color="auto"/>
        <w:right w:val="none" w:sz="0" w:space="0" w:color="auto"/>
      </w:divBdr>
    </w:div>
    <w:div w:id="1496607213">
      <w:bodyDiv w:val="1"/>
      <w:marLeft w:val="0"/>
      <w:marRight w:val="0"/>
      <w:marTop w:val="0"/>
      <w:marBottom w:val="0"/>
      <w:divBdr>
        <w:top w:val="none" w:sz="0" w:space="0" w:color="auto"/>
        <w:left w:val="none" w:sz="0" w:space="0" w:color="auto"/>
        <w:bottom w:val="none" w:sz="0" w:space="0" w:color="auto"/>
        <w:right w:val="none" w:sz="0" w:space="0" w:color="auto"/>
      </w:divBdr>
    </w:div>
    <w:div w:id="1499343139">
      <w:bodyDiv w:val="1"/>
      <w:marLeft w:val="0"/>
      <w:marRight w:val="0"/>
      <w:marTop w:val="0"/>
      <w:marBottom w:val="0"/>
      <w:divBdr>
        <w:top w:val="none" w:sz="0" w:space="0" w:color="auto"/>
        <w:left w:val="none" w:sz="0" w:space="0" w:color="auto"/>
        <w:bottom w:val="none" w:sz="0" w:space="0" w:color="auto"/>
        <w:right w:val="none" w:sz="0" w:space="0" w:color="auto"/>
      </w:divBdr>
    </w:div>
    <w:div w:id="1499349315">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0340828">
      <w:bodyDiv w:val="1"/>
      <w:marLeft w:val="0"/>
      <w:marRight w:val="0"/>
      <w:marTop w:val="0"/>
      <w:marBottom w:val="0"/>
      <w:divBdr>
        <w:top w:val="none" w:sz="0" w:space="0" w:color="auto"/>
        <w:left w:val="none" w:sz="0" w:space="0" w:color="auto"/>
        <w:bottom w:val="none" w:sz="0" w:space="0" w:color="auto"/>
        <w:right w:val="none" w:sz="0" w:space="0" w:color="auto"/>
      </w:divBdr>
    </w:div>
    <w:div w:id="150034447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2699098">
      <w:bodyDiv w:val="1"/>
      <w:marLeft w:val="0"/>
      <w:marRight w:val="0"/>
      <w:marTop w:val="0"/>
      <w:marBottom w:val="0"/>
      <w:divBdr>
        <w:top w:val="none" w:sz="0" w:space="0" w:color="auto"/>
        <w:left w:val="none" w:sz="0" w:space="0" w:color="auto"/>
        <w:bottom w:val="none" w:sz="0" w:space="0" w:color="auto"/>
        <w:right w:val="none" w:sz="0" w:space="0" w:color="auto"/>
      </w:divBdr>
    </w:div>
    <w:div w:id="1503349441">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5780242">
      <w:bodyDiv w:val="1"/>
      <w:marLeft w:val="0"/>
      <w:marRight w:val="0"/>
      <w:marTop w:val="0"/>
      <w:marBottom w:val="0"/>
      <w:divBdr>
        <w:top w:val="none" w:sz="0" w:space="0" w:color="auto"/>
        <w:left w:val="none" w:sz="0" w:space="0" w:color="auto"/>
        <w:bottom w:val="none" w:sz="0" w:space="0" w:color="auto"/>
        <w:right w:val="none" w:sz="0" w:space="0" w:color="auto"/>
      </w:divBdr>
    </w:div>
    <w:div w:id="1506167494">
      <w:bodyDiv w:val="1"/>
      <w:marLeft w:val="0"/>
      <w:marRight w:val="0"/>
      <w:marTop w:val="0"/>
      <w:marBottom w:val="0"/>
      <w:divBdr>
        <w:top w:val="none" w:sz="0" w:space="0" w:color="auto"/>
        <w:left w:val="none" w:sz="0" w:space="0" w:color="auto"/>
        <w:bottom w:val="none" w:sz="0" w:space="0" w:color="auto"/>
        <w:right w:val="none" w:sz="0" w:space="0" w:color="auto"/>
      </w:divBdr>
    </w:div>
    <w:div w:id="1508910353">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09827571">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5536101">
      <w:bodyDiv w:val="1"/>
      <w:marLeft w:val="0"/>
      <w:marRight w:val="0"/>
      <w:marTop w:val="0"/>
      <w:marBottom w:val="0"/>
      <w:divBdr>
        <w:top w:val="none" w:sz="0" w:space="0" w:color="auto"/>
        <w:left w:val="none" w:sz="0" w:space="0" w:color="auto"/>
        <w:bottom w:val="none" w:sz="0" w:space="0" w:color="auto"/>
        <w:right w:val="none" w:sz="0" w:space="0" w:color="auto"/>
      </w:divBdr>
    </w:div>
    <w:div w:id="1516070980">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19343185">
      <w:bodyDiv w:val="1"/>
      <w:marLeft w:val="0"/>
      <w:marRight w:val="0"/>
      <w:marTop w:val="0"/>
      <w:marBottom w:val="0"/>
      <w:divBdr>
        <w:top w:val="none" w:sz="0" w:space="0" w:color="auto"/>
        <w:left w:val="none" w:sz="0" w:space="0" w:color="auto"/>
        <w:bottom w:val="none" w:sz="0" w:space="0" w:color="auto"/>
        <w:right w:val="none" w:sz="0" w:space="0" w:color="auto"/>
      </w:divBdr>
    </w:div>
    <w:div w:id="1519585174">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143524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29640903">
      <w:bodyDiv w:val="1"/>
      <w:marLeft w:val="0"/>
      <w:marRight w:val="0"/>
      <w:marTop w:val="0"/>
      <w:marBottom w:val="0"/>
      <w:divBdr>
        <w:top w:val="none" w:sz="0" w:space="0" w:color="auto"/>
        <w:left w:val="none" w:sz="0" w:space="0" w:color="auto"/>
        <w:bottom w:val="none" w:sz="0" w:space="0" w:color="auto"/>
        <w:right w:val="none" w:sz="0" w:space="0" w:color="auto"/>
      </w:divBdr>
    </w:div>
    <w:div w:id="1530097673">
      <w:bodyDiv w:val="1"/>
      <w:marLeft w:val="0"/>
      <w:marRight w:val="0"/>
      <w:marTop w:val="0"/>
      <w:marBottom w:val="0"/>
      <w:divBdr>
        <w:top w:val="none" w:sz="0" w:space="0" w:color="auto"/>
        <w:left w:val="none" w:sz="0" w:space="0" w:color="auto"/>
        <w:bottom w:val="none" w:sz="0" w:space="0" w:color="auto"/>
        <w:right w:val="none" w:sz="0" w:space="0" w:color="auto"/>
      </w:divBdr>
    </w:div>
    <w:div w:id="1530219448">
      <w:bodyDiv w:val="1"/>
      <w:marLeft w:val="0"/>
      <w:marRight w:val="0"/>
      <w:marTop w:val="0"/>
      <w:marBottom w:val="0"/>
      <w:divBdr>
        <w:top w:val="none" w:sz="0" w:space="0" w:color="auto"/>
        <w:left w:val="none" w:sz="0" w:space="0" w:color="auto"/>
        <w:bottom w:val="none" w:sz="0" w:space="0" w:color="auto"/>
        <w:right w:val="none" w:sz="0" w:space="0" w:color="auto"/>
      </w:divBdr>
    </w:div>
    <w:div w:id="1531144800">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227524">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6430531">
      <w:bodyDiv w:val="1"/>
      <w:marLeft w:val="0"/>
      <w:marRight w:val="0"/>
      <w:marTop w:val="0"/>
      <w:marBottom w:val="0"/>
      <w:divBdr>
        <w:top w:val="none" w:sz="0" w:space="0" w:color="auto"/>
        <w:left w:val="none" w:sz="0" w:space="0" w:color="auto"/>
        <w:bottom w:val="none" w:sz="0" w:space="0" w:color="auto"/>
        <w:right w:val="none" w:sz="0" w:space="0" w:color="auto"/>
      </w:divBdr>
    </w:div>
    <w:div w:id="1536771109">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7549033">
      <w:bodyDiv w:val="1"/>
      <w:marLeft w:val="0"/>
      <w:marRight w:val="0"/>
      <w:marTop w:val="0"/>
      <w:marBottom w:val="0"/>
      <w:divBdr>
        <w:top w:val="none" w:sz="0" w:space="0" w:color="auto"/>
        <w:left w:val="none" w:sz="0" w:space="0" w:color="auto"/>
        <w:bottom w:val="none" w:sz="0" w:space="0" w:color="auto"/>
        <w:right w:val="none" w:sz="0" w:space="0" w:color="auto"/>
      </w:divBdr>
    </w:div>
    <w:div w:id="1537740879">
      <w:bodyDiv w:val="1"/>
      <w:marLeft w:val="0"/>
      <w:marRight w:val="0"/>
      <w:marTop w:val="0"/>
      <w:marBottom w:val="0"/>
      <w:divBdr>
        <w:top w:val="none" w:sz="0" w:space="0" w:color="auto"/>
        <w:left w:val="none" w:sz="0" w:space="0" w:color="auto"/>
        <w:bottom w:val="none" w:sz="0" w:space="0" w:color="auto"/>
        <w:right w:val="none" w:sz="0" w:space="0" w:color="auto"/>
      </w:divBdr>
    </w:div>
    <w:div w:id="1538393108">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056374">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4098643">
      <w:bodyDiv w:val="1"/>
      <w:marLeft w:val="0"/>
      <w:marRight w:val="0"/>
      <w:marTop w:val="0"/>
      <w:marBottom w:val="0"/>
      <w:divBdr>
        <w:top w:val="none" w:sz="0" w:space="0" w:color="auto"/>
        <w:left w:val="none" w:sz="0" w:space="0" w:color="auto"/>
        <w:bottom w:val="none" w:sz="0" w:space="0" w:color="auto"/>
        <w:right w:val="none" w:sz="0" w:space="0" w:color="auto"/>
      </w:divBdr>
    </w:div>
    <w:div w:id="1544711997">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5797980">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03248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49998468">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3350900">
      <w:bodyDiv w:val="1"/>
      <w:marLeft w:val="0"/>
      <w:marRight w:val="0"/>
      <w:marTop w:val="0"/>
      <w:marBottom w:val="0"/>
      <w:divBdr>
        <w:top w:val="none" w:sz="0" w:space="0" w:color="auto"/>
        <w:left w:val="none" w:sz="0" w:space="0" w:color="auto"/>
        <w:bottom w:val="none" w:sz="0" w:space="0" w:color="auto"/>
        <w:right w:val="none" w:sz="0" w:space="0" w:color="auto"/>
      </w:divBdr>
    </w:div>
    <w:div w:id="1555004796">
      <w:bodyDiv w:val="1"/>
      <w:marLeft w:val="0"/>
      <w:marRight w:val="0"/>
      <w:marTop w:val="0"/>
      <w:marBottom w:val="0"/>
      <w:divBdr>
        <w:top w:val="none" w:sz="0" w:space="0" w:color="auto"/>
        <w:left w:val="none" w:sz="0" w:space="0" w:color="auto"/>
        <w:bottom w:val="none" w:sz="0" w:space="0" w:color="auto"/>
        <w:right w:val="none" w:sz="0" w:space="0" w:color="auto"/>
      </w:divBdr>
    </w:div>
    <w:div w:id="1555581694">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8006019">
      <w:bodyDiv w:val="1"/>
      <w:marLeft w:val="0"/>
      <w:marRight w:val="0"/>
      <w:marTop w:val="0"/>
      <w:marBottom w:val="0"/>
      <w:divBdr>
        <w:top w:val="none" w:sz="0" w:space="0" w:color="auto"/>
        <w:left w:val="none" w:sz="0" w:space="0" w:color="auto"/>
        <w:bottom w:val="none" w:sz="0" w:space="0" w:color="auto"/>
        <w:right w:val="none" w:sz="0" w:space="0" w:color="auto"/>
      </w:divBdr>
    </w:div>
    <w:div w:id="1558275563">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0894691">
      <w:bodyDiv w:val="1"/>
      <w:marLeft w:val="0"/>
      <w:marRight w:val="0"/>
      <w:marTop w:val="0"/>
      <w:marBottom w:val="0"/>
      <w:divBdr>
        <w:top w:val="none" w:sz="0" w:space="0" w:color="auto"/>
        <w:left w:val="none" w:sz="0" w:space="0" w:color="auto"/>
        <w:bottom w:val="none" w:sz="0" w:space="0" w:color="auto"/>
        <w:right w:val="none" w:sz="0" w:space="0" w:color="auto"/>
      </w:divBdr>
    </w:div>
    <w:div w:id="1562447754">
      <w:bodyDiv w:val="1"/>
      <w:marLeft w:val="0"/>
      <w:marRight w:val="0"/>
      <w:marTop w:val="0"/>
      <w:marBottom w:val="0"/>
      <w:divBdr>
        <w:top w:val="none" w:sz="0" w:space="0" w:color="auto"/>
        <w:left w:val="none" w:sz="0" w:space="0" w:color="auto"/>
        <w:bottom w:val="none" w:sz="0" w:space="0" w:color="auto"/>
        <w:right w:val="none" w:sz="0" w:space="0" w:color="auto"/>
      </w:divBdr>
    </w:div>
    <w:div w:id="1562907547">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4608776">
      <w:bodyDiv w:val="1"/>
      <w:marLeft w:val="0"/>
      <w:marRight w:val="0"/>
      <w:marTop w:val="0"/>
      <w:marBottom w:val="0"/>
      <w:divBdr>
        <w:top w:val="none" w:sz="0" w:space="0" w:color="auto"/>
        <w:left w:val="none" w:sz="0" w:space="0" w:color="auto"/>
        <w:bottom w:val="none" w:sz="0" w:space="0" w:color="auto"/>
        <w:right w:val="none" w:sz="0" w:space="0" w:color="auto"/>
      </w:divBdr>
    </w:div>
    <w:div w:id="1565869412">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1965158">
      <w:bodyDiv w:val="1"/>
      <w:marLeft w:val="0"/>
      <w:marRight w:val="0"/>
      <w:marTop w:val="0"/>
      <w:marBottom w:val="0"/>
      <w:divBdr>
        <w:top w:val="none" w:sz="0" w:space="0" w:color="auto"/>
        <w:left w:val="none" w:sz="0" w:space="0" w:color="auto"/>
        <w:bottom w:val="none" w:sz="0" w:space="0" w:color="auto"/>
        <w:right w:val="none" w:sz="0" w:space="0" w:color="auto"/>
      </w:divBdr>
    </w:div>
    <w:div w:id="15731562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3928435">
      <w:bodyDiv w:val="1"/>
      <w:marLeft w:val="0"/>
      <w:marRight w:val="0"/>
      <w:marTop w:val="0"/>
      <w:marBottom w:val="0"/>
      <w:divBdr>
        <w:top w:val="none" w:sz="0" w:space="0" w:color="auto"/>
        <w:left w:val="none" w:sz="0" w:space="0" w:color="auto"/>
        <w:bottom w:val="none" w:sz="0" w:space="0" w:color="auto"/>
        <w:right w:val="none" w:sz="0" w:space="0" w:color="auto"/>
      </w:divBdr>
    </w:div>
    <w:div w:id="1575159194">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0098740">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7809270">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1349666">
      <w:bodyDiv w:val="1"/>
      <w:marLeft w:val="0"/>
      <w:marRight w:val="0"/>
      <w:marTop w:val="0"/>
      <w:marBottom w:val="0"/>
      <w:divBdr>
        <w:top w:val="none" w:sz="0" w:space="0" w:color="auto"/>
        <w:left w:val="none" w:sz="0" w:space="0" w:color="auto"/>
        <w:bottom w:val="none" w:sz="0" w:space="0" w:color="auto"/>
        <w:right w:val="none" w:sz="0" w:space="0" w:color="auto"/>
      </w:divBdr>
    </w:div>
    <w:div w:id="1591695974">
      <w:bodyDiv w:val="1"/>
      <w:marLeft w:val="0"/>
      <w:marRight w:val="0"/>
      <w:marTop w:val="0"/>
      <w:marBottom w:val="0"/>
      <w:divBdr>
        <w:top w:val="none" w:sz="0" w:space="0" w:color="auto"/>
        <w:left w:val="none" w:sz="0" w:space="0" w:color="auto"/>
        <w:bottom w:val="none" w:sz="0" w:space="0" w:color="auto"/>
        <w:right w:val="none" w:sz="0" w:space="0" w:color="auto"/>
      </w:divBdr>
    </w:div>
    <w:div w:id="1593321220">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599286878">
      <w:bodyDiv w:val="1"/>
      <w:marLeft w:val="0"/>
      <w:marRight w:val="0"/>
      <w:marTop w:val="0"/>
      <w:marBottom w:val="0"/>
      <w:divBdr>
        <w:top w:val="none" w:sz="0" w:space="0" w:color="auto"/>
        <w:left w:val="none" w:sz="0" w:space="0" w:color="auto"/>
        <w:bottom w:val="none" w:sz="0" w:space="0" w:color="auto"/>
        <w:right w:val="none" w:sz="0" w:space="0" w:color="auto"/>
      </w:divBdr>
    </w:div>
    <w:div w:id="1600992820">
      <w:bodyDiv w:val="1"/>
      <w:marLeft w:val="0"/>
      <w:marRight w:val="0"/>
      <w:marTop w:val="0"/>
      <w:marBottom w:val="0"/>
      <w:divBdr>
        <w:top w:val="none" w:sz="0" w:space="0" w:color="auto"/>
        <w:left w:val="none" w:sz="0" w:space="0" w:color="auto"/>
        <w:bottom w:val="none" w:sz="0" w:space="0" w:color="auto"/>
        <w:right w:val="none" w:sz="0" w:space="0" w:color="auto"/>
      </w:divBdr>
    </w:div>
    <w:div w:id="1602491799">
      <w:bodyDiv w:val="1"/>
      <w:marLeft w:val="0"/>
      <w:marRight w:val="0"/>
      <w:marTop w:val="0"/>
      <w:marBottom w:val="0"/>
      <w:divBdr>
        <w:top w:val="none" w:sz="0" w:space="0" w:color="auto"/>
        <w:left w:val="none" w:sz="0" w:space="0" w:color="auto"/>
        <w:bottom w:val="none" w:sz="0" w:space="0" w:color="auto"/>
        <w:right w:val="none" w:sz="0" w:space="0" w:color="auto"/>
      </w:divBdr>
    </w:div>
    <w:div w:id="1604336914">
      <w:bodyDiv w:val="1"/>
      <w:marLeft w:val="0"/>
      <w:marRight w:val="0"/>
      <w:marTop w:val="0"/>
      <w:marBottom w:val="0"/>
      <w:divBdr>
        <w:top w:val="none" w:sz="0" w:space="0" w:color="auto"/>
        <w:left w:val="none" w:sz="0" w:space="0" w:color="auto"/>
        <w:bottom w:val="none" w:sz="0" w:space="0" w:color="auto"/>
        <w:right w:val="none" w:sz="0" w:space="0" w:color="auto"/>
      </w:divBdr>
    </w:div>
    <w:div w:id="1604460613">
      <w:bodyDiv w:val="1"/>
      <w:marLeft w:val="0"/>
      <w:marRight w:val="0"/>
      <w:marTop w:val="0"/>
      <w:marBottom w:val="0"/>
      <w:divBdr>
        <w:top w:val="none" w:sz="0" w:space="0" w:color="auto"/>
        <w:left w:val="none" w:sz="0" w:space="0" w:color="auto"/>
        <w:bottom w:val="none" w:sz="0" w:space="0" w:color="auto"/>
        <w:right w:val="none" w:sz="0" w:space="0" w:color="auto"/>
      </w:divBdr>
    </w:div>
    <w:div w:id="1605334165">
      <w:bodyDiv w:val="1"/>
      <w:marLeft w:val="0"/>
      <w:marRight w:val="0"/>
      <w:marTop w:val="0"/>
      <w:marBottom w:val="0"/>
      <w:divBdr>
        <w:top w:val="none" w:sz="0" w:space="0" w:color="auto"/>
        <w:left w:val="none" w:sz="0" w:space="0" w:color="auto"/>
        <w:bottom w:val="none" w:sz="0" w:space="0" w:color="auto"/>
        <w:right w:val="none" w:sz="0" w:space="0" w:color="auto"/>
      </w:divBdr>
    </w:div>
    <w:div w:id="1605335087">
      <w:bodyDiv w:val="1"/>
      <w:marLeft w:val="0"/>
      <w:marRight w:val="0"/>
      <w:marTop w:val="0"/>
      <w:marBottom w:val="0"/>
      <w:divBdr>
        <w:top w:val="none" w:sz="0" w:space="0" w:color="auto"/>
        <w:left w:val="none" w:sz="0" w:space="0" w:color="auto"/>
        <w:bottom w:val="none" w:sz="0" w:space="0" w:color="auto"/>
        <w:right w:val="none" w:sz="0" w:space="0" w:color="auto"/>
      </w:divBdr>
    </w:div>
    <w:div w:id="1606569858">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09703392">
      <w:bodyDiv w:val="1"/>
      <w:marLeft w:val="0"/>
      <w:marRight w:val="0"/>
      <w:marTop w:val="0"/>
      <w:marBottom w:val="0"/>
      <w:divBdr>
        <w:top w:val="none" w:sz="0" w:space="0" w:color="auto"/>
        <w:left w:val="none" w:sz="0" w:space="0" w:color="auto"/>
        <w:bottom w:val="none" w:sz="0" w:space="0" w:color="auto"/>
        <w:right w:val="none" w:sz="0" w:space="0" w:color="auto"/>
      </w:divBdr>
    </w:div>
    <w:div w:id="1614093912">
      <w:bodyDiv w:val="1"/>
      <w:marLeft w:val="0"/>
      <w:marRight w:val="0"/>
      <w:marTop w:val="0"/>
      <w:marBottom w:val="0"/>
      <w:divBdr>
        <w:top w:val="none" w:sz="0" w:space="0" w:color="auto"/>
        <w:left w:val="none" w:sz="0" w:space="0" w:color="auto"/>
        <w:bottom w:val="none" w:sz="0" w:space="0" w:color="auto"/>
        <w:right w:val="none" w:sz="0" w:space="0" w:color="auto"/>
      </w:divBdr>
    </w:div>
    <w:div w:id="1614897207">
      <w:bodyDiv w:val="1"/>
      <w:marLeft w:val="0"/>
      <w:marRight w:val="0"/>
      <w:marTop w:val="0"/>
      <w:marBottom w:val="0"/>
      <w:divBdr>
        <w:top w:val="none" w:sz="0" w:space="0" w:color="auto"/>
        <w:left w:val="none" w:sz="0" w:space="0" w:color="auto"/>
        <w:bottom w:val="none" w:sz="0" w:space="0" w:color="auto"/>
        <w:right w:val="none" w:sz="0" w:space="0" w:color="auto"/>
      </w:divBdr>
    </w:div>
    <w:div w:id="1615474381">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138001">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6866253">
      <w:bodyDiv w:val="1"/>
      <w:marLeft w:val="0"/>
      <w:marRight w:val="0"/>
      <w:marTop w:val="0"/>
      <w:marBottom w:val="0"/>
      <w:divBdr>
        <w:top w:val="none" w:sz="0" w:space="0" w:color="auto"/>
        <w:left w:val="none" w:sz="0" w:space="0" w:color="auto"/>
        <w:bottom w:val="none" w:sz="0" w:space="0" w:color="auto"/>
        <w:right w:val="none" w:sz="0" w:space="0" w:color="auto"/>
      </w:divBdr>
    </w:div>
    <w:div w:id="1617251358">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3421188">
      <w:bodyDiv w:val="1"/>
      <w:marLeft w:val="0"/>
      <w:marRight w:val="0"/>
      <w:marTop w:val="0"/>
      <w:marBottom w:val="0"/>
      <w:divBdr>
        <w:top w:val="none" w:sz="0" w:space="0" w:color="auto"/>
        <w:left w:val="none" w:sz="0" w:space="0" w:color="auto"/>
        <w:bottom w:val="none" w:sz="0" w:space="0" w:color="auto"/>
        <w:right w:val="none" w:sz="0" w:space="0" w:color="auto"/>
      </w:divBdr>
    </w:div>
    <w:div w:id="1623612477">
      <w:bodyDiv w:val="1"/>
      <w:marLeft w:val="0"/>
      <w:marRight w:val="0"/>
      <w:marTop w:val="0"/>
      <w:marBottom w:val="0"/>
      <w:divBdr>
        <w:top w:val="none" w:sz="0" w:space="0" w:color="auto"/>
        <w:left w:val="none" w:sz="0" w:space="0" w:color="auto"/>
        <w:bottom w:val="none" w:sz="0" w:space="0" w:color="auto"/>
        <w:right w:val="none" w:sz="0" w:space="0" w:color="auto"/>
      </w:divBdr>
    </w:div>
    <w:div w:id="1624775704">
      <w:bodyDiv w:val="1"/>
      <w:marLeft w:val="0"/>
      <w:marRight w:val="0"/>
      <w:marTop w:val="0"/>
      <w:marBottom w:val="0"/>
      <w:divBdr>
        <w:top w:val="none" w:sz="0" w:space="0" w:color="auto"/>
        <w:left w:val="none" w:sz="0" w:space="0" w:color="auto"/>
        <w:bottom w:val="none" w:sz="0" w:space="0" w:color="auto"/>
        <w:right w:val="none" w:sz="0" w:space="0" w:color="auto"/>
      </w:divBdr>
    </w:div>
    <w:div w:id="1625042883">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036554">
      <w:bodyDiv w:val="1"/>
      <w:marLeft w:val="0"/>
      <w:marRight w:val="0"/>
      <w:marTop w:val="0"/>
      <w:marBottom w:val="0"/>
      <w:divBdr>
        <w:top w:val="none" w:sz="0" w:space="0" w:color="auto"/>
        <w:left w:val="none" w:sz="0" w:space="0" w:color="auto"/>
        <w:bottom w:val="none" w:sz="0" w:space="0" w:color="auto"/>
        <w:right w:val="none" w:sz="0" w:space="0" w:color="auto"/>
      </w:divBdr>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800928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0278766">
      <w:bodyDiv w:val="1"/>
      <w:marLeft w:val="0"/>
      <w:marRight w:val="0"/>
      <w:marTop w:val="0"/>
      <w:marBottom w:val="0"/>
      <w:divBdr>
        <w:top w:val="none" w:sz="0" w:space="0" w:color="auto"/>
        <w:left w:val="none" w:sz="0" w:space="0" w:color="auto"/>
        <w:bottom w:val="none" w:sz="0" w:space="0" w:color="auto"/>
        <w:right w:val="none" w:sz="0" w:space="0" w:color="auto"/>
      </w:divBdr>
    </w:div>
    <w:div w:id="1632007842">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37028365">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831317">
      <w:bodyDiv w:val="1"/>
      <w:marLeft w:val="0"/>
      <w:marRight w:val="0"/>
      <w:marTop w:val="0"/>
      <w:marBottom w:val="0"/>
      <w:divBdr>
        <w:top w:val="none" w:sz="0" w:space="0" w:color="auto"/>
        <w:left w:val="none" w:sz="0" w:space="0" w:color="auto"/>
        <w:bottom w:val="none" w:sz="0" w:space="0" w:color="auto"/>
        <w:right w:val="none" w:sz="0" w:space="0" w:color="auto"/>
      </w:divBdr>
    </w:div>
    <w:div w:id="1638030204">
      <w:bodyDiv w:val="1"/>
      <w:marLeft w:val="0"/>
      <w:marRight w:val="0"/>
      <w:marTop w:val="0"/>
      <w:marBottom w:val="0"/>
      <w:divBdr>
        <w:top w:val="none" w:sz="0" w:space="0" w:color="auto"/>
        <w:left w:val="none" w:sz="0" w:space="0" w:color="auto"/>
        <w:bottom w:val="none" w:sz="0" w:space="0" w:color="auto"/>
        <w:right w:val="none" w:sz="0" w:space="0" w:color="auto"/>
      </w:divBdr>
    </w:div>
    <w:div w:id="164018626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0264923">
      <w:bodyDiv w:val="1"/>
      <w:marLeft w:val="0"/>
      <w:marRight w:val="0"/>
      <w:marTop w:val="0"/>
      <w:marBottom w:val="0"/>
      <w:divBdr>
        <w:top w:val="none" w:sz="0" w:space="0" w:color="auto"/>
        <w:left w:val="none" w:sz="0" w:space="0" w:color="auto"/>
        <w:bottom w:val="none" w:sz="0" w:space="0" w:color="auto"/>
        <w:right w:val="none" w:sz="0" w:space="0" w:color="auto"/>
      </w:divBdr>
    </w:div>
    <w:div w:id="1640917585">
      <w:bodyDiv w:val="1"/>
      <w:marLeft w:val="0"/>
      <w:marRight w:val="0"/>
      <w:marTop w:val="0"/>
      <w:marBottom w:val="0"/>
      <w:divBdr>
        <w:top w:val="none" w:sz="0" w:space="0" w:color="auto"/>
        <w:left w:val="none" w:sz="0" w:space="0" w:color="auto"/>
        <w:bottom w:val="none" w:sz="0" w:space="0" w:color="auto"/>
        <w:right w:val="none" w:sz="0" w:space="0" w:color="auto"/>
      </w:divBdr>
    </w:div>
    <w:div w:id="1643463206">
      <w:bodyDiv w:val="1"/>
      <w:marLeft w:val="0"/>
      <w:marRight w:val="0"/>
      <w:marTop w:val="0"/>
      <w:marBottom w:val="0"/>
      <w:divBdr>
        <w:top w:val="none" w:sz="0" w:space="0" w:color="auto"/>
        <w:left w:val="none" w:sz="0" w:space="0" w:color="auto"/>
        <w:bottom w:val="none" w:sz="0" w:space="0" w:color="auto"/>
        <w:right w:val="none" w:sz="0" w:space="0" w:color="auto"/>
      </w:divBdr>
    </w:div>
    <w:div w:id="164458329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49046388">
      <w:bodyDiv w:val="1"/>
      <w:marLeft w:val="0"/>
      <w:marRight w:val="0"/>
      <w:marTop w:val="0"/>
      <w:marBottom w:val="0"/>
      <w:divBdr>
        <w:top w:val="none" w:sz="0" w:space="0" w:color="auto"/>
        <w:left w:val="none" w:sz="0" w:space="0" w:color="auto"/>
        <w:bottom w:val="none" w:sz="0" w:space="0" w:color="auto"/>
        <w:right w:val="none" w:sz="0" w:space="0" w:color="auto"/>
      </w:divBdr>
    </w:div>
    <w:div w:id="1649286394">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296217">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54262045">
      <w:bodyDiv w:val="1"/>
      <w:marLeft w:val="0"/>
      <w:marRight w:val="0"/>
      <w:marTop w:val="0"/>
      <w:marBottom w:val="0"/>
      <w:divBdr>
        <w:top w:val="none" w:sz="0" w:space="0" w:color="auto"/>
        <w:left w:val="none" w:sz="0" w:space="0" w:color="auto"/>
        <w:bottom w:val="none" w:sz="0" w:space="0" w:color="auto"/>
        <w:right w:val="none" w:sz="0" w:space="0" w:color="auto"/>
      </w:divBdr>
    </w:div>
    <w:div w:id="1655790558">
      <w:bodyDiv w:val="1"/>
      <w:marLeft w:val="0"/>
      <w:marRight w:val="0"/>
      <w:marTop w:val="0"/>
      <w:marBottom w:val="0"/>
      <w:divBdr>
        <w:top w:val="none" w:sz="0" w:space="0" w:color="auto"/>
        <w:left w:val="none" w:sz="0" w:space="0" w:color="auto"/>
        <w:bottom w:val="none" w:sz="0" w:space="0" w:color="auto"/>
        <w:right w:val="none" w:sz="0" w:space="0" w:color="auto"/>
      </w:divBdr>
    </w:div>
    <w:div w:id="1656258345">
      <w:bodyDiv w:val="1"/>
      <w:marLeft w:val="0"/>
      <w:marRight w:val="0"/>
      <w:marTop w:val="0"/>
      <w:marBottom w:val="0"/>
      <w:divBdr>
        <w:top w:val="none" w:sz="0" w:space="0" w:color="auto"/>
        <w:left w:val="none" w:sz="0" w:space="0" w:color="auto"/>
        <w:bottom w:val="none" w:sz="0" w:space="0" w:color="auto"/>
        <w:right w:val="none" w:sz="0" w:space="0" w:color="auto"/>
      </w:divBdr>
    </w:div>
    <w:div w:id="1659922306">
      <w:bodyDiv w:val="1"/>
      <w:marLeft w:val="0"/>
      <w:marRight w:val="0"/>
      <w:marTop w:val="0"/>
      <w:marBottom w:val="0"/>
      <w:divBdr>
        <w:top w:val="none" w:sz="0" w:space="0" w:color="auto"/>
        <w:left w:val="none" w:sz="0" w:space="0" w:color="auto"/>
        <w:bottom w:val="none" w:sz="0" w:space="0" w:color="auto"/>
        <w:right w:val="none" w:sz="0" w:space="0" w:color="auto"/>
      </w:divBdr>
    </w:div>
    <w:div w:id="1661733743">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269809">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2587765">
      <w:bodyDiv w:val="1"/>
      <w:marLeft w:val="0"/>
      <w:marRight w:val="0"/>
      <w:marTop w:val="0"/>
      <w:marBottom w:val="0"/>
      <w:divBdr>
        <w:top w:val="none" w:sz="0" w:space="0" w:color="auto"/>
        <w:left w:val="none" w:sz="0" w:space="0" w:color="auto"/>
        <w:bottom w:val="none" w:sz="0" w:space="0" w:color="auto"/>
        <w:right w:val="none" w:sz="0" w:space="0" w:color="auto"/>
      </w:divBdr>
    </w:div>
    <w:div w:id="1663388056">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6712344">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68482541">
      <w:bodyDiv w:val="1"/>
      <w:marLeft w:val="0"/>
      <w:marRight w:val="0"/>
      <w:marTop w:val="0"/>
      <w:marBottom w:val="0"/>
      <w:divBdr>
        <w:top w:val="none" w:sz="0" w:space="0" w:color="auto"/>
        <w:left w:val="none" w:sz="0" w:space="0" w:color="auto"/>
        <w:bottom w:val="none" w:sz="0" w:space="0" w:color="auto"/>
        <w:right w:val="none" w:sz="0" w:space="0" w:color="auto"/>
      </w:divBdr>
    </w:div>
    <w:div w:id="1668628592">
      <w:bodyDiv w:val="1"/>
      <w:marLeft w:val="0"/>
      <w:marRight w:val="0"/>
      <w:marTop w:val="0"/>
      <w:marBottom w:val="0"/>
      <w:divBdr>
        <w:top w:val="none" w:sz="0" w:space="0" w:color="auto"/>
        <w:left w:val="none" w:sz="0" w:space="0" w:color="auto"/>
        <w:bottom w:val="none" w:sz="0" w:space="0" w:color="auto"/>
        <w:right w:val="none" w:sz="0" w:space="0" w:color="auto"/>
      </w:divBdr>
    </w:div>
    <w:div w:id="1669097058">
      <w:bodyDiv w:val="1"/>
      <w:marLeft w:val="0"/>
      <w:marRight w:val="0"/>
      <w:marTop w:val="0"/>
      <w:marBottom w:val="0"/>
      <w:divBdr>
        <w:top w:val="none" w:sz="0" w:space="0" w:color="auto"/>
        <w:left w:val="none" w:sz="0" w:space="0" w:color="auto"/>
        <w:bottom w:val="none" w:sz="0" w:space="0" w:color="auto"/>
        <w:right w:val="none" w:sz="0" w:space="0" w:color="auto"/>
      </w:divBdr>
    </w:div>
    <w:div w:id="1669940830">
      <w:bodyDiv w:val="1"/>
      <w:marLeft w:val="0"/>
      <w:marRight w:val="0"/>
      <w:marTop w:val="0"/>
      <w:marBottom w:val="0"/>
      <w:divBdr>
        <w:top w:val="none" w:sz="0" w:space="0" w:color="auto"/>
        <w:left w:val="none" w:sz="0" w:space="0" w:color="auto"/>
        <w:bottom w:val="none" w:sz="0" w:space="0" w:color="auto"/>
        <w:right w:val="none" w:sz="0" w:space="0" w:color="auto"/>
      </w:divBdr>
    </w:div>
    <w:div w:id="1670020731">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2753781">
      <w:bodyDiv w:val="1"/>
      <w:marLeft w:val="0"/>
      <w:marRight w:val="0"/>
      <w:marTop w:val="0"/>
      <w:marBottom w:val="0"/>
      <w:divBdr>
        <w:top w:val="none" w:sz="0" w:space="0" w:color="auto"/>
        <w:left w:val="none" w:sz="0" w:space="0" w:color="auto"/>
        <w:bottom w:val="none" w:sz="0" w:space="0" w:color="auto"/>
        <w:right w:val="none" w:sz="0" w:space="0" w:color="auto"/>
      </w:divBdr>
    </w:div>
    <w:div w:id="1674142508">
      <w:bodyDiv w:val="1"/>
      <w:marLeft w:val="0"/>
      <w:marRight w:val="0"/>
      <w:marTop w:val="0"/>
      <w:marBottom w:val="0"/>
      <w:divBdr>
        <w:top w:val="none" w:sz="0" w:space="0" w:color="auto"/>
        <w:left w:val="none" w:sz="0" w:space="0" w:color="auto"/>
        <w:bottom w:val="none" w:sz="0" w:space="0" w:color="auto"/>
        <w:right w:val="none" w:sz="0" w:space="0" w:color="auto"/>
      </w:divBdr>
    </w:div>
    <w:div w:id="1674264962">
      <w:bodyDiv w:val="1"/>
      <w:marLeft w:val="0"/>
      <w:marRight w:val="0"/>
      <w:marTop w:val="0"/>
      <w:marBottom w:val="0"/>
      <w:divBdr>
        <w:top w:val="none" w:sz="0" w:space="0" w:color="auto"/>
        <w:left w:val="none" w:sz="0" w:space="0" w:color="auto"/>
        <w:bottom w:val="none" w:sz="0" w:space="0" w:color="auto"/>
        <w:right w:val="none" w:sz="0" w:space="0" w:color="auto"/>
      </w:divBdr>
    </w:div>
    <w:div w:id="1674454353">
      <w:bodyDiv w:val="1"/>
      <w:marLeft w:val="0"/>
      <w:marRight w:val="0"/>
      <w:marTop w:val="0"/>
      <w:marBottom w:val="0"/>
      <w:divBdr>
        <w:top w:val="none" w:sz="0" w:space="0" w:color="auto"/>
        <w:left w:val="none" w:sz="0" w:space="0" w:color="auto"/>
        <w:bottom w:val="none" w:sz="0" w:space="0" w:color="auto"/>
        <w:right w:val="none" w:sz="0" w:space="0" w:color="auto"/>
      </w:divBdr>
    </w:div>
    <w:div w:id="1674533087">
      <w:bodyDiv w:val="1"/>
      <w:marLeft w:val="0"/>
      <w:marRight w:val="0"/>
      <w:marTop w:val="0"/>
      <w:marBottom w:val="0"/>
      <w:divBdr>
        <w:top w:val="none" w:sz="0" w:space="0" w:color="auto"/>
        <w:left w:val="none" w:sz="0" w:space="0" w:color="auto"/>
        <w:bottom w:val="none" w:sz="0" w:space="0" w:color="auto"/>
        <w:right w:val="none" w:sz="0" w:space="0" w:color="auto"/>
      </w:divBdr>
    </w:div>
    <w:div w:id="1674603078">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79961186">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389346">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087254">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528181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89867757">
      <w:bodyDiv w:val="1"/>
      <w:marLeft w:val="0"/>
      <w:marRight w:val="0"/>
      <w:marTop w:val="0"/>
      <w:marBottom w:val="0"/>
      <w:divBdr>
        <w:top w:val="none" w:sz="0" w:space="0" w:color="auto"/>
        <w:left w:val="none" w:sz="0" w:space="0" w:color="auto"/>
        <w:bottom w:val="none" w:sz="0" w:space="0" w:color="auto"/>
        <w:right w:val="none" w:sz="0" w:space="0" w:color="auto"/>
      </w:divBdr>
    </w:div>
    <w:div w:id="1691493106">
      <w:bodyDiv w:val="1"/>
      <w:marLeft w:val="0"/>
      <w:marRight w:val="0"/>
      <w:marTop w:val="0"/>
      <w:marBottom w:val="0"/>
      <w:divBdr>
        <w:top w:val="none" w:sz="0" w:space="0" w:color="auto"/>
        <w:left w:val="none" w:sz="0" w:space="0" w:color="auto"/>
        <w:bottom w:val="none" w:sz="0" w:space="0" w:color="auto"/>
        <w:right w:val="none" w:sz="0" w:space="0" w:color="auto"/>
      </w:divBdr>
    </w:div>
    <w:div w:id="169175445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693653619">
      <w:bodyDiv w:val="1"/>
      <w:marLeft w:val="0"/>
      <w:marRight w:val="0"/>
      <w:marTop w:val="0"/>
      <w:marBottom w:val="0"/>
      <w:divBdr>
        <w:top w:val="none" w:sz="0" w:space="0" w:color="auto"/>
        <w:left w:val="none" w:sz="0" w:space="0" w:color="auto"/>
        <w:bottom w:val="none" w:sz="0" w:space="0" w:color="auto"/>
        <w:right w:val="none" w:sz="0" w:space="0" w:color="auto"/>
      </w:divBdr>
    </w:div>
    <w:div w:id="1695575138">
      <w:bodyDiv w:val="1"/>
      <w:marLeft w:val="0"/>
      <w:marRight w:val="0"/>
      <w:marTop w:val="0"/>
      <w:marBottom w:val="0"/>
      <w:divBdr>
        <w:top w:val="none" w:sz="0" w:space="0" w:color="auto"/>
        <w:left w:val="none" w:sz="0" w:space="0" w:color="auto"/>
        <w:bottom w:val="none" w:sz="0" w:space="0" w:color="auto"/>
        <w:right w:val="none" w:sz="0" w:space="0" w:color="auto"/>
      </w:divBdr>
    </w:div>
    <w:div w:id="1696807710">
      <w:bodyDiv w:val="1"/>
      <w:marLeft w:val="0"/>
      <w:marRight w:val="0"/>
      <w:marTop w:val="0"/>
      <w:marBottom w:val="0"/>
      <w:divBdr>
        <w:top w:val="none" w:sz="0" w:space="0" w:color="auto"/>
        <w:left w:val="none" w:sz="0" w:space="0" w:color="auto"/>
        <w:bottom w:val="none" w:sz="0" w:space="0" w:color="auto"/>
        <w:right w:val="none" w:sz="0" w:space="0" w:color="auto"/>
      </w:divBdr>
    </w:div>
    <w:div w:id="1696809468">
      <w:bodyDiv w:val="1"/>
      <w:marLeft w:val="0"/>
      <w:marRight w:val="0"/>
      <w:marTop w:val="0"/>
      <w:marBottom w:val="0"/>
      <w:divBdr>
        <w:top w:val="none" w:sz="0" w:space="0" w:color="auto"/>
        <w:left w:val="none" w:sz="0" w:space="0" w:color="auto"/>
        <w:bottom w:val="none" w:sz="0" w:space="0" w:color="auto"/>
        <w:right w:val="none" w:sz="0" w:space="0" w:color="auto"/>
      </w:divBdr>
    </w:div>
    <w:div w:id="1698195684">
      <w:bodyDiv w:val="1"/>
      <w:marLeft w:val="0"/>
      <w:marRight w:val="0"/>
      <w:marTop w:val="0"/>
      <w:marBottom w:val="0"/>
      <w:divBdr>
        <w:top w:val="none" w:sz="0" w:space="0" w:color="auto"/>
        <w:left w:val="none" w:sz="0" w:space="0" w:color="auto"/>
        <w:bottom w:val="none" w:sz="0" w:space="0" w:color="auto"/>
        <w:right w:val="none" w:sz="0" w:space="0" w:color="auto"/>
      </w:divBdr>
    </w:div>
    <w:div w:id="1698577382">
      <w:bodyDiv w:val="1"/>
      <w:marLeft w:val="0"/>
      <w:marRight w:val="0"/>
      <w:marTop w:val="0"/>
      <w:marBottom w:val="0"/>
      <w:divBdr>
        <w:top w:val="none" w:sz="0" w:space="0" w:color="auto"/>
        <w:left w:val="none" w:sz="0" w:space="0" w:color="auto"/>
        <w:bottom w:val="none" w:sz="0" w:space="0" w:color="auto"/>
        <w:right w:val="none" w:sz="0" w:space="0" w:color="auto"/>
      </w:divBdr>
    </w:div>
    <w:div w:id="1701011884">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3365581">
      <w:bodyDiv w:val="1"/>
      <w:marLeft w:val="0"/>
      <w:marRight w:val="0"/>
      <w:marTop w:val="0"/>
      <w:marBottom w:val="0"/>
      <w:divBdr>
        <w:top w:val="none" w:sz="0" w:space="0" w:color="auto"/>
        <w:left w:val="none" w:sz="0" w:space="0" w:color="auto"/>
        <w:bottom w:val="none" w:sz="0" w:space="0" w:color="auto"/>
        <w:right w:val="none" w:sz="0" w:space="0" w:color="auto"/>
      </w:divBdr>
    </w:div>
    <w:div w:id="1704358557">
      <w:bodyDiv w:val="1"/>
      <w:marLeft w:val="0"/>
      <w:marRight w:val="0"/>
      <w:marTop w:val="0"/>
      <w:marBottom w:val="0"/>
      <w:divBdr>
        <w:top w:val="none" w:sz="0" w:space="0" w:color="auto"/>
        <w:left w:val="none" w:sz="0" w:space="0" w:color="auto"/>
        <w:bottom w:val="none" w:sz="0" w:space="0" w:color="auto"/>
        <w:right w:val="none" w:sz="0" w:space="0" w:color="auto"/>
      </w:divBdr>
    </w:div>
    <w:div w:id="1704672989">
      <w:bodyDiv w:val="1"/>
      <w:marLeft w:val="0"/>
      <w:marRight w:val="0"/>
      <w:marTop w:val="0"/>
      <w:marBottom w:val="0"/>
      <w:divBdr>
        <w:top w:val="none" w:sz="0" w:space="0" w:color="auto"/>
        <w:left w:val="none" w:sz="0" w:space="0" w:color="auto"/>
        <w:bottom w:val="none" w:sz="0" w:space="0" w:color="auto"/>
        <w:right w:val="none" w:sz="0" w:space="0" w:color="auto"/>
      </w:divBdr>
    </w:div>
    <w:div w:id="1704864302">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06709239">
      <w:bodyDiv w:val="1"/>
      <w:marLeft w:val="0"/>
      <w:marRight w:val="0"/>
      <w:marTop w:val="0"/>
      <w:marBottom w:val="0"/>
      <w:divBdr>
        <w:top w:val="none" w:sz="0" w:space="0" w:color="auto"/>
        <w:left w:val="none" w:sz="0" w:space="0" w:color="auto"/>
        <w:bottom w:val="none" w:sz="0" w:space="0" w:color="auto"/>
        <w:right w:val="none" w:sz="0" w:space="0" w:color="auto"/>
      </w:divBdr>
    </w:div>
    <w:div w:id="1706713991">
      <w:bodyDiv w:val="1"/>
      <w:marLeft w:val="0"/>
      <w:marRight w:val="0"/>
      <w:marTop w:val="0"/>
      <w:marBottom w:val="0"/>
      <w:divBdr>
        <w:top w:val="none" w:sz="0" w:space="0" w:color="auto"/>
        <w:left w:val="none" w:sz="0" w:space="0" w:color="auto"/>
        <w:bottom w:val="none" w:sz="0" w:space="0" w:color="auto"/>
        <w:right w:val="none" w:sz="0" w:space="0" w:color="auto"/>
      </w:divBdr>
    </w:div>
    <w:div w:id="1706834975">
      <w:bodyDiv w:val="1"/>
      <w:marLeft w:val="0"/>
      <w:marRight w:val="0"/>
      <w:marTop w:val="0"/>
      <w:marBottom w:val="0"/>
      <w:divBdr>
        <w:top w:val="none" w:sz="0" w:space="0" w:color="auto"/>
        <w:left w:val="none" w:sz="0" w:space="0" w:color="auto"/>
        <w:bottom w:val="none" w:sz="0" w:space="0" w:color="auto"/>
        <w:right w:val="none" w:sz="0" w:space="0" w:color="auto"/>
      </w:divBdr>
    </w:div>
    <w:div w:id="1708947759">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5884">
      <w:bodyDiv w:val="1"/>
      <w:marLeft w:val="0"/>
      <w:marRight w:val="0"/>
      <w:marTop w:val="0"/>
      <w:marBottom w:val="0"/>
      <w:divBdr>
        <w:top w:val="none" w:sz="0" w:space="0" w:color="auto"/>
        <w:left w:val="none" w:sz="0" w:space="0" w:color="auto"/>
        <w:bottom w:val="none" w:sz="0" w:space="0" w:color="auto"/>
        <w:right w:val="none" w:sz="0" w:space="0" w:color="auto"/>
      </w:divBdr>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2921361">
      <w:bodyDiv w:val="1"/>
      <w:marLeft w:val="0"/>
      <w:marRight w:val="0"/>
      <w:marTop w:val="0"/>
      <w:marBottom w:val="0"/>
      <w:divBdr>
        <w:top w:val="none" w:sz="0" w:space="0" w:color="auto"/>
        <w:left w:val="none" w:sz="0" w:space="0" w:color="auto"/>
        <w:bottom w:val="none" w:sz="0" w:space="0" w:color="auto"/>
        <w:right w:val="none" w:sz="0" w:space="0" w:color="auto"/>
      </w:divBdr>
    </w:div>
    <w:div w:id="1713261260">
      <w:bodyDiv w:val="1"/>
      <w:marLeft w:val="0"/>
      <w:marRight w:val="0"/>
      <w:marTop w:val="0"/>
      <w:marBottom w:val="0"/>
      <w:divBdr>
        <w:top w:val="none" w:sz="0" w:space="0" w:color="auto"/>
        <w:left w:val="none" w:sz="0" w:space="0" w:color="auto"/>
        <w:bottom w:val="none" w:sz="0" w:space="0" w:color="auto"/>
        <w:right w:val="none" w:sz="0" w:space="0" w:color="auto"/>
      </w:divBdr>
    </w:div>
    <w:div w:id="1714188878">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6616557">
      <w:bodyDiv w:val="1"/>
      <w:marLeft w:val="0"/>
      <w:marRight w:val="0"/>
      <w:marTop w:val="0"/>
      <w:marBottom w:val="0"/>
      <w:divBdr>
        <w:top w:val="none" w:sz="0" w:space="0" w:color="auto"/>
        <w:left w:val="none" w:sz="0" w:space="0" w:color="auto"/>
        <w:bottom w:val="none" w:sz="0" w:space="0" w:color="auto"/>
        <w:right w:val="none" w:sz="0" w:space="0" w:color="auto"/>
      </w:divBdr>
    </w:div>
    <w:div w:id="1717045345">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0667766">
      <w:bodyDiv w:val="1"/>
      <w:marLeft w:val="0"/>
      <w:marRight w:val="0"/>
      <w:marTop w:val="0"/>
      <w:marBottom w:val="0"/>
      <w:divBdr>
        <w:top w:val="none" w:sz="0" w:space="0" w:color="auto"/>
        <w:left w:val="none" w:sz="0" w:space="0" w:color="auto"/>
        <w:bottom w:val="none" w:sz="0" w:space="0" w:color="auto"/>
        <w:right w:val="none" w:sz="0" w:space="0" w:color="auto"/>
      </w:divBdr>
    </w:div>
    <w:div w:id="1722706188">
      <w:bodyDiv w:val="1"/>
      <w:marLeft w:val="0"/>
      <w:marRight w:val="0"/>
      <w:marTop w:val="0"/>
      <w:marBottom w:val="0"/>
      <w:divBdr>
        <w:top w:val="none" w:sz="0" w:space="0" w:color="auto"/>
        <w:left w:val="none" w:sz="0" w:space="0" w:color="auto"/>
        <w:bottom w:val="none" w:sz="0" w:space="0" w:color="auto"/>
        <w:right w:val="none" w:sz="0" w:space="0" w:color="auto"/>
      </w:divBdr>
    </w:div>
    <w:div w:id="1722902077">
      <w:bodyDiv w:val="1"/>
      <w:marLeft w:val="0"/>
      <w:marRight w:val="0"/>
      <w:marTop w:val="0"/>
      <w:marBottom w:val="0"/>
      <w:divBdr>
        <w:top w:val="none" w:sz="0" w:space="0" w:color="auto"/>
        <w:left w:val="none" w:sz="0" w:space="0" w:color="auto"/>
        <w:bottom w:val="none" w:sz="0" w:space="0" w:color="auto"/>
        <w:right w:val="none" w:sz="0" w:space="0" w:color="auto"/>
      </w:divBdr>
    </w:div>
    <w:div w:id="1723140467">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28214238">
      <w:bodyDiv w:val="1"/>
      <w:marLeft w:val="0"/>
      <w:marRight w:val="0"/>
      <w:marTop w:val="0"/>
      <w:marBottom w:val="0"/>
      <w:divBdr>
        <w:top w:val="none" w:sz="0" w:space="0" w:color="auto"/>
        <w:left w:val="none" w:sz="0" w:space="0" w:color="auto"/>
        <w:bottom w:val="none" w:sz="0" w:space="0" w:color="auto"/>
        <w:right w:val="none" w:sz="0" w:space="0" w:color="auto"/>
      </w:divBdr>
    </w:div>
    <w:div w:id="1728840480">
      <w:bodyDiv w:val="1"/>
      <w:marLeft w:val="0"/>
      <w:marRight w:val="0"/>
      <w:marTop w:val="0"/>
      <w:marBottom w:val="0"/>
      <w:divBdr>
        <w:top w:val="none" w:sz="0" w:space="0" w:color="auto"/>
        <w:left w:val="none" w:sz="0" w:space="0" w:color="auto"/>
        <w:bottom w:val="none" w:sz="0" w:space="0" w:color="auto"/>
        <w:right w:val="none" w:sz="0" w:space="0" w:color="auto"/>
      </w:divBdr>
    </w:div>
    <w:div w:id="1730304209">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3313900">
      <w:bodyDiv w:val="1"/>
      <w:marLeft w:val="0"/>
      <w:marRight w:val="0"/>
      <w:marTop w:val="0"/>
      <w:marBottom w:val="0"/>
      <w:divBdr>
        <w:top w:val="none" w:sz="0" w:space="0" w:color="auto"/>
        <w:left w:val="none" w:sz="0" w:space="0" w:color="auto"/>
        <w:bottom w:val="none" w:sz="0" w:space="0" w:color="auto"/>
        <w:right w:val="none" w:sz="0" w:space="0" w:color="auto"/>
      </w:divBdr>
    </w:div>
    <w:div w:id="1733887538">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4809374">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394914">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396878">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312346">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5109102">
      <w:bodyDiv w:val="1"/>
      <w:marLeft w:val="0"/>
      <w:marRight w:val="0"/>
      <w:marTop w:val="0"/>
      <w:marBottom w:val="0"/>
      <w:divBdr>
        <w:top w:val="none" w:sz="0" w:space="0" w:color="auto"/>
        <w:left w:val="none" w:sz="0" w:space="0" w:color="auto"/>
        <w:bottom w:val="none" w:sz="0" w:space="0" w:color="auto"/>
        <w:right w:val="none" w:sz="0" w:space="0" w:color="auto"/>
      </w:divBdr>
    </w:div>
    <w:div w:id="1745568159">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714672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1005814">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56054263">
      <w:bodyDiv w:val="1"/>
      <w:marLeft w:val="0"/>
      <w:marRight w:val="0"/>
      <w:marTop w:val="0"/>
      <w:marBottom w:val="0"/>
      <w:divBdr>
        <w:top w:val="none" w:sz="0" w:space="0" w:color="auto"/>
        <w:left w:val="none" w:sz="0" w:space="0" w:color="auto"/>
        <w:bottom w:val="none" w:sz="0" w:space="0" w:color="auto"/>
        <w:right w:val="none" w:sz="0" w:space="0" w:color="auto"/>
      </w:divBdr>
    </w:div>
    <w:div w:id="1760440124">
      <w:bodyDiv w:val="1"/>
      <w:marLeft w:val="0"/>
      <w:marRight w:val="0"/>
      <w:marTop w:val="0"/>
      <w:marBottom w:val="0"/>
      <w:divBdr>
        <w:top w:val="none" w:sz="0" w:space="0" w:color="auto"/>
        <w:left w:val="none" w:sz="0" w:space="0" w:color="auto"/>
        <w:bottom w:val="none" w:sz="0" w:space="0" w:color="auto"/>
        <w:right w:val="none" w:sz="0" w:space="0" w:color="auto"/>
      </w:divBdr>
    </w:div>
    <w:div w:id="1761171115">
      <w:bodyDiv w:val="1"/>
      <w:marLeft w:val="0"/>
      <w:marRight w:val="0"/>
      <w:marTop w:val="0"/>
      <w:marBottom w:val="0"/>
      <w:divBdr>
        <w:top w:val="none" w:sz="0" w:space="0" w:color="auto"/>
        <w:left w:val="none" w:sz="0" w:space="0" w:color="auto"/>
        <w:bottom w:val="none" w:sz="0" w:space="0" w:color="auto"/>
        <w:right w:val="none" w:sz="0" w:space="0" w:color="auto"/>
      </w:divBdr>
    </w:div>
    <w:div w:id="176163995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2750109">
      <w:bodyDiv w:val="1"/>
      <w:marLeft w:val="0"/>
      <w:marRight w:val="0"/>
      <w:marTop w:val="0"/>
      <w:marBottom w:val="0"/>
      <w:divBdr>
        <w:top w:val="none" w:sz="0" w:space="0" w:color="auto"/>
        <w:left w:val="none" w:sz="0" w:space="0" w:color="auto"/>
        <w:bottom w:val="none" w:sz="0" w:space="0" w:color="auto"/>
        <w:right w:val="none" w:sz="0" w:space="0" w:color="auto"/>
      </w:divBdr>
    </w:div>
    <w:div w:id="1764689749">
      <w:bodyDiv w:val="1"/>
      <w:marLeft w:val="0"/>
      <w:marRight w:val="0"/>
      <w:marTop w:val="0"/>
      <w:marBottom w:val="0"/>
      <w:divBdr>
        <w:top w:val="none" w:sz="0" w:space="0" w:color="auto"/>
        <w:left w:val="none" w:sz="0" w:space="0" w:color="auto"/>
        <w:bottom w:val="none" w:sz="0" w:space="0" w:color="auto"/>
        <w:right w:val="none" w:sz="0" w:space="0" w:color="auto"/>
      </w:divBdr>
    </w:div>
    <w:div w:id="1765882747">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68043339">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1202069">
      <w:bodyDiv w:val="1"/>
      <w:marLeft w:val="0"/>
      <w:marRight w:val="0"/>
      <w:marTop w:val="0"/>
      <w:marBottom w:val="0"/>
      <w:divBdr>
        <w:top w:val="none" w:sz="0" w:space="0" w:color="auto"/>
        <w:left w:val="none" w:sz="0" w:space="0" w:color="auto"/>
        <w:bottom w:val="none" w:sz="0" w:space="0" w:color="auto"/>
        <w:right w:val="none" w:sz="0" w:space="0" w:color="auto"/>
      </w:divBdr>
    </w:div>
    <w:div w:id="1772815932">
      <w:bodyDiv w:val="1"/>
      <w:marLeft w:val="0"/>
      <w:marRight w:val="0"/>
      <w:marTop w:val="0"/>
      <w:marBottom w:val="0"/>
      <w:divBdr>
        <w:top w:val="none" w:sz="0" w:space="0" w:color="auto"/>
        <w:left w:val="none" w:sz="0" w:space="0" w:color="auto"/>
        <w:bottom w:val="none" w:sz="0" w:space="0" w:color="auto"/>
        <w:right w:val="none" w:sz="0" w:space="0" w:color="auto"/>
      </w:divBdr>
    </w:div>
    <w:div w:id="1773016118">
      <w:bodyDiv w:val="1"/>
      <w:marLeft w:val="0"/>
      <w:marRight w:val="0"/>
      <w:marTop w:val="0"/>
      <w:marBottom w:val="0"/>
      <w:divBdr>
        <w:top w:val="none" w:sz="0" w:space="0" w:color="auto"/>
        <w:left w:val="none" w:sz="0" w:space="0" w:color="auto"/>
        <w:bottom w:val="none" w:sz="0" w:space="0" w:color="auto"/>
        <w:right w:val="none" w:sz="0" w:space="0" w:color="auto"/>
      </w:divBdr>
    </w:div>
    <w:div w:id="1773738343">
      <w:bodyDiv w:val="1"/>
      <w:marLeft w:val="0"/>
      <w:marRight w:val="0"/>
      <w:marTop w:val="0"/>
      <w:marBottom w:val="0"/>
      <w:divBdr>
        <w:top w:val="none" w:sz="0" w:space="0" w:color="auto"/>
        <w:left w:val="none" w:sz="0" w:space="0" w:color="auto"/>
        <w:bottom w:val="none" w:sz="0" w:space="0" w:color="auto"/>
        <w:right w:val="none" w:sz="0" w:space="0" w:color="auto"/>
      </w:divBdr>
    </w:div>
    <w:div w:id="1775319360">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6512275">
      <w:bodyDiv w:val="1"/>
      <w:marLeft w:val="0"/>
      <w:marRight w:val="0"/>
      <w:marTop w:val="0"/>
      <w:marBottom w:val="0"/>
      <w:divBdr>
        <w:top w:val="none" w:sz="0" w:space="0" w:color="auto"/>
        <w:left w:val="none" w:sz="0" w:space="0" w:color="auto"/>
        <w:bottom w:val="none" w:sz="0" w:space="0" w:color="auto"/>
        <w:right w:val="none" w:sz="0" w:space="0" w:color="auto"/>
      </w:divBdr>
    </w:div>
    <w:div w:id="1777016545">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7936988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81335633">
      <w:bodyDiv w:val="1"/>
      <w:marLeft w:val="0"/>
      <w:marRight w:val="0"/>
      <w:marTop w:val="0"/>
      <w:marBottom w:val="0"/>
      <w:divBdr>
        <w:top w:val="none" w:sz="0" w:space="0" w:color="auto"/>
        <w:left w:val="none" w:sz="0" w:space="0" w:color="auto"/>
        <w:bottom w:val="none" w:sz="0" w:space="0" w:color="auto"/>
        <w:right w:val="none" w:sz="0" w:space="0" w:color="auto"/>
      </w:divBdr>
    </w:div>
    <w:div w:id="1782455070">
      <w:bodyDiv w:val="1"/>
      <w:marLeft w:val="0"/>
      <w:marRight w:val="0"/>
      <w:marTop w:val="0"/>
      <w:marBottom w:val="0"/>
      <w:divBdr>
        <w:top w:val="none" w:sz="0" w:space="0" w:color="auto"/>
        <w:left w:val="none" w:sz="0" w:space="0" w:color="auto"/>
        <w:bottom w:val="none" w:sz="0" w:space="0" w:color="auto"/>
        <w:right w:val="none" w:sz="0" w:space="0" w:color="auto"/>
      </w:divBdr>
    </w:div>
    <w:div w:id="1786457631">
      <w:bodyDiv w:val="1"/>
      <w:marLeft w:val="0"/>
      <w:marRight w:val="0"/>
      <w:marTop w:val="0"/>
      <w:marBottom w:val="0"/>
      <w:divBdr>
        <w:top w:val="none" w:sz="0" w:space="0" w:color="auto"/>
        <w:left w:val="none" w:sz="0" w:space="0" w:color="auto"/>
        <w:bottom w:val="none" w:sz="0" w:space="0" w:color="auto"/>
        <w:right w:val="none" w:sz="0" w:space="0" w:color="auto"/>
      </w:divBdr>
    </w:div>
    <w:div w:id="1787263781">
      <w:bodyDiv w:val="1"/>
      <w:marLeft w:val="0"/>
      <w:marRight w:val="0"/>
      <w:marTop w:val="0"/>
      <w:marBottom w:val="0"/>
      <w:divBdr>
        <w:top w:val="none" w:sz="0" w:space="0" w:color="auto"/>
        <w:left w:val="none" w:sz="0" w:space="0" w:color="auto"/>
        <w:bottom w:val="none" w:sz="0" w:space="0" w:color="auto"/>
        <w:right w:val="none" w:sz="0" w:space="0" w:color="auto"/>
      </w:divBdr>
    </w:div>
    <w:div w:id="1787847011">
      <w:bodyDiv w:val="1"/>
      <w:marLeft w:val="0"/>
      <w:marRight w:val="0"/>
      <w:marTop w:val="0"/>
      <w:marBottom w:val="0"/>
      <w:divBdr>
        <w:top w:val="none" w:sz="0" w:space="0" w:color="auto"/>
        <w:left w:val="none" w:sz="0" w:space="0" w:color="auto"/>
        <w:bottom w:val="none" w:sz="0" w:space="0" w:color="auto"/>
        <w:right w:val="none" w:sz="0" w:space="0" w:color="auto"/>
      </w:divBdr>
    </w:div>
    <w:div w:id="1792672327">
      <w:bodyDiv w:val="1"/>
      <w:marLeft w:val="0"/>
      <w:marRight w:val="0"/>
      <w:marTop w:val="0"/>
      <w:marBottom w:val="0"/>
      <w:divBdr>
        <w:top w:val="none" w:sz="0" w:space="0" w:color="auto"/>
        <w:left w:val="none" w:sz="0" w:space="0" w:color="auto"/>
        <w:bottom w:val="none" w:sz="0" w:space="0" w:color="auto"/>
        <w:right w:val="none" w:sz="0" w:space="0" w:color="auto"/>
      </w:divBdr>
    </w:div>
    <w:div w:id="179274685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794791556">
      <w:bodyDiv w:val="1"/>
      <w:marLeft w:val="0"/>
      <w:marRight w:val="0"/>
      <w:marTop w:val="0"/>
      <w:marBottom w:val="0"/>
      <w:divBdr>
        <w:top w:val="none" w:sz="0" w:space="0" w:color="auto"/>
        <w:left w:val="none" w:sz="0" w:space="0" w:color="auto"/>
        <w:bottom w:val="none" w:sz="0" w:space="0" w:color="auto"/>
        <w:right w:val="none" w:sz="0" w:space="0" w:color="auto"/>
      </w:divBdr>
    </w:div>
    <w:div w:id="1795899941">
      <w:bodyDiv w:val="1"/>
      <w:marLeft w:val="0"/>
      <w:marRight w:val="0"/>
      <w:marTop w:val="0"/>
      <w:marBottom w:val="0"/>
      <w:divBdr>
        <w:top w:val="none" w:sz="0" w:space="0" w:color="auto"/>
        <w:left w:val="none" w:sz="0" w:space="0" w:color="auto"/>
        <w:bottom w:val="none" w:sz="0" w:space="0" w:color="auto"/>
        <w:right w:val="none" w:sz="0" w:space="0" w:color="auto"/>
      </w:divBdr>
    </w:div>
    <w:div w:id="1798141372">
      <w:bodyDiv w:val="1"/>
      <w:marLeft w:val="0"/>
      <w:marRight w:val="0"/>
      <w:marTop w:val="0"/>
      <w:marBottom w:val="0"/>
      <w:divBdr>
        <w:top w:val="none" w:sz="0" w:space="0" w:color="auto"/>
        <w:left w:val="none" w:sz="0" w:space="0" w:color="auto"/>
        <w:bottom w:val="none" w:sz="0" w:space="0" w:color="auto"/>
        <w:right w:val="none" w:sz="0" w:space="0" w:color="auto"/>
      </w:divBdr>
    </w:div>
    <w:div w:id="1798723152">
      <w:bodyDiv w:val="1"/>
      <w:marLeft w:val="0"/>
      <w:marRight w:val="0"/>
      <w:marTop w:val="0"/>
      <w:marBottom w:val="0"/>
      <w:divBdr>
        <w:top w:val="none" w:sz="0" w:space="0" w:color="auto"/>
        <w:left w:val="none" w:sz="0" w:space="0" w:color="auto"/>
        <w:bottom w:val="none" w:sz="0" w:space="0" w:color="auto"/>
        <w:right w:val="none" w:sz="0" w:space="0" w:color="auto"/>
      </w:divBdr>
    </w:div>
    <w:div w:id="1798908358">
      <w:bodyDiv w:val="1"/>
      <w:marLeft w:val="0"/>
      <w:marRight w:val="0"/>
      <w:marTop w:val="0"/>
      <w:marBottom w:val="0"/>
      <w:divBdr>
        <w:top w:val="none" w:sz="0" w:space="0" w:color="auto"/>
        <w:left w:val="none" w:sz="0" w:space="0" w:color="auto"/>
        <w:bottom w:val="none" w:sz="0" w:space="0" w:color="auto"/>
        <w:right w:val="none" w:sz="0" w:space="0" w:color="auto"/>
      </w:divBdr>
    </w:div>
    <w:div w:id="179983192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2572522">
      <w:bodyDiv w:val="1"/>
      <w:marLeft w:val="0"/>
      <w:marRight w:val="0"/>
      <w:marTop w:val="0"/>
      <w:marBottom w:val="0"/>
      <w:divBdr>
        <w:top w:val="none" w:sz="0" w:space="0" w:color="auto"/>
        <w:left w:val="none" w:sz="0" w:space="0" w:color="auto"/>
        <w:bottom w:val="none" w:sz="0" w:space="0" w:color="auto"/>
        <w:right w:val="none" w:sz="0" w:space="0" w:color="auto"/>
      </w:divBdr>
    </w:div>
    <w:div w:id="1802645784">
      <w:bodyDiv w:val="1"/>
      <w:marLeft w:val="0"/>
      <w:marRight w:val="0"/>
      <w:marTop w:val="0"/>
      <w:marBottom w:val="0"/>
      <w:divBdr>
        <w:top w:val="none" w:sz="0" w:space="0" w:color="auto"/>
        <w:left w:val="none" w:sz="0" w:space="0" w:color="auto"/>
        <w:bottom w:val="none" w:sz="0" w:space="0" w:color="auto"/>
        <w:right w:val="none" w:sz="0" w:space="0" w:color="auto"/>
      </w:divBdr>
    </w:div>
    <w:div w:id="1805537870">
      <w:bodyDiv w:val="1"/>
      <w:marLeft w:val="0"/>
      <w:marRight w:val="0"/>
      <w:marTop w:val="0"/>
      <w:marBottom w:val="0"/>
      <w:divBdr>
        <w:top w:val="none" w:sz="0" w:space="0" w:color="auto"/>
        <w:left w:val="none" w:sz="0" w:space="0" w:color="auto"/>
        <w:bottom w:val="none" w:sz="0" w:space="0" w:color="auto"/>
        <w:right w:val="none" w:sz="0" w:space="0" w:color="auto"/>
      </w:divBdr>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6316186">
      <w:bodyDiv w:val="1"/>
      <w:marLeft w:val="0"/>
      <w:marRight w:val="0"/>
      <w:marTop w:val="0"/>
      <w:marBottom w:val="0"/>
      <w:divBdr>
        <w:top w:val="none" w:sz="0" w:space="0" w:color="auto"/>
        <w:left w:val="none" w:sz="0" w:space="0" w:color="auto"/>
        <w:bottom w:val="none" w:sz="0" w:space="0" w:color="auto"/>
        <w:right w:val="none" w:sz="0" w:space="0" w:color="auto"/>
      </w:divBdr>
    </w:div>
    <w:div w:id="1806697917">
      <w:bodyDiv w:val="1"/>
      <w:marLeft w:val="0"/>
      <w:marRight w:val="0"/>
      <w:marTop w:val="0"/>
      <w:marBottom w:val="0"/>
      <w:divBdr>
        <w:top w:val="none" w:sz="0" w:space="0" w:color="auto"/>
        <w:left w:val="none" w:sz="0" w:space="0" w:color="auto"/>
        <w:bottom w:val="none" w:sz="0" w:space="0" w:color="auto"/>
        <w:right w:val="none" w:sz="0" w:space="0" w:color="auto"/>
      </w:divBdr>
    </w:div>
    <w:div w:id="1807430936">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09124301">
      <w:bodyDiv w:val="1"/>
      <w:marLeft w:val="0"/>
      <w:marRight w:val="0"/>
      <w:marTop w:val="0"/>
      <w:marBottom w:val="0"/>
      <w:divBdr>
        <w:top w:val="none" w:sz="0" w:space="0" w:color="auto"/>
        <w:left w:val="none" w:sz="0" w:space="0" w:color="auto"/>
        <w:bottom w:val="none" w:sz="0" w:space="0" w:color="auto"/>
        <w:right w:val="none" w:sz="0" w:space="0" w:color="auto"/>
      </w:divBdr>
    </w:div>
    <w:div w:id="1810895641">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13207600">
      <w:bodyDiv w:val="1"/>
      <w:marLeft w:val="0"/>
      <w:marRight w:val="0"/>
      <w:marTop w:val="0"/>
      <w:marBottom w:val="0"/>
      <w:divBdr>
        <w:top w:val="none" w:sz="0" w:space="0" w:color="auto"/>
        <w:left w:val="none" w:sz="0" w:space="0" w:color="auto"/>
        <w:bottom w:val="none" w:sz="0" w:space="0" w:color="auto"/>
        <w:right w:val="none" w:sz="0" w:space="0" w:color="auto"/>
      </w:divBdr>
    </w:div>
    <w:div w:id="1813331041">
      <w:bodyDiv w:val="1"/>
      <w:marLeft w:val="0"/>
      <w:marRight w:val="0"/>
      <w:marTop w:val="0"/>
      <w:marBottom w:val="0"/>
      <w:divBdr>
        <w:top w:val="none" w:sz="0" w:space="0" w:color="auto"/>
        <w:left w:val="none" w:sz="0" w:space="0" w:color="auto"/>
        <w:bottom w:val="none" w:sz="0" w:space="0" w:color="auto"/>
        <w:right w:val="none" w:sz="0" w:space="0" w:color="auto"/>
      </w:divBdr>
    </w:div>
    <w:div w:id="1814787947">
      <w:bodyDiv w:val="1"/>
      <w:marLeft w:val="0"/>
      <w:marRight w:val="0"/>
      <w:marTop w:val="0"/>
      <w:marBottom w:val="0"/>
      <w:divBdr>
        <w:top w:val="none" w:sz="0" w:space="0" w:color="auto"/>
        <w:left w:val="none" w:sz="0" w:space="0" w:color="auto"/>
        <w:bottom w:val="none" w:sz="0" w:space="0" w:color="auto"/>
        <w:right w:val="none" w:sz="0" w:space="0" w:color="auto"/>
      </w:divBdr>
    </w:div>
    <w:div w:id="1814905529">
      <w:bodyDiv w:val="1"/>
      <w:marLeft w:val="0"/>
      <w:marRight w:val="0"/>
      <w:marTop w:val="0"/>
      <w:marBottom w:val="0"/>
      <w:divBdr>
        <w:top w:val="none" w:sz="0" w:space="0" w:color="auto"/>
        <w:left w:val="none" w:sz="0" w:space="0" w:color="auto"/>
        <w:bottom w:val="none" w:sz="0" w:space="0" w:color="auto"/>
        <w:right w:val="none" w:sz="0" w:space="0" w:color="auto"/>
      </w:divBdr>
    </w:div>
    <w:div w:id="1815682304">
      <w:bodyDiv w:val="1"/>
      <w:marLeft w:val="0"/>
      <w:marRight w:val="0"/>
      <w:marTop w:val="0"/>
      <w:marBottom w:val="0"/>
      <w:divBdr>
        <w:top w:val="none" w:sz="0" w:space="0" w:color="auto"/>
        <w:left w:val="none" w:sz="0" w:space="0" w:color="auto"/>
        <w:bottom w:val="none" w:sz="0" w:space="0" w:color="auto"/>
        <w:right w:val="none" w:sz="0" w:space="0" w:color="auto"/>
      </w:divBdr>
    </w:div>
    <w:div w:id="1817913323">
      <w:bodyDiv w:val="1"/>
      <w:marLeft w:val="0"/>
      <w:marRight w:val="0"/>
      <w:marTop w:val="0"/>
      <w:marBottom w:val="0"/>
      <w:divBdr>
        <w:top w:val="none" w:sz="0" w:space="0" w:color="auto"/>
        <w:left w:val="none" w:sz="0" w:space="0" w:color="auto"/>
        <w:bottom w:val="none" w:sz="0" w:space="0" w:color="auto"/>
        <w:right w:val="none" w:sz="0" w:space="0" w:color="auto"/>
      </w:divBdr>
    </w:div>
    <w:div w:id="1817991925">
      <w:bodyDiv w:val="1"/>
      <w:marLeft w:val="0"/>
      <w:marRight w:val="0"/>
      <w:marTop w:val="0"/>
      <w:marBottom w:val="0"/>
      <w:divBdr>
        <w:top w:val="none" w:sz="0" w:space="0" w:color="auto"/>
        <w:left w:val="none" w:sz="0" w:space="0" w:color="auto"/>
        <w:bottom w:val="none" w:sz="0" w:space="0" w:color="auto"/>
        <w:right w:val="none" w:sz="0" w:space="0" w:color="auto"/>
      </w:divBdr>
    </w:div>
    <w:div w:id="1818253991">
      <w:bodyDiv w:val="1"/>
      <w:marLeft w:val="0"/>
      <w:marRight w:val="0"/>
      <w:marTop w:val="0"/>
      <w:marBottom w:val="0"/>
      <w:divBdr>
        <w:top w:val="none" w:sz="0" w:space="0" w:color="auto"/>
        <w:left w:val="none" w:sz="0" w:space="0" w:color="auto"/>
        <w:bottom w:val="none" w:sz="0" w:space="0" w:color="auto"/>
        <w:right w:val="none" w:sz="0" w:space="0" w:color="auto"/>
      </w:divBdr>
    </w:div>
    <w:div w:id="1820540607">
      <w:bodyDiv w:val="1"/>
      <w:marLeft w:val="0"/>
      <w:marRight w:val="0"/>
      <w:marTop w:val="0"/>
      <w:marBottom w:val="0"/>
      <w:divBdr>
        <w:top w:val="none" w:sz="0" w:space="0" w:color="auto"/>
        <w:left w:val="none" w:sz="0" w:space="0" w:color="auto"/>
        <w:bottom w:val="none" w:sz="0" w:space="0" w:color="auto"/>
        <w:right w:val="none" w:sz="0" w:space="0" w:color="auto"/>
      </w:divBdr>
    </w:div>
    <w:div w:id="1822500098">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6702743">
      <w:bodyDiv w:val="1"/>
      <w:marLeft w:val="0"/>
      <w:marRight w:val="0"/>
      <w:marTop w:val="0"/>
      <w:marBottom w:val="0"/>
      <w:divBdr>
        <w:top w:val="none" w:sz="0" w:space="0" w:color="auto"/>
        <w:left w:val="none" w:sz="0" w:space="0" w:color="auto"/>
        <w:bottom w:val="none" w:sz="0" w:space="0" w:color="auto"/>
        <w:right w:val="none" w:sz="0" w:space="0" w:color="auto"/>
      </w:divBdr>
    </w:div>
    <w:div w:id="1827085674">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0514061">
      <w:bodyDiv w:val="1"/>
      <w:marLeft w:val="0"/>
      <w:marRight w:val="0"/>
      <w:marTop w:val="0"/>
      <w:marBottom w:val="0"/>
      <w:divBdr>
        <w:top w:val="none" w:sz="0" w:space="0" w:color="auto"/>
        <w:left w:val="none" w:sz="0" w:space="0" w:color="auto"/>
        <w:bottom w:val="none" w:sz="0" w:space="0" w:color="auto"/>
        <w:right w:val="none" w:sz="0" w:space="0" w:color="auto"/>
      </w:divBdr>
    </w:div>
    <w:div w:id="1830638327">
      <w:bodyDiv w:val="1"/>
      <w:marLeft w:val="0"/>
      <w:marRight w:val="0"/>
      <w:marTop w:val="0"/>
      <w:marBottom w:val="0"/>
      <w:divBdr>
        <w:top w:val="none" w:sz="0" w:space="0" w:color="auto"/>
        <w:left w:val="none" w:sz="0" w:space="0" w:color="auto"/>
        <w:bottom w:val="none" w:sz="0" w:space="0" w:color="auto"/>
        <w:right w:val="none" w:sz="0" w:space="0" w:color="auto"/>
      </w:divBdr>
    </w:div>
    <w:div w:id="1831554348">
      <w:bodyDiv w:val="1"/>
      <w:marLeft w:val="0"/>
      <w:marRight w:val="0"/>
      <w:marTop w:val="0"/>
      <w:marBottom w:val="0"/>
      <w:divBdr>
        <w:top w:val="none" w:sz="0" w:space="0" w:color="auto"/>
        <w:left w:val="none" w:sz="0" w:space="0" w:color="auto"/>
        <w:bottom w:val="none" w:sz="0" w:space="0" w:color="auto"/>
        <w:right w:val="none" w:sz="0" w:space="0" w:color="auto"/>
      </w:divBdr>
    </w:div>
    <w:div w:id="1831676685">
      <w:bodyDiv w:val="1"/>
      <w:marLeft w:val="0"/>
      <w:marRight w:val="0"/>
      <w:marTop w:val="0"/>
      <w:marBottom w:val="0"/>
      <w:divBdr>
        <w:top w:val="none" w:sz="0" w:space="0" w:color="auto"/>
        <w:left w:val="none" w:sz="0" w:space="0" w:color="auto"/>
        <w:bottom w:val="none" w:sz="0" w:space="0" w:color="auto"/>
        <w:right w:val="none" w:sz="0" w:space="0" w:color="auto"/>
      </w:divBdr>
    </w:div>
    <w:div w:id="1832601794">
      <w:bodyDiv w:val="1"/>
      <w:marLeft w:val="0"/>
      <w:marRight w:val="0"/>
      <w:marTop w:val="0"/>
      <w:marBottom w:val="0"/>
      <w:divBdr>
        <w:top w:val="none" w:sz="0" w:space="0" w:color="auto"/>
        <w:left w:val="none" w:sz="0" w:space="0" w:color="auto"/>
        <w:bottom w:val="none" w:sz="0" w:space="0" w:color="auto"/>
        <w:right w:val="none" w:sz="0" w:space="0" w:color="auto"/>
      </w:divBdr>
    </w:div>
    <w:div w:id="1832746550">
      <w:bodyDiv w:val="1"/>
      <w:marLeft w:val="0"/>
      <w:marRight w:val="0"/>
      <w:marTop w:val="0"/>
      <w:marBottom w:val="0"/>
      <w:divBdr>
        <w:top w:val="none" w:sz="0" w:space="0" w:color="auto"/>
        <w:left w:val="none" w:sz="0" w:space="0" w:color="auto"/>
        <w:bottom w:val="none" w:sz="0" w:space="0" w:color="auto"/>
        <w:right w:val="none" w:sz="0" w:space="0" w:color="auto"/>
      </w:divBdr>
    </w:div>
    <w:div w:id="1833057533">
      <w:bodyDiv w:val="1"/>
      <w:marLeft w:val="0"/>
      <w:marRight w:val="0"/>
      <w:marTop w:val="0"/>
      <w:marBottom w:val="0"/>
      <w:divBdr>
        <w:top w:val="none" w:sz="0" w:space="0" w:color="auto"/>
        <w:left w:val="none" w:sz="0" w:space="0" w:color="auto"/>
        <w:bottom w:val="none" w:sz="0" w:space="0" w:color="auto"/>
        <w:right w:val="none" w:sz="0" w:space="0" w:color="auto"/>
      </w:divBdr>
    </w:div>
    <w:div w:id="1833135660">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4105740">
      <w:bodyDiv w:val="1"/>
      <w:marLeft w:val="0"/>
      <w:marRight w:val="0"/>
      <w:marTop w:val="0"/>
      <w:marBottom w:val="0"/>
      <w:divBdr>
        <w:top w:val="none" w:sz="0" w:space="0" w:color="auto"/>
        <w:left w:val="none" w:sz="0" w:space="0" w:color="auto"/>
        <w:bottom w:val="none" w:sz="0" w:space="0" w:color="auto"/>
        <w:right w:val="none" w:sz="0" w:space="0" w:color="auto"/>
      </w:divBdr>
    </w:div>
    <w:div w:id="1834947404">
      <w:bodyDiv w:val="1"/>
      <w:marLeft w:val="0"/>
      <w:marRight w:val="0"/>
      <w:marTop w:val="0"/>
      <w:marBottom w:val="0"/>
      <w:divBdr>
        <w:top w:val="none" w:sz="0" w:space="0" w:color="auto"/>
        <w:left w:val="none" w:sz="0" w:space="0" w:color="auto"/>
        <w:bottom w:val="none" w:sz="0" w:space="0" w:color="auto"/>
        <w:right w:val="none" w:sz="0" w:space="0" w:color="auto"/>
      </w:divBdr>
    </w:div>
    <w:div w:id="1835415103">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38031926">
      <w:bodyDiv w:val="1"/>
      <w:marLeft w:val="0"/>
      <w:marRight w:val="0"/>
      <w:marTop w:val="0"/>
      <w:marBottom w:val="0"/>
      <w:divBdr>
        <w:top w:val="none" w:sz="0" w:space="0" w:color="auto"/>
        <w:left w:val="none" w:sz="0" w:space="0" w:color="auto"/>
        <w:bottom w:val="none" w:sz="0" w:space="0" w:color="auto"/>
        <w:right w:val="none" w:sz="0" w:space="0" w:color="auto"/>
      </w:divBdr>
    </w:div>
    <w:div w:id="1839349821">
      <w:bodyDiv w:val="1"/>
      <w:marLeft w:val="0"/>
      <w:marRight w:val="0"/>
      <w:marTop w:val="0"/>
      <w:marBottom w:val="0"/>
      <w:divBdr>
        <w:top w:val="none" w:sz="0" w:space="0" w:color="auto"/>
        <w:left w:val="none" w:sz="0" w:space="0" w:color="auto"/>
        <w:bottom w:val="none" w:sz="0" w:space="0" w:color="auto"/>
        <w:right w:val="none" w:sz="0" w:space="0" w:color="auto"/>
      </w:divBdr>
    </w:div>
    <w:div w:id="1839996622">
      <w:bodyDiv w:val="1"/>
      <w:marLeft w:val="0"/>
      <w:marRight w:val="0"/>
      <w:marTop w:val="0"/>
      <w:marBottom w:val="0"/>
      <w:divBdr>
        <w:top w:val="none" w:sz="0" w:space="0" w:color="auto"/>
        <w:left w:val="none" w:sz="0" w:space="0" w:color="auto"/>
        <w:bottom w:val="none" w:sz="0" w:space="0" w:color="auto"/>
        <w:right w:val="none" w:sz="0" w:space="0" w:color="auto"/>
      </w:divBdr>
    </w:div>
    <w:div w:id="1841383150">
      <w:bodyDiv w:val="1"/>
      <w:marLeft w:val="0"/>
      <w:marRight w:val="0"/>
      <w:marTop w:val="0"/>
      <w:marBottom w:val="0"/>
      <w:divBdr>
        <w:top w:val="none" w:sz="0" w:space="0" w:color="auto"/>
        <w:left w:val="none" w:sz="0" w:space="0" w:color="auto"/>
        <w:bottom w:val="none" w:sz="0" w:space="0" w:color="auto"/>
        <w:right w:val="none" w:sz="0" w:space="0" w:color="auto"/>
      </w:divBdr>
    </w:div>
    <w:div w:id="1842965761">
      <w:bodyDiv w:val="1"/>
      <w:marLeft w:val="0"/>
      <w:marRight w:val="0"/>
      <w:marTop w:val="0"/>
      <w:marBottom w:val="0"/>
      <w:divBdr>
        <w:top w:val="none" w:sz="0" w:space="0" w:color="auto"/>
        <w:left w:val="none" w:sz="0" w:space="0" w:color="auto"/>
        <w:bottom w:val="none" w:sz="0" w:space="0" w:color="auto"/>
        <w:right w:val="none" w:sz="0" w:space="0" w:color="auto"/>
      </w:divBdr>
    </w:div>
    <w:div w:id="1842969886">
      <w:bodyDiv w:val="1"/>
      <w:marLeft w:val="0"/>
      <w:marRight w:val="0"/>
      <w:marTop w:val="0"/>
      <w:marBottom w:val="0"/>
      <w:divBdr>
        <w:top w:val="none" w:sz="0" w:space="0" w:color="auto"/>
        <w:left w:val="none" w:sz="0" w:space="0" w:color="auto"/>
        <w:bottom w:val="none" w:sz="0" w:space="0" w:color="auto"/>
        <w:right w:val="none" w:sz="0" w:space="0" w:color="auto"/>
      </w:divBdr>
    </w:div>
    <w:div w:id="1844515296">
      <w:bodyDiv w:val="1"/>
      <w:marLeft w:val="0"/>
      <w:marRight w:val="0"/>
      <w:marTop w:val="0"/>
      <w:marBottom w:val="0"/>
      <w:divBdr>
        <w:top w:val="none" w:sz="0" w:space="0" w:color="auto"/>
        <w:left w:val="none" w:sz="0" w:space="0" w:color="auto"/>
        <w:bottom w:val="none" w:sz="0" w:space="0" w:color="auto"/>
        <w:right w:val="none" w:sz="0" w:space="0" w:color="auto"/>
      </w:divBdr>
    </w:div>
    <w:div w:id="1844734222">
      <w:bodyDiv w:val="1"/>
      <w:marLeft w:val="0"/>
      <w:marRight w:val="0"/>
      <w:marTop w:val="0"/>
      <w:marBottom w:val="0"/>
      <w:divBdr>
        <w:top w:val="none" w:sz="0" w:space="0" w:color="auto"/>
        <w:left w:val="none" w:sz="0" w:space="0" w:color="auto"/>
        <w:bottom w:val="none" w:sz="0" w:space="0" w:color="auto"/>
        <w:right w:val="none" w:sz="0" w:space="0" w:color="auto"/>
      </w:divBdr>
    </w:div>
    <w:div w:id="1846507410">
      <w:bodyDiv w:val="1"/>
      <w:marLeft w:val="0"/>
      <w:marRight w:val="0"/>
      <w:marTop w:val="0"/>
      <w:marBottom w:val="0"/>
      <w:divBdr>
        <w:top w:val="none" w:sz="0" w:space="0" w:color="auto"/>
        <w:left w:val="none" w:sz="0" w:space="0" w:color="auto"/>
        <w:bottom w:val="none" w:sz="0" w:space="0" w:color="auto"/>
        <w:right w:val="none" w:sz="0" w:space="0" w:color="auto"/>
      </w:divBdr>
    </w:div>
    <w:div w:id="1847864247">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48790372">
      <w:bodyDiv w:val="1"/>
      <w:marLeft w:val="0"/>
      <w:marRight w:val="0"/>
      <w:marTop w:val="0"/>
      <w:marBottom w:val="0"/>
      <w:divBdr>
        <w:top w:val="none" w:sz="0" w:space="0" w:color="auto"/>
        <w:left w:val="none" w:sz="0" w:space="0" w:color="auto"/>
        <w:bottom w:val="none" w:sz="0" w:space="0" w:color="auto"/>
        <w:right w:val="none" w:sz="0" w:space="0" w:color="auto"/>
      </w:divBdr>
    </w:div>
    <w:div w:id="1850291599">
      <w:bodyDiv w:val="1"/>
      <w:marLeft w:val="0"/>
      <w:marRight w:val="0"/>
      <w:marTop w:val="0"/>
      <w:marBottom w:val="0"/>
      <w:divBdr>
        <w:top w:val="none" w:sz="0" w:space="0" w:color="auto"/>
        <w:left w:val="none" w:sz="0" w:space="0" w:color="auto"/>
        <w:bottom w:val="none" w:sz="0" w:space="0" w:color="auto"/>
        <w:right w:val="none" w:sz="0" w:space="0" w:color="auto"/>
      </w:divBdr>
    </w:div>
    <w:div w:id="1853451254">
      <w:bodyDiv w:val="1"/>
      <w:marLeft w:val="0"/>
      <w:marRight w:val="0"/>
      <w:marTop w:val="0"/>
      <w:marBottom w:val="0"/>
      <w:divBdr>
        <w:top w:val="none" w:sz="0" w:space="0" w:color="auto"/>
        <w:left w:val="none" w:sz="0" w:space="0" w:color="auto"/>
        <w:bottom w:val="none" w:sz="0" w:space="0" w:color="auto"/>
        <w:right w:val="none" w:sz="0" w:space="0" w:color="auto"/>
      </w:divBdr>
    </w:div>
    <w:div w:id="1853642315">
      <w:bodyDiv w:val="1"/>
      <w:marLeft w:val="0"/>
      <w:marRight w:val="0"/>
      <w:marTop w:val="0"/>
      <w:marBottom w:val="0"/>
      <w:divBdr>
        <w:top w:val="none" w:sz="0" w:space="0" w:color="auto"/>
        <w:left w:val="none" w:sz="0" w:space="0" w:color="auto"/>
        <w:bottom w:val="none" w:sz="0" w:space="0" w:color="auto"/>
        <w:right w:val="none" w:sz="0" w:space="0" w:color="auto"/>
      </w:divBdr>
    </w:div>
    <w:div w:id="1854151196">
      <w:bodyDiv w:val="1"/>
      <w:marLeft w:val="0"/>
      <w:marRight w:val="0"/>
      <w:marTop w:val="0"/>
      <w:marBottom w:val="0"/>
      <w:divBdr>
        <w:top w:val="none" w:sz="0" w:space="0" w:color="auto"/>
        <w:left w:val="none" w:sz="0" w:space="0" w:color="auto"/>
        <w:bottom w:val="none" w:sz="0" w:space="0" w:color="auto"/>
        <w:right w:val="none" w:sz="0" w:space="0" w:color="auto"/>
      </w:divBdr>
    </w:div>
    <w:div w:id="1854372871">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260739">
      <w:bodyDiv w:val="1"/>
      <w:marLeft w:val="0"/>
      <w:marRight w:val="0"/>
      <w:marTop w:val="0"/>
      <w:marBottom w:val="0"/>
      <w:divBdr>
        <w:top w:val="none" w:sz="0" w:space="0" w:color="auto"/>
        <w:left w:val="none" w:sz="0" w:space="0" w:color="auto"/>
        <w:bottom w:val="none" w:sz="0" w:space="0" w:color="auto"/>
        <w:right w:val="none" w:sz="0" w:space="0" w:color="auto"/>
      </w:divBdr>
    </w:div>
    <w:div w:id="1856724631">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6845017">
      <w:bodyDiv w:val="1"/>
      <w:marLeft w:val="0"/>
      <w:marRight w:val="0"/>
      <w:marTop w:val="0"/>
      <w:marBottom w:val="0"/>
      <w:divBdr>
        <w:top w:val="none" w:sz="0" w:space="0" w:color="auto"/>
        <w:left w:val="none" w:sz="0" w:space="0" w:color="auto"/>
        <w:bottom w:val="none" w:sz="0" w:space="0" w:color="auto"/>
        <w:right w:val="none" w:sz="0" w:space="0" w:color="auto"/>
      </w:divBdr>
    </w:div>
    <w:div w:id="1858302001">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1236342">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2358204">
      <w:bodyDiv w:val="1"/>
      <w:marLeft w:val="0"/>
      <w:marRight w:val="0"/>
      <w:marTop w:val="0"/>
      <w:marBottom w:val="0"/>
      <w:divBdr>
        <w:top w:val="none" w:sz="0" w:space="0" w:color="auto"/>
        <w:left w:val="none" w:sz="0" w:space="0" w:color="auto"/>
        <w:bottom w:val="none" w:sz="0" w:space="0" w:color="auto"/>
        <w:right w:val="none" w:sz="0" w:space="0" w:color="auto"/>
      </w:divBdr>
    </w:div>
    <w:div w:id="1863516913">
      <w:bodyDiv w:val="1"/>
      <w:marLeft w:val="0"/>
      <w:marRight w:val="0"/>
      <w:marTop w:val="0"/>
      <w:marBottom w:val="0"/>
      <w:divBdr>
        <w:top w:val="none" w:sz="0" w:space="0" w:color="auto"/>
        <w:left w:val="none" w:sz="0" w:space="0" w:color="auto"/>
        <w:bottom w:val="none" w:sz="0" w:space="0" w:color="auto"/>
        <w:right w:val="none" w:sz="0" w:space="0" w:color="auto"/>
      </w:divBdr>
    </w:div>
    <w:div w:id="1863663648">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290262">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361514">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7867714">
      <w:bodyDiv w:val="1"/>
      <w:marLeft w:val="0"/>
      <w:marRight w:val="0"/>
      <w:marTop w:val="0"/>
      <w:marBottom w:val="0"/>
      <w:divBdr>
        <w:top w:val="none" w:sz="0" w:space="0" w:color="auto"/>
        <w:left w:val="none" w:sz="0" w:space="0" w:color="auto"/>
        <w:bottom w:val="none" w:sz="0" w:space="0" w:color="auto"/>
        <w:right w:val="none" w:sz="0" w:space="0" w:color="auto"/>
      </w:divBdr>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1458071">
      <w:bodyDiv w:val="1"/>
      <w:marLeft w:val="0"/>
      <w:marRight w:val="0"/>
      <w:marTop w:val="0"/>
      <w:marBottom w:val="0"/>
      <w:divBdr>
        <w:top w:val="none" w:sz="0" w:space="0" w:color="auto"/>
        <w:left w:val="none" w:sz="0" w:space="0" w:color="auto"/>
        <w:bottom w:val="none" w:sz="0" w:space="0" w:color="auto"/>
        <w:right w:val="none" w:sz="0" w:space="0" w:color="auto"/>
      </w:divBdr>
    </w:div>
    <w:div w:id="1873035353">
      <w:bodyDiv w:val="1"/>
      <w:marLeft w:val="0"/>
      <w:marRight w:val="0"/>
      <w:marTop w:val="0"/>
      <w:marBottom w:val="0"/>
      <w:divBdr>
        <w:top w:val="none" w:sz="0" w:space="0" w:color="auto"/>
        <w:left w:val="none" w:sz="0" w:space="0" w:color="auto"/>
        <w:bottom w:val="none" w:sz="0" w:space="0" w:color="auto"/>
        <w:right w:val="none" w:sz="0" w:space="0" w:color="auto"/>
      </w:divBdr>
    </w:div>
    <w:div w:id="1873103932">
      <w:bodyDiv w:val="1"/>
      <w:marLeft w:val="0"/>
      <w:marRight w:val="0"/>
      <w:marTop w:val="0"/>
      <w:marBottom w:val="0"/>
      <w:divBdr>
        <w:top w:val="none" w:sz="0" w:space="0" w:color="auto"/>
        <w:left w:val="none" w:sz="0" w:space="0" w:color="auto"/>
        <w:bottom w:val="none" w:sz="0" w:space="0" w:color="auto"/>
        <w:right w:val="none" w:sz="0" w:space="0" w:color="auto"/>
      </w:divBdr>
    </w:div>
    <w:div w:id="1873224321">
      <w:bodyDiv w:val="1"/>
      <w:marLeft w:val="0"/>
      <w:marRight w:val="0"/>
      <w:marTop w:val="0"/>
      <w:marBottom w:val="0"/>
      <w:divBdr>
        <w:top w:val="none" w:sz="0" w:space="0" w:color="auto"/>
        <w:left w:val="none" w:sz="0" w:space="0" w:color="auto"/>
        <w:bottom w:val="none" w:sz="0" w:space="0" w:color="auto"/>
        <w:right w:val="none" w:sz="0" w:space="0" w:color="auto"/>
      </w:divBdr>
    </w:div>
    <w:div w:id="1873297715">
      <w:bodyDiv w:val="1"/>
      <w:marLeft w:val="0"/>
      <w:marRight w:val="0"/>
      <w:marTop w:val="0"/>
      <w:marBottom w:val="0"/>
      <w:divBdr>
        <w:top w:val="none" w:sz="0" w:space="0" w:color="auto"/>
        <w:left w:val="none" w:sz="0" w:space="0" w:color="auto"/>
        <w:bottom w:val="none" w:sz="0" w:space="0" w:color="auto"/>
        <w:right w:val="none" w:sz="0" w:space="0" w:color="auto"/>
      </w:divBdr>
    </w:div>
    <w:div w:id="1873759614">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4418981">
      <w:bodyDiv w:val="1"/>
      <w:marLeft w:val="0"/>
      <w:marRight w:val="0"/>
      <w:marTop w:val="0"/>
      <w:marBottom w:val="0"/>
      <w:divBdr>
        <w:top w:val="none" w:sz="0" w:space="0" w:color="auto"/>
        <w:left w:val="none" w:sz="0" w:space="0" w:color="auto"/>
        <w:bottom w:val="none" w:sz="0" w:space="0" w:color="auto"/>
        <w:right w:val="none" w:sz="0" w:space="0" w:color="auto"/>
      </w:divBdr>
    </w:div>
    <w:div w:id="1875729350">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766323">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62511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1278223">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88370184">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1844048">
      <w:bodyDiv w:val="1"/>
      <w:marLeft w:val="0"/>
      <w:marRight w:val="0"/>
      <w:marTop w:val="0"/>
      <w:marBottom w:val="0"/>
      <w:divBdr>
        <w:top w:val="none" w:sz="0" w:space="0" w:color="auto"/>
        <w:left w:val="none" w:sz="0" w:space="0" w:color="auto"/>
        <w:bottom w:val="none" w:sz="0" w:space="0" w:color="auto"/>
        <w:right w:val="none" w:sz="0" w:space="0" w:color="auto"/>
      </w:divBdr>
    </w:div>
    <w:div w:id="1892181826">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8474108">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5679040">
      <w:bodyDiv w:val="1"/>
      <w:marLeft w:val="0"/>
      <w:marRight w:val="0"/>
      <w:marTop w:val="0"/>
      <w:marBottom w:val="0"/>
      <w:divBdr>
        <w:top w:val="none" w:sz="0" w:space="0" w:color="auto"/>
        <w:left w:val="none" w:sz="0" w:space="0" w:color="auto"/>
        <w:bottom w:val="none" w:sz="0" w:space="0" w:color="auto"/>
        <w:right w:val="none" w:sz="0" w:space="0" w:color="auto"/>
      </w:divBdr>
    </w:div>
    <w:div w:id="1906526692">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6835804">
      <w:bodyDiv w:val="1"/>
      <w:marLeft w:val="0"/>
      <w:marRight w:val="0"/>
      <w:marTop w:val="0"/>
      <w:marBottom w:val="0"/>
      <w:divBdr>
        <w:top w:val="none" w:sz="0" w:space="0" w:color="auto"/>
        <w:left w:val="none" w:sz="0" w:space="0" w:color="auto"/>
        <w:bottom w:val="none" w:sz="0" w:space="0" w:color="auto"/>
        <w:right w:val="none" w:sz="0" w:space="0" w:color="auto"/>
      </w:divBdr>
    </w:div>
    <w:div w:id="1907884815">
      <w:bodyDiv w:val="1"/>
      <w:marLeft w:val="0"/>
      <w:marRight w:val="0"/>
      <w:marTop w:val="0"/>
      <w:marBottom w:val="0"/>
      <w:divBdr>
        <w:top w:val="none" w:sz="0" w:space="0" w:color="auto"/>
        <w:left w:val="none" w:sz="0" w:space="0" w:color="auto"/>
        <w:bottom w:val="none" w:sz="0" w:space="0" w:color="auto"/>
        <w:right w:val="none" w:sz="0" w:space="0" w:color="auto"/>
      </w:divBdr>
    </w:div>
    <w:div w:id="190875654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09224255">
      <w:bodyDiv w:val="1"/>
      <w:marLeft w:val="0"/>
      <w:marRight w:val="0"/>
      <w:marTop w:val="0"/>
      <w:marBottom w:val="0"/>
      <w:divBdr>
        <w:top w:val="none" w:sz="0" w:space="0" w:color="auto"/>
        <w:left w:val="none" w:sz="0" w:space="0" w:color="auto"/>
        <w:bottom w:val="none" w:sz="0" w:space="0" w:color="auto"/>
        <w:right w:val="none" w:sz="0" w:space="0" w:color="auto"/>
      </w:divBdr>
    </w:div>
    <w:div w:id="1909725991">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571632">
      <w:bodyDiv w:val="1"/>
      <w:marLeft w:val="0"/>
      <w:marRight w:val="0"/>
      <w:marTop w:val="0"/>
      <w:marBottom w:val="0"/>
      <w:divBdr>
        <w:top w:val="none" w:sz="0" w:space="0" w:color="auto"/>
        <w:left w:val="none" w:sz="0" w:space="0" w:color="auto"/>
        <w:bottom w:val="none" w:sz="0" w:space="0" w:color="auto"/>
        <w:right w:val="none" w:sz="0" w:space="0" w:color="auto"/>
      </w:divBdr>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2538254">
      <w:bodyDiv w:val="1"/>
      <w:marLeft w:val="0"/>
      <w:marRight w:val="0"/>
      <w:marTop w:val="0"/>
      <w:marBottom w:val="0"/>
      <w:divBdr>
        <w:top w:val="none" w:sz="0" w:space="0" w:color="auto"/>
        <w:left w:val="none" w:sz="0" w:space="0" w:color="auto"/>
        <w:bottom w:val="none" w:sz="0" w:space="0" w:color="auto"/>
        <w:right w:val="none" w:sz="0" w:space="0" w:color="auto"/>
      </w:divBdr>
    </w:div>
    <w:div w:id="1913807663">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4045590">
      <w:bodyDiv w:val="1"/>
      <w:marLeft w:val="0"/>
      <w:marRight w:val="0"/>
      <w:marTop w:val="0"/>
      <w:marBottom w:val="0"/>
      <w:divBdr>
        <w:top w:val="none" w:sz="0" w:space="0" w:color="auto"/>
        <w:left w:val="none" w:sz="0" w:space="0" w:color="auto"/>
        <w:bottom w:val="none" w:sz="0" w:space="0" w:color="auto"/>
        <w:right w:val="none" w:sz="0" w:space="0" w:color="auto"/>
      </w:divBdr>
    </w:div>
    <w:div w:id="1914656773">
      <w:bodyDiv w:val="1"/>
      <w:marLeft w:val="0"/>
      <w:marRight w:val="0"/>
      <w:marTop w:val="0"/>
      <w:marBottom w:val="0"/>
      <w:divBdr>
        <w:top w:val="none" w:sz="0" w:space="0" w:color="auto"/>
        <w:left w:val="none" w:sz="0" w:space="0" w:color="auto"/>
        <w:bottom w:val="none" w:sz="0" w:space="0" w:color="auto"/>
        <w:right w:val="none" w:sz="0" w:space="0" w:color="auto"/>
      </w:divBdr>
    </w:div>
    <w:div w:id="1914778237">
      <w:bodyDiv w:val="1"/>
      <w:marLeft w:val="0"/>
      <w:marRight w:val="0"/>
      <w:marTop w:val="0"/>
      <w:marBottom w:val="0"/>
      <w:divBdr>
        <w:top w:val="none" w:sz="0" w:space="0" w:color="auto"/>
        <w:left w:val="none" w:sz="0" w:space="0" w:color="auto"/>
        <w:bottom w:val="none" w:sz="0" w:space="0" w:color="auto"/>
        <w:right w:val="none" w:sz="0" w:space="0" w:color="auto"/>
      </w:divBdr>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17086933">
      <w:bodyDiv w:val="1"/>
      <w:marLeft w:val="0"/>
      <w:marRight w:val="0"/>
      <w:marTop w:val="0"/>
      <w:marBottom w:val="0"/>
      <w:divBdr>
        <w:top w:val="none" w:sz="0" w:space="0" w:color="auto"/>
        <w:left w:val="none" w:sz="0" w:space="0" w:color="auto"/>
        <w:bottom w:val="none" w:sz="0" w:space="0" w:color="auto"/>
        <w:right w:val="none" w:sz="0" w:space="0" w:color="auto"/>
      </w:divBdr>
    </w:div>
    <w:div w:id="1919289145">
      <w:bodyDiv w:val="1"/>
      <w:marLeft w:val="0"/>
      <w:marRight w:val="0"/>
      <w:marTop w:val="0"/>
      <w:marBottom w:val="0"/>
      <w:divBdr>
        <w:top w:val="none" w:sz="0" w:space="0" w:color="auto"/>
        <w:left w:val="none" w:sz="0" w:space="0" w:color="auto"/>
        <w:bottom w:val="none" w:sz="0" w:space="0" w:color="auto"/>
        <w:right w:val="none" w:sz="0" w:space="0" w:color="auto"/>
      </w:divBdr>
    </w:div>
    <w:div w:id="1919442762">
      <w:bodyDiv w:val="1"/>
      <w:marLeft w:val="0"/>
      <w:marRight w:val="0"/>
      <w:marTop w:val="0"/>
      <w:marBottom w:val="0"/>
      <w:divBdr>
        <w:top w:val="none" w:sz="0" w:space="0" w:color="auto"/>
        <w:left w:val="none" w:sz="0" w:space="0" w:color="auto"/>
        <w:bottom w:val="none" w:sz="0" w:space="0" w:color="auto"/>
        <w:right w:val="none" w:sz="0" w:space="0" w:color="auto"/>
      </w:divBdr>
    </w:div>
    <w:div w:id="1919822949">
      <w:bodyDiv w:val="1"/>
      <w:marLeft w:val="0"/>
      <w:marRight w:val="0"/>
      <w:marTop w:val="0"/>
      <w:marBottom w:val="0"/>
      <w:divBdr>
        <w:top w:val="none" w:sz="0" w:space="0" w:color="auto"/>
        <w:left w:val="none" w:sz="0" w:space="0" w:color="auto"/>
        <w:bottom w:val="none" w:sz="0" w:space="0" w:color="auto"/>
        <w:right w:val="none" w:sz="0" w:space="0" w:color="auto"/>
      </w:divBdr>
    </w:div>
    <w:div w:id="1920213700">
      <w:bodyDiv w:val="1"/>
      <w:marLeft w:val="0"/>
      <w:marRight w:val="0"/>
      <w:marTop w:val="0"/>
      <w:marBottom w:val="0"/>
      <w:divBdr>
        <w:top w:val="none" w:sz="0" w:space="0" w:color="auto"/>
        <w:left w:val="none" w:sz="0" w:space="0" w:color="auto"/>
        <w:bottom w:val="none" w:sz="0" w:space="0" w:color="auto"/>
        <w:right w:val="none" w:sz="0" w:space="0" w:color="auto"/>
      </w:divBdr>
    </w:div>
    <w:div w:id="1920945984">
      <w:bodyDiv w:val="1"/>
      <w:marLeft w:val="0"/>
      <w:marRight w:val="0"/>
      <w:marTop w:val="0"/>
      <w:marBottom w:val="0"/>
      <w:divBdr>
        <w:top w:val="none" w:sz="0" w:space="0" w:color="auto"/>
        <w:left w:val="none" w:sz="0" w:space="0" w:color="auto"/>
        <w:bottom w:val="none" w:sz="0" w:space="0" w:color="auto"/>
        <w:right w:val="none" w:sz="0" w:space="0" w:color="auto"/>
      </w:divBdr>
    </w:div>
    <w:div w:id="1923371458">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429745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0888266">
      <w:bodyDiv w:val="1"/>
      <w:marLeft w:val="0"/>
      <w:marRight w:val="0"/>
      <w:marTop w:val="0"/>
      <w:marBottom w:val="0"/>
      <w:divBdr>
        <w:top w:val="none" w:sz="0" w:space="0" w:color="auto"/>
        <w:left w:val="none" w:sz="0" w:space="0" w:color="auto"/>
        <w:bottom w:val="none" w:sz="0" w:space="0" w:color="auto"/>
        <w:right w:val="none" w:sz="0" w:space="0" w:color="auto"/>
      </w:divBdr>
    </w:div>
    <w:div w:id="1931280690">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36746400">
      <w:bodyDiv w:val="1"/>
      <w:marLeft w:val="0"/>
      <w:marRight w:val="0"/>
      <w:marTop w:val="0"/>
      <w:marBottom w:val="0"/>
      <w:divBdr>
        <w:top w:val="none" w:sz="0" w:space="0" w:color="auto"/>
        <w:left w:val="none" w:sz="0" w:space="0" w:color="auto"/>
        <w:bottom w:val="none" w:sz="0" w:space="0" w:color="auto"/>
        <w:right w:val="none" w:sz="0" w:space="0" w:color="auto"/>
      </w:divBdr>
    </w:div>
    <w:div w:id="1937595462">
      <w:bodyDiv w:val="1"/>
      <w:marLeft w:val="0"/>
      <w:marRight w:val="0"/>
      <w:marTop w:val="0"/>
      <w:marBottom w:val="0"/>
      <w:divBdr>
        <w:top w:val="none" w:sz="0" w:space="0" w:color="auto"/>
        <w:left w:val="none" w:sz="0" w:space="0" w:color="auto"/>
        <w:bottom w:val="none" w:sz="0" w:space="0" w:color="auto"/>
        <w:right w:val="none" w:sz="0" w:space="0" w:color="auto"/>
      </w:divBdr>
    </w:div>
    <w:div w:id="1938173918">
      <w:bodyDiv w:val="1"/>
      <w:marLeft w:val="0"/>
      <w:marRight w:val="0"/>
      <w:marTop w:val="0"/>
      <w:marBottom w:val="0"/>
      <w:divBdr>
        <w:top w:val="none" w:sz="0" w:space="0" w:color="auto"/>
        <w:left w:val="none" w:sz="0" w:space="0" w:color="auto"/>
        <w:bottom w:val="none" w:sz="0" w:space="0" w:color="auto"/>
        <w:right w:val="none" w:sz="0" w:space="0" w:color="auto"/>
      </w:divBdr>
    </w:div>
    <w:div w:id="1938251911">
      <w:bodyDiv w:val="1"/>
      <w:marLeft w:val="0"/>
      <w:marRight w:val="0"/>
      <w:marTop w:val="0"/>
      <w:marBottom w:val="0"/>
      <w:divBdr>
        <w:top w:val="none" w:sz="0" w:space="0" w:color="auto"/>
        <w:left w:val="none" w:sz="0" w:space="0" w:color="auto"/>
        <w:bottom w:val="none" w:sz="0" w:space="0" w:color="auto"/>
        <w:right w:val="none" w:sz="0" w:space="0" w:color="auto"/>
      </w:divBdr>
    </w:div>
    <w:div w:id="1938753109">
      <w:bodyDiv w:val="1"/>
      <w:marLeft w:val="0"/>
      <w:marRight w:val="0"/>
      <w:marTop w:val="0"/>
      <w:marBottom w:val="0"/>
      <w:divBdr>
        <w:top w:val="none" w:sz="0" w:space="0" w:color="auto"/>
        <w:left w:val="none" w:sz="0" w:space="0" w:color="auto"/>
        <w:bottom w:val="none" w:sz="0" w:space="0" w:color="auto"/>
        <w:right w:val="none" w:sz="0" w:space="0" w:color="auto"/>
      </w:divBdr>
    </w:div>
    <w:div w:id="1942180604">
      <w:bodyDiv w:val="1"/>
      <w:marLeft w:val="0"/>
      <w:marRight w:val="0"/>
      <w:marTop w:val="0"/>
      <w:marBottom w:val="0"/>
      <w:divBdr>
        <w:top w:val="none" w:sz="0" w:space="0" w:color="auto"/>
        <w:left w:val="none" w:sz="0" w:space="0" w:color="auto"/>
        <w:bottom w:val="none" w:sz="0" w:space="0" w:color="auto"/>
        <w:right w:val="none" w:sz="0" w:space="0" w:color="auto"/>
      </w:divBdr>
    </w:div>
    <w:div w:id="1943415063">
      <w:bodyDiv w:val="1"/>
      <w:marLeft w:val="0"/>
      <w:marRight w:val="0"/>
      <w:marTop w:val="0"/>
      <w:marBottom w:val="0"/>
      <w:divBdr>
        <w:top w:val="none" w:sz="0" w:space="0" w:color="auto"/>
        <w:left w:val="none" w:sz="0" w:space="0" w:color="auto"/>
        <w:bottom w:val="none" w:sz="0" w:space="0" w:color="auto"/>
        <w:right w:val="none" w:sz="0" w:space="0" w:color="auto"/>
      </w:divBdr>
    </w:div>
    <w:div w:id="1948193632">
      <w:bodyDiv w:val="1"/>
      <w:marLeft w:val="0"/>
      <w:marRight w:val="0"/>
      <w:marTop w:val="0"/>
      <w:marBottom w:val="0"/>
      <w:divBdr>
        <w:top w:val="none" w:sz="0" w:space="0" w:color="auto"/>
        <w:left w:val="none" w:sz="0" w:space="0" w:color="auto"/>
        <w:bottom w:val="none" w:sz="0" w:space="0" w:color="auto"/>
        <w:right w:val="none" w:sz="0" w:space="0" w:color="auto"/>
      </w:divBdr>
    </w:div>
    <w:div w:id="1948734615">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49965886">
      <w:bodyDiv w:val="1"/>
      <w:marLeft w:val="0"/>
      <w:marRight w:val="0"/>
      <w:marTop w:val="0"/>
      <w:marBottom w:val="0"/>
      <w:divBdr>
        <w:top w:val="none" w:sz="0" w:space="0" w:color="auto"/>
        <w:left w:val="none" w:sz="0" w:space="0" w:color="auto"/>
        <w:bottom w:val="none" w:sz="0" w:space="0" w:color="auto"/>
        <w:right w:val="none" w:sz="0" w:space="0" w:color="auto"/>
      </w:divBdr>
    </w:div>
    <w:div w:id="1950889128">
      <w:bodyDiv w:val="1"/>
      <w:marLeft w:val="0"/>
      <w:marRight w:val="0"/>
      <w:marTop w:val="0"/>
      <w:marBottom w:val="0"/>
      <w:divBdr>
        <w:top w:val="none" w:sz="0" w:space="0" w:color="auto"/>
        <w:left w:val="none" w:sz="0" w:space="0" w:color="auto"/>
        <w:bottom w:val="none" w:sz="0" w:space="0" w:color="auto"/>
        <w:right w:val="none" w:sz="0" w:space="0" w:color="auto"/>
      </w:divBdr>
    </w:div>
    <w:div w:id="1951931818">
      <w:bodyDiv w:val="1"/>
      <w:marLeft w:val="0"/>
      <w:marRight w:val="0"/>
      <w:marTop w:val="0"/>
      <w:marBottom w:val="0"/>
      <w:divBdr>
        <w:top w:val="none" w:sz="0" w:space="0" w:color="auto"/>
        <w:left w:val="none" w:sz="0" w:space="0" w:color="auto"/>
        <w:bottom w:val="none" w:sz="0" w:space="0" w:color="auto"/>
        <w:right w:val="none" w:sz="0" w:space="0" w:color="auto"/>
      </w:divBdr>
    </w:div>
    <w:div w:id="1952278739">
      <w:bodyDiv w:val="1"/>
      <w:marLeft w:val="0"/>
      <w:marRight w:val="0"/>
      <w:marTop w:val="0"/>
      <w:marBottom w:val="0"/>
      <w:divBdr>
        <w:top w:val="none" w:sz="0" w:space="0" w:color="auto"/>
        <w:left w:val="none" w:sz="0" w:space="0" w:color="auto"/>
        <w:bottom w:val="none" w:sz="0" w:space="0" w:color="auto"/>
        <w:right w:val="none" w:sz="0" w:space="0" w:color="auto"/>
      </w:divBdr>
    </w:div>
    <w:div w:id="1953970078">
      <w:bodyDiv w:val="1"/>
      <w:marLeft w:val="0"/>
      <w:marRight w:val="0"/>
      <w:marTop w:val="0"/>
      <w:marBottom w:val="0"/>
      <w:divBdr>
        <w:top w:val="none" w:sz="0" w:space="0" w:color="auto"/>
        <w:left w:val="none" w:sz="0" w:space="0" w:color="auto"/>
        <w:bottom w:val="none" w:sz="0" w:space="0" w:color="auto"/>
        <w:right w:val="none" w:sz="0" w:space="0" w:color="auto"/>
      </w:divBdr>
    </w:div>
    <w:div w:id="1954049912">
      <w:bodyDiv w:val="1"/>
      <w:marLeft w:val="0"/>
      <w:marRight w:val="0"/>
      <w:marTop w:val="0"/>
      <w:marBottom w:val="0"/>
      <w:divBdr>
        <w:top w:val="none" w:sz="0" w:space="0" w:color="auto"/>
        <w:left w:val="none" w:sz="0" w:space="0" w:color="auto"/>
        <w:bottom w:val="none" w:sz="0" w:space="0" w:color="auto"/>
        <w:right w:val="none" w:sz="0" w:space="0" w:color="auto"/>
      </w:divBdr>
    </w:div>
    <w:div w:id="1955358676">
      <w:bodyDiv w:val="1"/>
      <w:marLeft w:val="0"/>
      <w:marRight w:val="0"/>
      <w:marTop w:val="0"/>
      <w:marBottom w:val="0"/>
      <w:divBdr>
        <w:top w:val="none" w:sz="0" w:space="0" w:color="auto"/>
        <w:left w:val="none" w:sz="0" w:space="0" w:color="auto"/>
        <w:bottom w:val="none" w:sz="0" w:space="0" w:color="auto"/>
        <w:right w:val="none" w:sz="0" w:space="0" w:color="auto"/>
      </w:divBdr>
    </w:div>
    <w:div w:id="1956473666">
      <w:bodyDiv w:val="1"/>
      <w:marLeft w:val="0"/>
      <w:marRight w:val="0"/>
      <w:marTop w:val="0"/>
      <w:marBottom w:val="0"/>
      <w:divBdr>
        <w:top w:val="none" w:sz="0" w:space="0" w:color="auto"/>
        <w:left w:val="none" w:sz="0" w:space="0" w:color="auto"/>
        <w:bottom w:val="none" w:sz="0" w:space="0" w:color="auto"/>
        <w:right w:val="none" w:sz="0" w:space="0" w:color="auto"/>
      </w:divBdr>
    </w:div>
    <w:div w:id="1957905206">
      <w:bodyDiv w:val="1"/>
      <w:marLeft w:val="0"/>
      <w:marRight w:val="0"/>
      <w:marTop w:val="0"/>
      <w:marBottom w:val="0"/>
      <w:divBdr>
        <w:top w:val="none" w:sz="0" w:space="0" w:color="auto"/>
        <w:left w:val="none" w:sz="0" w:space="0" w:color="auto"/>
        <w:bottom w:val="none" w:sz="0" w:space="0" w:color="auto"/>
        <w:right w:val="none" w:sz="0" w:space="0" w:color="auto"/>
      </w:divBdr>
    </w:div>
    <w:div w:id="1958564302">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58952055">
      <w:bodyDiv w:val="1"/>
      <w:marLeft w:val="0"/>
      <w:marRight w:val="0"/>
      <w:marTop w:val="0"/>
      <w:marBottom w:val="0"/>
      <w:divBdr>
        <w:top w:val="none" w:sz="0" w:space="0" w:color="auto"/>
        <w:left w:val="none" w:sz="0" w:space="0" w:color="auto"/>
        <w:bottom w:val="none" w:sz="0" w:space="0" w:color="auto"/>
        <w:right w:val="none" w:sz="0" w:space="0" w:color="auto"/>
      </w:divBdr>
    </w:div>
    <w:div w:id="1960800680">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2419319">
      <w:bodyDiv w:val="1"/>
      <w:marLeft w:val="0"/>
      <w:marRight w:val="0"/>
      <w:marTop w:val="0"/>
      <w:marBottom w:val="0"/>
      <w:divBdr>
        <w:top w:val="none" w:sz="0" w:space="0" w:color="auto"/>
        <w:left w:val="none" w:sz="0" w:space="0" w:color="auto"/>
        <w:bottom w:val="none" w:sz="0" w:space="0" w:color="auto"/>
        <w:right w:val="none" w:sz="0" w:space="0" w:color="auto"/>
      </w:divBdr>
    </w:div>
    <w:div w:id="1963221042">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4579466">
      <w:bodyDiv w:val="1"/>
      <w:marLeft w:val="0"/>
      <w:marRight w:val="0"/>
      <w:marTop w:val="0"/>
      <w:marBottom w:val="0"/>
      <w:divBdr>
        <w:top w:val="none" w:sz="0" w:space="0" w:color="auto"/>
        <w:left w:val="none" w:sz="0" w:space="0" w:color="auto"/>
        <w:bottom w:val="none" w:sz="0" w:space="0" w:color="auto"/>
        <w:right w:val="none" w:sz="0" w:space="0" w:color="auto"/>
      </w:divBdr>
    </w:div>
    <w:div w:id="1964728587">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5380359">
      <w:bodyDiv w:val="1"/>
      <w:marLeft w:val="0"/>
      <w:marRight w:val="0"/>
      <w:marTop w:val="0"/>
      <w:marBottom w:val="0"/>
      <w:divBdr>
        <w:top w:val="none" w:sz="0" w:space="0" w:color="auto"/>
        <w:left w:val="none" w:sz="0" w:space="0" w:color="auto"/>
        <w:bottom w:val="none" w:sz="0" w:space="0" w:color="auto"/>
        <w:right w:val="none" w:sz="0" w:space="0" w:color="auto"/>
      </w:divBdr>
    </w:div>
    <w:div w:id="1966041033">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8048125">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0431060">
      <w:bodyDiv w:val="1"/>
      <w:marLeft w:val="0"/>
      <w:marRight w:val="0"/>
      <w:marTop w:val="0"/>
      <w:marBottom w:val="0"/>
      <w:divBdr>
        <w:top w:val="none" w:sz="0" w:space="0" w:color="auto"/>
        <w:left w:val="none" w:sz="0" w:space="0" w:color="auto"/>
        <w:bottom w:val="none" w:sz="0" w:space="0" w:color="auto"/>
        <w:right w:val="none" w:sz="0" w:space="0" w:color="auto"/>
      </w:divBdr>
    </w:div>
    <w:div w:id="1970546568">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4364826">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5332661">
      <w:bodyDiv w:val="1"/>
      <w:marLeft w:val="0"/>
      <w:marRight w:val="0"/>
      <w:marTop w:val="0"/>
      <w:marBottom w:val="0"/>
      <w:divBdr>
        <w:top w:val="none" w:sz="0" w:space="0" w:color="auto"/>
        <w:left w:val="none" w:sz="0" w:space="0" w:color="auto"/>
        <w:bottom w:val="none" w:sz="0" w:space="0" w:color="auto"/>
        <w:right w:val="none" w:sz="0" w:space="0" w:color="auto"/>
      </w:divBdr>
    </w:div>
    <w:div w:id="1977448052">
      <w:bodyDiv w:val="1"/>
      <w:marLeft w:val="0"/>
      <w:marRight w:val="0"/>
      <w:marTop w:val="0"/>
      <w:marBottom w:val="0"/>
      <w:divBdr>
        <w:top w:val="none" w:sz="0" w:space="0" w:color="auto"/>
        <w:left w:val="none" w:sz="0" w:space="0" w:color="auto"/>
        <w:bottom w:val="none" w:sz="0" w:space="0" w:color="auto"/>
        <w:right w:val="none" w:sz="0" w:space="0" w:color="auto"/>
      </w:divBdr>
    </w:div>
    <w:div w:id="197749173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77680333">
      <w:bodyDiv w:val="1"/>
      <w:marLeft w:val="0"/>
      <w:marRight w:val="0"/>
      <w:marTop w:val="0"/>
      <w:marBottom w:val="0"/>
      <w:divBdr>
        <w:top w:val="none" w:sz="0" w:space="0" w:color="auto"/>
        <w:left w:val="none" w:sz="0" w:space="0" w:color="auto"/>
        <w:bottom w:val="none" w:sz="0" w:space="0" w:color="auto"/>
        <w:right w:val="none" w:sz="0" w:space="0" w:color="auto"/>
      </w:divBdr>
    </w:div>
    <w:div w:id="1978367155">
      <w:bodyDiv w:val="1"/>
      <w:marLeft w:val="0"/>
      <w:marRight w:val="0"/>
      <w:marTop w:val="0"/>
      <w:marBottom w:val="0"/>
      <w:divBdr>
        <w:top w:val="none" w:sz="0" w:space="0" w:color="auto"/>
        <w:left w:val="none" w:sz="0" w:space="0" w:color="auto"/>
        <w:bottom w:val="none" w:sz="0" w:space="0" w:color="auto"/>
        <w:right w:val="none" w:sz="0" w:space="0" w:color="auto"/>
      </w:divBdr>
    </w:div>
    <w:div w:id="1979334323">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81107695">
      <w:bodyDiv w:val="1"/>
      <w:marLeft w:val="0"/>
      <w:marRight w:val="0"/>
      <w:marTop w:val="0"/>
      <w:marBottom w:val="0"/>
      <w:divBdr>
        <w:top w:val="none" w:sz="0" w:space="0" w:color="auto"/>
        <w:left w:val="none" w:sz="0" w:space="0" w:color="auto"/>
        <w:bottom w:val="none" w:sz="0" w:space="0" w:color="auto"/>
        <w:right w:val="none" w:sz="0" w:space="0" w:color="auto"/>
      </w:divBdr>
    </w:div>
    <w:div w:id="1981113694">
      <w:bodyDiv w:val="1"/>
      <w:marLeft w:val="0"/>
      <w:marRight w:val="0"/>
      <w:marTop w:val="0"/>
      <w:marBottom w:val="0"/>
      <w:divBdr>
        <w:top w:val="none" w:sz="0" w:space="0" w:color="auto"/>
        <w:left w:val="none" w:sz="0" w:space="0" w:color="auto"/>
        <w:bottom w:val="none" w:sz="0" w:space="0" w:color="auto"/>
        <w:right w:val="none" w:sz="0" w:space="0" w:color="auto"/>
      </w:divBdr>
    </w:div>
    <w:div w:id="1986281034">
      <w:bodyDiv w:val="1"/>
      <w:marLeft w:val="0"/>
      <w:marRight w:val="0"/>
      <w:marTop w:val="0"/>
      <w:marBottom w:val="0"/>
      <w:divBdr>
        <w:top w:val="none" w:sz="0" w:space="0" w:color="auto"/>
        <w:left w:val="none" w:sz="0" w:space="0" w:color="auto"/>
        <w:bottom w:val="none" w:sz="0" w:space="0" w:color="auto"/>
        <w:right w:val="none" w:sz="0" w:space="0" w:color="auto"/>
      </w:divBdr>
    </w:div>
    <w:div w:id="1986855457">
      <w:bodyDiv w:val="1"/>
      <w:marLeft w:val="0"/>
      <w:marRight w:val="0"/>
      <w:marTop w:val="0"/>
      <w:marBottom w:val="0"/>
      <w:divBdr>
        <w:top w:val="none" w:sz="0" w:space="0" w:color="auto"/>
        <w:left w:val="none" w:sz="0" w:space="0" w:color="auto"/>
        <w:bottom w:val="none" w:sz="0" w:space="0" w:color="auto"/>
        <w:right w:val="none" w:sz="0" w:space="0" w:color="auto"/>
      </w:divBdr>
    </w:div>
    <w:div w:id="1988438690">
      <w:bodyDiv w:val="1"/>
      <w:marLeft w:val="0"/>
      <w:marRight w:val="0"/>
      <w:marTop w:val="0"/>
      <w:marBottom w:val="0"/>
      <w:divBdr>
        <w:top w:val="none" w:sz="0" w:space="0" w:color="auto"/>
        <w:left w:val="none" w:sz="0" w:space="0" w:color="auto"/>
        <w:bottom w:val="none" w:sz="0" w:space="0" w:color="auto"/>
        <w:right w:val="none" w:sz="0" w:space="0" w:color="auto"/>
      </w:divBdr>
    </w:div>
    <w:div w:id="1989166540">
      <w:bodyDiv w:val="1"/>
      <w:marLeft w:val="0"/>
      <w:marRight w:val="0"/>
      <w:marTop w:val="0"/>
      <w:marBottom w:val="0"/>
      <w:divBdr>
        <w:top w:val="none" w:sz="0" w:space="0" w:color="auto"/>
        <w:left w:val="none" w:sz="0" w:space="0" w:color="auto"/>
        <w:bottom w:val="none" w:sz="0" w:space="0" w:color="auto"/>
        <w:right w:val="none" w:sz="0" w:space="0" w:color="auto"/>
      </w:divBdr>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113461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3097049">
      <w:bodyDiv w:val="1"/>
      <w:marLeft w:val="0"/>
      <w:marRight w:val="0"/>
      <w:marTop w:val="0"/>
      <w:marBottom w:val="0"/>
      <w:divBdr>
        <w:top w:val="none" w:sz="0" w:space="0" w:color="auto"/>
        <w:left w:val="none" w:sz="0" w:space="0" w:color="auto"/>
        <w:bottom w:val="none" w:sz="0" w:space="0" w:color="auto"/>
        <w:right w:val="none" w:sz="0" w:space="0" w:color="auto"/>
      </w:divBdr>
    </w:div>
    <w:div w:id="1994218392">
      <w:bodyDiv w:val="1"/>
      <w:marLeft w:val="0"/>
      <w:marRight w:val="0"/>
      <w:marTop w:val="0"/>
      <w:marBottom w:val="0"/>
      <w:divBdr>
        <w:top w:val="none" w:sz="0" w:space="0" w:color="auto"/>
        <w:left w:val="none" w:sz="0" w:space="0" w:color="auto"/>
        <w:bottom w:val="none" w:sz="0" w:space="0" w:color="auto"/>
        <w:right w:val="none" w:sz="0" w:space="0" w:color="auto"/>
      </w:divBdr>
    </w:div>
    <w:div w:id="1995137554">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566374">
      <w:bodyDiv w:val="1"/>
      <w:marLeft w:val="0"/>
      <w:marRight w:val="0"/>
      <w:marTop w:val="0"/>
      <w:marBottom w:val="0"/>
      <w:divBdr>
        <w:top w:val="none" w:sz="0" w:space="0" w:color="auto"/>
        <w:left w:val="none" w:sz="0" w:space="0" w:color="auto"/>
        <w:bottom w:val="none" w:sz="0" w:space="0" w:color="auto"/>
        <w:right w:val="none" w:sz="0" w:space="0" w:color="auto"/>
      </w:divBdr>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8532089">
      <w:bodyDiv w:val="1"/>
      <w:marLeft w:val="0"/>
      <w:marRight w:val="0"/>
      <w:marTop w:val="0"/>
      <w:marBottom w:val="0"/>
      <w:divBdr>
        <w:top w:val="none" w:sz="0" w:space="0" w:color="auto"/>
        <w:left w:val="none" w:sz="0" w:space="0" w:color="auto"/>
        <w:bottom w:val="none" w:sz="0" w:space="0" w:color="auto"/>
        <w:right w:val="none" w:sz="0" w:space="0" w:color="auto"/>
      </w:divBdr>
    </w:div>
    <w:div w:id="1999653750">
      <w:bodyDiv w:val="1"/>
      <w:marLeft w:val="0"/>
      <w:marRight w:val="0"/>
      <w:marTop w:val="0"/>
      <w:marBottom w:val="0"/>
      <w:divBdr>
        <w:top w:val="none" w:sz="0" w:space="0" w:color="auto"/>
        <w:left w:val="none" w:sz="0" w:space="0" w:color="auto"/>
        <w:bottom w:val="none" w:sz="0" w:space="0" w:color="auto"/>
        <w:right w:val="none" w:sz="0" w:space="0" w:color="auto"/>
      </w:divBdr>
    </w:div>
    <w:div w:id="1999721113">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01422372">
      <w:bodyDiv w:val="1"/>
      <w:marLeft w:val="0"/>
      <w:marRight w:val="0"/>
      <w:marTop w:val="0"/>
      <w:marBottom w:val="0"/>
      <w:divBdr>
        <w:top w:val="none" w:sz="0" w:space="0" w:color="auto"/>
        <w:left w:val="none" w:sz="0" w:space="0" w:color="auto"/>
        <w:bottom w:val="none" w:sz="0" w:space="0" w:color="auto"/>
        <w:right w:val="none" w:sz="0" w:space="0" w:color="auto"/>
      </w:divBdr>
    </w:div>
    <w:div w:id="2003660881">
      <w:bodyDiv w:val="1"/>
      <w:marLeft w:val="0"/>
      <w:marRight w:val="0"/>
      <w:marTop w:val="0"/>
      <w:marBottom w:val="0"/>
      <w:divBdr>
        <w:top w:val="none" w:sz="0" w:space="0" w:color="auto"/>
        <w:left w:val="none" w:sz="0" w:space="0" w:color="auto"/>
        <w:bottom w:val="none" w:sz="0" w:space="0" w:color="auto"/>
        <w:right w:val="none" w:sz="0" w:space="0" w:color="auto"/>
      </w:divBdr>
    </w:div>
    <w:div w:id="2003779943">
      <w:bodyDiv w:val="1"/>
      <w:marLeft w:val="0"/>
      <w:marRight w:val="0"/>
      <w:marTop w:val="0"/>
      <w:marBottom w:val="0"/>
      <w:divBdr>
        <w:top w:val="none" w:sz="0" w:space="0" w:color="auto"/>
        <w:left w:val="none" w:sz="0" w:space="0" w:color="auto"/>
        <w:bottom w:val="none" w:sz="0" w:space="0" w:color="auto"/>
        <w:right w:val="none" w:sz="0" w:space="0" w:color="auto"/>
      </w:divBdr>
    </w:div>
    <w:div w:id="2003849007">
      <w:bodyDiv w:val="1"/>
      <w:marLeft w:val="0"/>
      <w:marRight w:val="0"/>
      <w:marTop w:val="0"/>
      <w:marBottom w:val="0"/>
      <w:divBdr>
        <w:top w:val="none" w:sz="0" w:space="0" w:color="auto"/>
        <w:left w:val="none" w:sz="0" w:space="0" w:color="auto"/>
        <w:bottom w:val="none" w:sz="0" w:space="0" w:color="auto"/>
        <w:right w:val="none" w:sz="0" w:space="0" w:color="auto"/>
      </w:divBdr>
    </w:div>
    <w:div w:id="2004165017">
      <w:bodyDiv w:val="1"/>
      <w:marLeft w:val="0"/>
      <w:marRight w:val="0"/>
      <w:marTop w:val="0"/>
      <w:marBottom w:val="0"/>
      <w:divBdr>
        <w:top w:val="none" w:sz="0" w:space="0" w:color="auto"/>
        <w:left w:val="none" w:sz="0" w:space="0" w:color="auto"/>
        <w:bottom w:val="none" w:sz="0" w:space="0" w:color="auto"/>
        <w:right w:val="none" w:sz="0" w:space="0" w:color="auto"/>
      </w:divBdr>
    </w:div>
    <w:div w:id="2007433703">
      <w:bodyDiv w:val="1"/>
      <w:marLeft w:val="0"/>
      <w:marRight w:val="0"/>
      <w:marTop w:val="0"/>
      <w:marBottom w:val="0"/>
      <w:divBdr>
        <w:top w:val="none" w:sz="0" w:space="0" w:color="auto"/>
        <w:left w:val="none" w:sz="0" w:space="0" w:color="auto"/>
        <w:bottom w:val="none" w:sz="0" w:space="0" w:color="auto"/>
        <w:right w:val="none" w:sz="0" w:space="0" w:color="auto"/>
      </w:divBdr>
    </w:div>
    <w:div w:id="2007515869">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09864661">
      <w:bodyDiv w:val="1"/>
      <w:marLeft w:val="0"/>
      <w:marRight w:val="0"/>
      <w:marTop w:val="0"/>
      <w:marBottom w:val="0"/>
      <w:divBdr>
        <w:top w:val="none" w:sz="0" w:space="0" w:color="auto"/>
        <w:left w:val="none" w:sz="0" w:space="0" w:color="auto"/>
        <w:bottom w:val="none" w:sz="0" w:space="0" w:color="auto"/>
        <w:right w:val="none" w:sz="0" w:space="0" w:color="auto"/>
      </w:divBdr>
    </w:div>
    <w:div w:id="2009940315">
      <w:bodyDiv w:val="1"/>
      <w:marLeft w:val="0"/>
      <w:marRight w:val="0"/>
      <w:marTop w:val="0"/>
      <w:marBottom w:val="0"/>
      <w:divBdr>
        <w:top w:val="none" w:sz="0" w:space="0" w:color="auto"/>
        <w:left w:val="none" w:sz="0" w:space="0" w:color="auto"/>
        <w:bottom w:val="none" w:sz="0" w:space="0" w:color="auto"/>
        <w:right w:val="none" w:sz="0" w:space="0" w:color="auto"/>
      </w:divBdr>
    </w:div>
    <w:div w:id="2010909725">
      <w:bodyDiv w:val="1"/>
      <w:marLeft w:val="0"/>
      <w:marRight w:val="0"/>
      <w:marTop w:val="0"/>
      <w:marBottom w:val="0"/>
      <w:divBdr>
        <w:top w:val="none" w:sz="0" w:space="0" w:color="auto"/>
        <w:left w:val="none" w:sz="0" w:space="0" w:color="auto"/>
        <w:bottom w:val="none" w:sz="0" w:space="0" w:color="auto"/>
        <w:right w:val="none" w:sz="0" w:space="0" w:color="auto"/>
      </w:divBdr>
    </w:div>
    <w:div w:id="2011133891">
      <w:bodyDiv w:val="1"/>
      <w:marLeft w:val="0"/>
      <w:marRight w:val="0"/>
      <w:marTop w:val="0"/>
      <w:marBottom w:val="0"/>
      <w:divBdr>
        <w:top w:val="none" w:sz="0" w:space="0" w:color="auto"/>
        <w:left w:val="none" w:sz="0" w:space="0" w:color="auto"/>
        <w:bottom w:val="none" w:sz="0" w:space="0" w:color="auto"/>
        <w:right w:val="none" w:sz="0" w:space="0" w:color="auto"/>
      </w:divBdr>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4212862">
      <w:bodyDiv w:val="1"/>
      <w:marLeft w:val="0"/>
      <w:marRight w:val="0"/>
      <w:marTop w:val="0"/>
      <w:marBottom w:val="0"/>
      <w:divBdr>
        <w:top w:val="none" w:sz="0" w:space="0" w:color="auto"/>
        <w:left w:val="none" w:sz="0" w:space="0" w:color="auto"/>
        <w:bottom w:val="none" w:sz="0" w:space="0" w:color="auto"/>
        <w:right w:val="none" w:sz="0" w:space="0" w:color="auto"/>
      </w:divBdr>
    </w:div>
    <w:div w:id="201491601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15258225">
      <w:bodyDiv w:val="1"/>
      <w:marLeft w:val="0"/>
      <w:marRight w:val="0"/>
      <w:marTop w:val="0"/>
      <w:marBottom w:val="0"/>
      <w:divBdr>
        <w:top w:val="none" w:sz="0" w:space="0" w:color="auto"/>
        <w:left w:val="none" w:sz="0" w:space="0" w:color="auto"/>
        <w:bottom w:val="none" w:sz="0" w:space="0" w:color="auto"/>
        <w:right w:val="none" w:sz="0" w:space="0" w:color="auto"/>
      </w:divBdr>
    </w:div>
    <w:div w:id="2015648324">
      <w:bodyDiv w:val="1"/>
      <w:marLeft w:val="0"/>
      <w:marRight w:val="0"/>
      <w:marTop w:val="0"/>
      <w:marBottom w:val="0"/>
      <w:divBdr>
        <w:top w:val="none" w:sz="0" w:space="0" w:color="auto"/>
        <w:left w:val="none" w:sz="0" w:space="0" w:color="auto"/>
        <w:bottom w:val="none" w:sz="0" w:space="0" w:color="auto"/>
        <w:right w:val="none" w:sz="0" w:space="0" w:color="auto"/>
      </w:divBdr>
    </w:div>
    <w:div w:id="2016027555">
      <w:bodyDiv w:val="1"/>
      <w:marLeft w:val="0"/>
      <w:marRight w:val="0"/>
      <w:marTop w:val="0"/>
      <w:marBottom w:val="0"/>
      <w:divBdr>
        <w:top w:val="none" w:sz="0" w:space="0" w:color="auto"/>
        <w:left w:val="none" w:sz="0" w:space="0" w:color="auto"/>
        <w:bottom w:val="none" w:sz="0" w:space="0" w:color="auto"/>
        <w:right w:val="none" w:sz="0" w:space="0" w:color="auto"/>
      </w:divBdr>
    </w:div>
    <w:div w:id="2016110872">
      <w:bodyDiv w:val="1"/>
      <w:marLeft w:val="0"/>
      <w:marRight w:val="0"/>
      <w:marTop w:val="0"/>
      <w:marBottom w:val="0"/>
      <w:divBdr>
        <w:top w:val="none" w:sz="0" w:space="0" w:color="auto"/>
        <w:left w:val="none" w:sz="0" w:space="0" w:color="auto"/>
        <w:bottom w:val="none" w:sz="0" w:space="0" w:color="auto"/>
        <w:right w:val="none" w:sz="0" w:space="0" w:color="auto"/>
      </w:divBdr>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
    <w:div w:id="2019040194">
      <w:bodyDiv w:val="1"/>
      <w:marLeft w:val="0"/>
      <w:marRight w:val="0"/>
      <w:marTop w:val="0"/>
      <w:marBottom w:val="0"/>
      <w:divBdr>
        <w:top w:val="none" w:sz="0" w:space="0" w:color="auto"/>
        <w:left w:val="none" w:sz="0" w:space="0" w:color="auto"/>
        <w:bottom w:val="none" w:sz="0" w:space="0" w:color="auto"/>
        <w:right w:val="none" w:sz="0" w:space="0" w:color="auto"/>
      </w:divBdr>
    </w:div>
    <w:div w:id="2020043053">
      <w:bodyDiv w:val="1"/>
      <w:marLeft w:val="0"/>
      <w:marRight w:val="0"/>
      <w:marTop w:val="0"/>
      <w:marBottom w:val="0"/>
      <w:divBdr>
        <w:top w:val="none" w:sz="0" w:space="0" w:color="auto"/>
        <w:left w:val="none" w:sz="0" w:space="0" w:color="auto"/>
        <w:bottom w:val="none" w:sz="0" w:space="0" w:color="auto"/>
        <w:right w:val="none" w:sz="0" w:space="0" w:color="auto"/>
      </w:divBdr>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22537839">
      <w:bodyDiv w:val="1"/>
      <w:marLeft w:val="0"/>
      <w:marRight w:val="0"/>
      <w:marTop w:val="0"/>
      <w:marBottom w:val="0"/>
      <w:divBdr>
        <w:top w:val="none" w:sz="0" w:space="0" w:color="auto"/>
        <w:left w:val="none" w:sz="0" w:space="0" w:color="auto"/>
        <w:bottom w:val="none" w:sz="0" w:space="0" w:color="auto"/>
        <w:right w:val="none" w:sz="0" w:space="0" w:color="auto"/>
      </w:divBdr>
    </w:div>
    <w:div w:id="2024236834">
      <w:bodyDiv w:val="1"/>
      <w:marLeft w:val="0"/>
      <w:marRight w:val="0"/>
      <w:marTop w:val="0"/>
      <w:marBottom w:val="0"/>
      <w:divBdr>
        <w:top w:val="none" w:sz="0" w:space="0" w:color="auto"/>
        <w:left w:val="none" w:sz="0" w:space="0" w:color="auto"/>
        <w:bottom w:val="none" w:sz="0" w:space="0" w:color="auto"/>
        <w:right w:val="none" w:sz="0" w:space="0" w:color="auto"/>
      </w:divBdr>
    </w:div>
    <w:div w:id="2026323438">
      <w:bodyDiv w:val="1"/>
      <w:marLeft w:val="0"/>
      <w:marRight w:val="0"/>
      <w:marTop w:val="0"/>
      <w:marBottom w:val="0"/>
      <w:divBdr>
        <w:top w:val="none" w:sz="0" w:space="0" w:color="auto"/>
        <w:left w:val="none" w:sz="0" w:space="0" w:color="auto"/>
        <w:bottom w:val="none" w:sz="0" w:space="0" w:color="auto"/>
        <w:right w:val="none" w:sz="0" w:space="0" w:color="auto"/>
      </w:divBdr>
    </w:div>
    <w:div w:id="2031294638">
      <w:bodyDiv w:val="1"/>
      <w:marLeft w:val="0"/>
      <w:marRight w:val="0"/>
      <w:marTop w:val="0"/>
      <w:marBottom w:val="0"/>
      <w:divBdr>
        <w:top w:val="none" w:sz="0" w:space="0" w:color="auto"/>
        <w:left w:val="none" w:sz="0" w:space="0" w:color="auto"/>
        <w:bottom w:val="none" w:sz="0" w:space="0" w:color="auto"/>
        <w:right w:val="none" w:sz="0" w:space="0" w:color="auto"/>
      </w:divBdr>
    </w:div>
    <w:div w:id="2031762314">
      <w:bodyDiv w:val="1"/>
      <w:marLeft w:val="0"/>
      <w:marRight w:val="0"/>
      <w:marTop w:val="0"/>
      <w:marBottom w:val="0"/>
      <w:divBdr>
        <w:top w:val="none" w:sz="0" w:space="0" w:color="auto"/>
        <w:left w:val="none" w:sz="0" w:space="0" w:color="auto"/>
        <w:bottom w:val="none" w:sz="0" w:space="0" w:color="auto"/>
        <w:right w:val="none" w:sz="0" w:space="0" w:color="auto"/>
      </w:divBdr>
    </w:div>
    <w:div w:id="2031904675">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4287">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39156517">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3095016">
      <w:bodyDiv w:val="1"/>
      <w:marLeft w:val="0"/>
      <w:marRight w:val="0"/>
      <w:marTop w:val="0"/>
      <w:marBottom w:val="0"/>
      <w:divBdr>
        <w:top w:val="none" w:sz="0" w:space="0" w:color="auto"/>
        <w:left w:val="none" w:sz="0" w:space="0" w:color="auto"/>
        <w:bottom w:val="none" w:sz="0" w:space="0" w:color="auto"/>
        <w:right w:val="none" w:sz="0" w:space="0" w:color="auto"/>
      </w:divBdr>
    </w:div>
    <w:div w:id="2045521053">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0299042">
      <w:bodyDiv w:val="1"/>
      <w:marLeft w:val="0"/>
      <w:marRight w:val="0"/>
      <w:marTop w:val="0"/>
      <w:marBottom w:val="0"/>
      <w:divBdr>
        <w:top w:val="none" w:sz="0" w:space="0" w:color="auto"/>
        <w:left w:val="none" w:sz="0" w:space="0" w:color="auto"/>
        <w:bottom w:val="none" w:sz="0" w:space="0" w:color="auto"/>
        <w:right w:val="none" w:sz="0" w:space="0" w:color="auto"/>
      </w:divBdr>
    </w:div>
    <w:div w:id="2050373086">
      <w:bodyDiv w:val="1"/>
      <w:marLeft w:val="0"/>
      <w:marRight w:val="0"/>
      <w:marTop w:val="0"/>
      <w:marBottom w:val="0"/>
      <w:divBdr>
        <w:top w:val="none" w:sz="0" w:space="0" w:color="auto"/>
        <w:left w:val="none" w:sz="0" w:space="0" w:color="auto"/>
        <w:bottom w:val="none" w:sz="0" w:space="0" w:color="auto"/>
        <w:right w:val="none" w:sz="0" w:space="0" w:color="auto"/>
      </w:divBdr>
    </w:div>
    <w:div w:id="2050452176">
      <w:bodyDiv w:val="1"/>
      <w:marLeft w:val="0"/>
      <w:marRight w:val="0"/>
      <w:marTop w:val="0"/>
      <w:marBottom w:val="0"/>
      <w:divBdr>
        <w:top w:val="none" w:sz="0" w:space="0" w:color="auto"/>
        <w:left w:val="none" w:sz="0" w:space="0" w:color="auto"/>
        <w:bottom w:val="none" w:sz="0" w:space="0" w:color="auto"/>
        <w:right w:val="none" w:sz="0" w:space="0" w:color="auto"/>
      </w:divBdr>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59428896">
      <w:bodyDiv w:val="1"/>
      <w:marLeft w:val="0"/>
      <w:marRight w:val="0"/>
      <w:marTop w:val="0"/>
      <w:marBottom w:val="0"/>
      <w:divBdr>
        <w:top w:val="none" w:sz="0" w:space="0" w:color="auto"/>
        <w:left w:val="none" w:sz="0" w:space="0" w:color="auto"/>
        <w:bottom w:val="none" w:sz="0" w:space="0" w:color="auto"/>
        <w:right w:val="none" w:sz="0" w:space="0" w:color="auto"/>
      </w:divBdr>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063125">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292994">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7952464">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69760815">
      <w:bodyDiv w:val="1"/>
      <w:marLeft w:val="0"/>
      <w:marRight w:val="0"/>
      <w:marTop w:val="0"/>
      <w:marBottom w:val="0"/>
      <w:divBdr>
        <w:top w:val="none" w:sz="0" w:space="0" w:color="auto"/>
        <w:left w:val="none" w:sz="0" w:space="0" w:color="auto"/>
        <w:bottom w:val="none" w:sz="0" w:space="0" w:color="auto"/>
        <w:right w:val="none" w:sz="0" w:space="0" w:color="auto"/>
      </w:divBdr>
    </w:div>
    <w:div w:id="2070569315">
      <w:bodyDiv w:val="1"/>
      <w:marLeft w:val="0"/>
      <w:marRight w:val="0"/>
      <w:marTop w:val="0"/>
      <w:marBottom w:val="0"/>
      <w:divBdr>
        <w:top w:val="none" w:sz="0" w:space="0" w:color="auto"/>
        <w:left w:val="none" w:sz="0" w:space="0" w:color="auto"/>
        <w:bottom w:val="none" w:sz="0" w:space="0" w:color="auto"/>
        <w:right w:val="none" w:sz="0" w:space="0" w:color="auto"/>
      </w:divBdr>
    </w:div>
    <w:div w:id="2070876852">
      <w:bodyDiv w:val="1"/>
      <w:marLeft w:val="0"/>
      <w:marRight w:val="0"/>
      <w:marTop w:val="0"/>
      <w:marBottom w:val="0"/>
      <w:divBdr>
        <w:top w:val="none" w:sz="0" w:space="0" w:color="auto"/>
        <w:left w:val="none" w:sz="0" w:space="0" w:color="auto"/>
        <w:bottom w:val="none" w:sz="0" w:space="0" w:color="auto"/>
        <w:right w:val="none" w:sz="0" w:space="0" w:color="auto"/>
      </w:divBdr>
    </w:div>
    <w:div w:id="2071609397">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3849599">
      <w:bodyDiv w:val="1"/>
      <w:marLeft w:val="0"/>
      <w:marRight w:val="0"/>
      <w:marTop w:val="0"/>
      <w:marBottom w:val="0"/>
      <w:divBdr>
        <w:top w:val="none" w:sz="0" w:space="0" w:color="auto"/>
        <w:left w:val="none" w:sz="0" w:space="0" w:color="auto"/>
        <w:bottom w:val="none" w:sz="0" w:space="0" w:color="auto"/>
        <w:right w:val="none" w:sz="0" w:space="0" w:color="auto"/>
      </w:divBdr>
    </w:div>
    <w:div w:id="2074158292">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6125599">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161702">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0210703">
      <w:bodyDiv w:val="1"/>
      <w:marLeft w:val="0"/>
      <w:marRight w:val="0"/>
      <w:marTop w:val="0"/>
      <w:marBottom w:val="0"/>
      <w:divBdr>
        <w:top w:val="none" w:sz="0" w:space="0" w:color="auto"/>
        <w:left w:val="none" w:sz="0" w:space="0" w:color="auto"/>
        <w:bottom w:val="none" w:sz="0" w:space="0" w:color="auto"/>
        <w:right w:val="none" w:sz="0" w:space="0" w:color="auto"/>
      </w:divBdr>
    </w:div>
    <w:div w:id="2080244593">
      <w:bodyDiv w:val="1"/>
      <w:marLeft w:val="0"/>
      <w:marRight w:val="0"/>
      <w:marTop w:val="0"/>
      <w:marBottom w:val="0"/>
      <w:divBdr>
        <w:top w:val="none" w:sz="0" w:space="0" w:color="auto"/>
        <w:left w:val="none" w:sz="0" w:space="0" w:color="auto"/>
        <w:bottom w:val="none" w:sz="0" w:space="0" w:color="auto"/>
        <w:right w:val="none" w:sz="0" w:space="0" w:color="auto"/>
      </w:divBdr>
    </w:div>
    <w:div w:id="2084179573">
      <w:bodyDiv w:val="1"/>
      <w:marLeft w:val="0"/>
      <w:marRight w:val="0"/>
      <w:marTop w:val="0"/>
      <w:marBottom w:val="0"/>
      <w:divBdr>
        <w:top w:val="none" w:sz="0" w:space="0" w:color="auto"/>
        <w:left w:val="none" w:sz="0" w:space="0" w:color="auto"/>
        <w:bottom w:val="none" w:sz="0" w:space="0" w:color="auto"/>
        <w:right w:val="none" w:sz="0" w:space="0" w:color="auto"/>
      </w:divBdr>
    </w:div>
    <w:div w:id="2085562356">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112841">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2044240">
      <w:bodyDiv w:val="1"/>
      <w:marLeft w:val="0"/>
      <w:marRight w:val="0"/>
      <w:marTop w:val="0"/>
      <w:marBottom w:val="0"/>
      <w:divBdr>
        <w:top w:val="none" w:sz="0" w:space="0" w:color="auto"/>
        <w:left w:val="none" w:sz="0" w:space="0" w:color="auto"/>
        <w:bottom w:val="none" w:sz="0" w:space="0" w:color="auto"/>
        <w:right w:val="none" w:sz="0" w:space="0" w:color="auto"/>
      </w:divBdr>
    </w:div>
    <w:div w:id="2093816273">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097898431">
      <w:bodyDiv w:val="1"/>
      <w:marLeft w:val="0"/>
      <w:marRight w:val="0"/>
      <w:marTop w:val="0"/>
      <w:marBottom w:val="0"/>
      <w:divBdr>
        <w:top w:val="none" w:sz="0" w:space="0" w:color="auto"/>
        <w:left w:val="none" w:sz="0" w:space="0" w:color="auto"/>
        <w:bottom w:val="none" w:sz="0" w:space="0" w:color="auto"/>
        <w:right w:val="none" w:sz="0" w:space="0" w:color="auto"/>
      </w:divBdr>
    </w:div>
    <w:div w:id="2098674984">
      <w:bodyDiv w:val="1"/>
      <w:marLeft w:val="0"/>
      <w:marRight w:val="0"/>
      <w:marTop w:val="0"/>
      <w:marBottom w:val="0"/>
      <w:divBdr>
        <w:top w:val="none" w:sz="0" w:space="0" w:color="auto"/>
        <w:left w:val="none" w:sz="0" w:space="0" w:color="auto"/>
        <w:bottom w:val="none" w:sz="0" w:space="0" w:color="auto"/>
        <w:right w:val="none" w:sz="0" w:space="0" w:color="auto"/>
      </w:divBdr>
    </w:div>
    <w:div w:id="2100514741">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1290324">
      <w:bodyDiv w:val="1"/>
      <w:marLeft w:val="0"/>
      <w:marRight w:val="0"/>
      <w:marTop w:val="0"/>
      <w:marBottom w:val="0"/>
      <w:divBdr>
        <w:top w:val="none" w:sz="0" w:space="0" w:color="auto"/>
        <w:left w:val="none" w:sz="0" w:space="0" w:color="auto"/>
        <w:bottom w:val="none" w:sz="0" w:space="0" w:color="auto"/>
        <w:right w:val="none" w:sz="0" w:space="0" w:color="auto"/>
      </w:divBdr>
    </w:div>
    <w:div w:id="2104181227">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7457471">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0612929">
      <w:bodyDiv w:val="1"/>
      <w:marLeft w:val="0"/>
      <w:marRight w:val="0"/>
      <w:marTop w:val="0"/>
      <w:marBottom w:val="0"/>
      <w:divBdr>
        <w:top w:val="none" w:sz="0" w:space="0" w:color="auto"/>
        <w:left w:val="none" w:sz="0" w:space="0" w:color="auto"/>
        <w:bottom w:val="none" w:sz="0" w:space="0" w:color="auto"/>
        <w:right w:val="none" w:sz="0" w:space="0" w:color="auto"/>
      </w:divBdr>
    </w:div>
    <w:div w:id="2112819497">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15396235">
      <w:bodyDiv w:val="1"/>
      <w:marLeft w:val="0"/>
      <w:marRight w:val="0"/>
      <w:marTop w:val="0"/>
      <w:marBottom w:val="0"/>
      <w:divBdr>
        <w:top w:val="none" w:sz="0" w:space="0" w:color="auto"/>
        <w:left w:val="none" w:sz="0" w:space="0" w:color="auto"/>
        <w:bottom w:val="none" w:sz="0" w:space="0" w:color="auto"/>
        <w:right w:val="none" w:sz="0" w:space="0" w:color="auto"/>
      </w:divBdr>
    </w:div>
    <w:div w:id="2116946682">
      <w:bodyDiv w:val="1"/>
      <w:marLeft w:val="0"/>
      <w:marRight w:val="0"/>
      <w:marTop w:val="0"/>
      <w:marBottom w:val="0"/>
      <w:divBdr>
        <w:top w:val="none" w:sz="0" w:space="0" w:color="auto"/>
        <w:left w:val="none" w:sz="0" w:space="0" w:color="auto"/>
        <w:bottom w:val="none" w:sz="0" w:space="0" w:color="auto"/>
        <w:right w:val="none" w:sz="0" w:space="0" w:color="auto"/>
      </w:divBdr>
    </w:div>
    <w:div w:id="2117629362">
      <w:bodyDiv w:val="1"/>
      <w:marLeft w:val="0"/>
      <w:marRight w:val="0"/>
      <w:marTop w:val="0"/>
      <w:marBottom w:val="0"/>
      <w:divBdr>
        <w:top w:val="none" w:sz="0" w:space="0" w:color="auto"/>
        <w:left w:val="none" w:sz="0" w:space="0" w:color="auto"/>
        <w:bottom w:val="none" w:sz="0" w:space="0" w:color="auto"/>
        <w:right w:val="none" w:sz="0" w:space="0" w:color="auto"/>
      </w:divBdr>
    </w:div>
    <w:div w:id="2119906188">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0249996">
      <w:bodyDiv w:val="1"/>
      <w:marLeft w:val="0"/>
      <w:marRight w:val="0"/>
      <w:marTop w:val="0"/>
      <w:marBottom w:val="0"/>
      <w:divBdr>
        <w:top w:val="none" w:sz="0" w:space="0" w:color="auto"/>
        <w:left w:val="none" w:sz="0" w:space="0" w:color="auto"/>
        <w:bottom w:val="none" w:sz="0" w:space="0" w:color="auto"/>
        <w:right w:val="none" w:sz="0" w:space="0" w:color="auto"/>
      </w:divBdr>
    </w:div>
    <w:div w:id="2122070178">
      <w:bodyDiv w:val="1"/>
      <w:marLeft w:val="0"/>
      <w:marRight w:val="0"/>
      <w:marTop w:val="0"/>
      <w:marBottom w:val="0"/>
      <w:divBdr>
        <w:top w:val="none" w:sz="0" w:space="0" w:color="auto"/>
        <w:left w:val="none" w:sz="0" w:space="0" w:color="auto"/>
        <w:bottom w:val="none" w:sz="0" w:space="0" w:color="auto"/>
        <w:right w:val="none" w:sz="0" w:space="0" w:color="auto"/>
      </w:divBdr>
    </w:div>
    <w:div w:id="2126189558">
      <w:bodyDiv w:val="1"/>
      <w:marLeft w:val="0"/>
      <w:marRight w:val="0"/>
      <w:marTop w:val="0"/>
      <w:marBottom w:val="0"/>
      <w:divBdr>
        <w:top w:val="none" w:sz="0" w:space="0" w:color="auto"/>
        <w:left w:val="none" w:sz="0" w:space="0" w:color="auto"/>
        <w:bottom w:val="none" w:sz="0" w:space="0" w:color="auto"/>
        <w:right w:val="none" w:sz="0" w:space="0" w:color="auto"/>
      </w:divBdr>
    </w:div>
    <w:div w:id="2126263207">
      <w:bodyDiv w:val="1"/>
      <w:marLeft w:val="0"/>
      <w:marRight w:val="0"/>
      <w:marTop w:val="0"/>
      <w:marBottom w:val="0"/>
      <w:divBdr>
        <w:top w:val="none" w:sz="0" w:space="0" w:color="auto"/>
        <w:left w:val="none" w:sz="0" w:space="0" w:color="auto"/>
        <w:bottom w:val="none" w:sz="0" w:space="0" w:color="auto"/>
        <w:right w:val="none" w:sz="0" w:space="0" w:color="auto"/>
      </w:divBdr>
    </w:div>
    <w:div w:id="2126271822">
      <w:bodyDiv w:val="1"/>
      <w:marLeft w:val="0"/>
      <w:marRight w:val="0"/>
      <w:marTop w:val="0"/>
      <w:marBottom w:val="0"/>
      <w:divBdr>
        <w:top w:val="none" w:sz="0" w:space="0" w:color="auto"/>
        <w:left w:val="none" w:sz="0" w:space="0" w:color="auto"/>
        <w:bottom w:val="none" w:sz="0" w:space="0" w:color="auto"/>
        <w:right w:val="none" w:sz="0" w:space="0" w:color="auto"/>
      </w:divBdr>
    </w:div>
    <w:div w:id="2126385878">
      <w:bodyDiv w:val="1"/>
      <w:marLeft w:val="0"/>
      <w:marRight w:val="0"/>
      <w:marTop w:val="0"/>
      <w:marBottom w:val="0"/>
      <w:divBdr>
        <w:top w:val="none" w:sz="0" w:space="0" w:color="auto"/>
        <w:left w:val="none" w:sz="0" w:space="0" w:color="auto"/>
        <w:bottom w:val="none" w:sz="0" w:space="0" w:color="auto"/>
        <w:right w:val="none" w:sz="0" w:space="0" w:color="auto"/>
      </w:divBdr>
    </w:div>
    <w:div w:id="2126845151">
      <w:bodyDiv w:val="1"/>
      <w:marLeft w:val="0"/>
      <w:marRight w:val="0"/>
      <w:marTop w:val="0"/>
      <w:marBottom w:val="0"/>
      <w:divBdr>
        <w:top w:val="none" w:sz="0" w:space="0" w:color="auto"/>
        <w:left w:val="none" w:sz="0" w:space="0" w:color="auto"/>
        <w:bottom w:val="none" w:sz="0" w:space="0" w:color="auto"/>
        <w:right w:val="none" w:sz="0" w:space="0" w:color="auto"/>
      </w:divBdr>
    </w:div>
    <w:div w:id="2127001506">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29734871">
      <w:bodyDiv w:val="1"/>
      <w:marLeft w:val="0"/>
      <w:marRight w:val="0"/>
      <w:marTop w:val="0"/>
      <w:marBottom w:val="0"/>
      <w:divBdr>
        <w:top w:val="none" w:sz="0" w:space="0" w:color="auto"/>
        <w:left w:val="none" w:sz="0" w:space="0" w:color="auto"/>
        <w:bottom w:val="none" w:sz="0" w:space="0" w:color="auto"/>
        <w:right w:val="none" w:sz="0" w:space="0" w:color="auto"/>
      </w:divBdr>
    </w:div>
    <w:div w:id="2131582040">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33479940">
      <w:bodyDiv w:val="1"/>
      <w:marLeft w:val="0"/>
      <w:marRight w:val="0"/>
      <w:marTop w:val="0"/>
      <w:marBottom w:val="0"/>
      <w:divBdr>
        <w:top w:val="none" w:sz="0" w:space="0" w:color="auto"/>
        <w:left w:val="none" w:sz="0" w:space="0" w:color="auto"/>
        <w:bottom w:val="none" w:sz="0" w:space="0" w:color="auto"/>
        <w:right w:val="none" w:sz="0" w:space="0" w:color="auto"/>
      </w:divBdr>
    </w:div>
    <w:div w:id="2135980965">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0488703">
      <w:bodyDiv w:val="1"/>
      <w:marLeft w:val="0"/>
      <w:marRight w:val="0"/>
      <w:marTop w:val="0"/>
      <w:marBottom w:val="0"/>
      <w:divBdr>
        <w:top w:val="none" w:sz="0" w:space="0" w:color="auto"/>
        <w:left w:val="none" w:sz="0" w:space="0" w:color="auto"/>
        <w:bottom w:val="none" w:sz="0" w:space="0" w:color="auto"/>
        <w:right w:val="none" w:sz="0" w:space="0" w:color="auto"/>
      </w:divBdr>
    </w:div>
    <w:div w:id="2141339775">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3495768">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 w:id="2146897290">
      <w:bodyDiv w:val="1"/>
      <w:marLeft w:val="0"/>
      <w:marRight w:val="0"/>
      <w:marTop w:val="0"/>
      <w:marBottom w:val="0"/>
      <w:divBdr>
        <w:top w:val="none" w:sz="0" w:space="0" w:color="auto"/>
        <w:left w:val="none" w:sz="0" w:space="0" w:color="auto"/>
        <w:bottom w:val="none" w:sz="0" w:space="0" w:color="auto"/>
        <w:right w:val="none" w:sz="0" w:space="0" w:color="auto"/>
      </w:divBdr>
    </w:div>
    <w:div w:id="21472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39</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41</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23</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36</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27</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42</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43</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8</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22</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37</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34</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35</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19</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10</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38</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40</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29</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20</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21</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33</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32</b:RefOrder>
  </b:Source>
  <b:Source>
    <b:Tag>PHP24</b:Tag>
    <b:SourceType>InternetSite</b:SourceType>
    <b:Guid>{B9909D9C-F25D-4855-9E01-6899229F6C25}</b:Guid>
    <b:Title>PHP - Features</b:Title>
    <b:YearAccessed>2024</b:YearAccessed>
    <b:MonthAccessed>Децембар</b:MonthAccessed>
    <b:DayAccessed>15</b:DayAccessed>
    <b:URL>https://www.tutorialspoint.com/php/php_features.htm</b:URL>
    <b:RefOrder>1</b:RefOrder>
  </b:Source>
  <b:Source>
    <b:Tag>PHP241</b:Tag>
    <b:SourceType>InternetSite</b:SourceType>
    <b:Guid>{B943D920-5486-471A-92FA-AFA25FF44A5E}</b:Guid>
    <b:Title>PHP - Introduction</b:Title>
    <b:YearAccessed>2024</b:YearAccessed>
    <b:MonthAccessed>Децембар</b:MonthAccessed>
    <b:DayAccessed>15</b:DayAccessed>
    <b:URL>https://www.tutorialspoint.com/php/php_introduction.htm</b:URL>
    <b:RefOrder>5</b:RefOrder>
  </b:Source>
  <b:Source>
    <b:Tag>Wha245</b:Tag>
    <b:SourceType>InternetSite</b:SourceType>
    <b:Guid>{28AF85BA-5DD6-4736-851D-DD19BAF7BFFA}</b:Guid>
    <b:Title>What is PHP? The PHP Programming Language Meaning Explained</b:Title>
    <b:YearAccessed>2024</b:YearAccessed>
    <b:MonthAccessed>Децембар</b:MonthAccessed>
    <b:DayAccessed>15</b:DayAccessed>
    <b:URL>https://www.freecodecamp.org/news/what-is-php-the-php-programming-language-meaning-explained/</b:URL>
    <b:RefOrder>2</b:RefOrder>
  </b:Source>
  <b:Source>
    <b:Tag>Wha246</b:Tag>
    <b:SourceType>InternetSite</b:SourceType>
    <b:Guid>{D0F019AA-5295-471A-B0D4-21B9A0323636}</b:Guid>
    <b:Title>What Is Symfony?</b:Title>
    <b:YearAccessed>2024</b:YearAccessed>
    <b:MonthAccessed>Децембар</b:MonthAccessed>
    <b:DayAccessed>15</b:DayAccessed>
    <b:URL>https://builtin.com/software-engineering-perspectives/symfony</b:URL>
    <b:RefOrder>3</b:RefOrder>
  </b:Source>
  <b:Source>
    <b:Tag>Wel24</b:Tag>
    <b:SourceType>InternetSite</b:SourceType>
    <b:Guid>{144514FA-4905-4FDA-B37D-66C9D048F982}</b:Guid>
    <b:Title>Welcome to CodeIgniter4</b:Title>
    <b:YearAccessed>2024</b:YearAccessed>
    <b:MonthAccessed>Децембар</b:MonthAccessed>
    <b:DayAccessed>15</b:DayAccessed>
    <b:URL>https://www.codeigniter.com/user_guide/intro/index.html</b:URL>
    <b:RefOrder>4</b:RefOrder>
  </b:Source>
  <b:Source>
    <b:Tag>Wha247</b:Tag>
    <b:SourceType>InternetSite</b:SourceType>
    <b:Guid>{B5294E16-67C1-4208-BD41-D8B64D1D997A}</b:Guid>
    <b:Title>What is an ORM – The Meaning of Object Relational Mapping Database Tools</b:Title>
    <b:YearAccessed>2024</b:YearAccessed>
    <b:MonthAccessed>Децемабр</b:MonthAccessed>
    <b:DayAccessed>15</b:DayAccessed>
    <b:URL>https://www.freecodecamp.org/news/what-is-an-orm-the-meaning-of-object-relational-mapping-database-tools/</b:URL>
    <b:RefOrder>9</b:RefOrder>
  </b:Source>
  <b:Source>
    <b:Tag>Lar241</b:Tag>
    <b:SourceType>InternetSite</b:SourceType>
    <b:Guid>{4B86369A-7B43-466B-8280-D965731F563D}</b:Guid>
    <b:Title>Laravel Routing Guide – How Create Route to Call a View</b:Title>
    <b:YearAccessed>2024</b:YearAccessed>
    <b:MonthAccessed>Децембар</b:MonthAccessed>
    <b:DayAccessed>15</b:DayAccessed>
    <b:URL>https://www.cloudways.com/blog/routing-in-laravel/</b:URL>
    <b:RefOrder>13</b:RefOrder>
  </b:Source>
  <b:Source>
    <b:Tag>Rou24</b:Tag>
    <b:SourceType>InternetSite</b:SourceType>
    <b:Guid>{96446852-90AB-4110-8813-C53FEB09D7D9}</b:Guid>
    <b:Title>Route Model Binding</b:Title>
    <b:YearAccessed>2024</b:YearAccessed>
    <b:MonthAccessed>Децембар</b:MonthAccessed>
    <b:DayAccessed>15</b:DayAccessed>
    <b:URL>https://laravel.com/docs/11.x/routing#route-model-binding</b:URL>
    <b:RefOrder>15</b:RefOrder>
  </b:Source>
  <b:Source>
    <b:Tag>Sha12</b:Tag>
    <b:SourceType>BookSection</b:SourceType>
    <b:Guid>{A03C07BA-E509-4A81-B898-5151D0182DCD}</b:Guid>
    <b:Title>Validation</b:Title>
    <b:Year>2012</b:Year>
    <b:Author>
      <b:Author>
        <b:NameList>
          <b:Person>
            <b:Last>McCool</b:Last>
            <b:First>Shawn</b:First>
          </b:Person>
        </b:NameList>
      </b:Author>
    </b:Author>
    <b:BookTitle>Laravel Starter</b:BookTitle>
    <b:Pages>41 - 43</b:Pages>
    <b:City>Birmingham</b:City>
    <b:Publisher>Packt Publishing Ltd.</b:Publisher>
    <b:RefOrder>16</b:RefOrder>
  </b:Source>
  <b:Source>
    <b:Tag>Dat24</b:Tag>
    <b:SourceType>InternetSite</b:SourceType>
    <b:Guid>{85D94259-8307-4D80-8492-BE157629877C}</b:Guid>
    <b:Title>Data Validation in Laravel: Convenient and Powerful</b:Title>
    <b:YearAccessed>2024</b:YearAccessed>
    <b:MonthAccessed>Децембар</b:MonthAccessed>
    <b:DayAccessed>15</b:DayAccessed>
    <b:URL>https://kinsta.com/blog/laravel-validation/</b:URL>
    <b:RefOrder>17</b:RefOrder>
  </b:Source>
  <b:Source>
    <b:Tag>Ish</b:Tag>
    <b:SourceType>Report</b:SourceType>
    <b:Guid>{D63AB832-3CE6-4A0E-8BE5-303DB8551C6A}</b:Guid>
    <b:Title>Comparison of performance between Raw SQL and Eloquent ORM in Laravel</b:Title>
    <b:Publisher>Faculty of Computing Blekinge Institute of Technology</b:Publisher>
    <b:City>Karlskrona</b:City>
    <b:Author>
      <b:Author>
        <b:NameList>
          <b:Person>
            <b:Last>Jound</b:Last>
            <b:First>Ishaq</b:First>
          </b:Person>
          <b:Person>
            <b:Last>Halimi</b:Last>
            <b:First>Hamed</b:First>
          </b:Person>
        </b:NameList>
      </b:Author>
    </b:Author>
    <b:RefOrder>24</b:RefOrder>
  </b:Source>
  <b:Source>
    <b:Tag>htt24</b:Tag>
    <b:SourceType>InternetSite</b:SourceType>
    <b:Guid>{533899C6-2A32-4750-8DD3-941A4A0A3D70}</b:Guid>
    <b:Title>https://ngonyoku.medium.com/understanding-laravel-artisan-c834aae215fb</b:Title>
    <b:YearAccessed>2024</b:YearAccessed>
    <b:MonthAccessed>Децембар</b:MonthAccessed>
    <b:DayAccessed>17</b:DayAccessed>
    <b:URL>https://ngonyoku.medium.com/understanding-laravel-artisan-c834aae215fb</b:URL>
    <b:RefOrder>12</b:RefOrder>
  </b:Source>
  <b:Source>
    <b:Tag>Man25</b:Tag>
    <b:SourceType>InternetSite</b:SourceType>
    <b:Guid>{B8F245C3-C806-4CA9-8521-81496B4729B7}</b:Guid>
    <b:Author>
      <b:Author>
        <b:NameList>
          <b:Person>
            <b:Last>Shukla</b:Last>
            <b:First>Manoj</b:First>
          </b:Person>
        </b:NameList>
      </b:Author>
    </b:Author>
    <b:Title>Eloquent ORM in Laravel: Simplifying Database Interactions</b:Title>
    <b:YearAccessed>2025</b:YearAccessed>
    <b:MonthAccessed>Јануар</b:MonthAccessed>
    <b:DayAccessed>11</b:DayAccessed>
    <b:URL>https://manoj-shu100.medium.com/eloquent-orm-in-laravel-simplifying-database-interactions-b0269942f190</b:URL>
    <b:RefOrder>26</b:RefOrder>
  </b:Source>
  <b:Source>
    <b:Tag>Edy17</b:Tag>
    <b:SourceType>Report</b:SourceType>
    <b:Guid>{8E93720F-5861-41B2-B302-61013946A6D8}</b:Guid>
    <b:Title>Eloquent Object Relational Mapping Models for Biodiversity Information System</b:Title>
    <b:Year>2017</b:Year>
    <b:YearAccessed>2025</b:YearAccessed>
    <b:MonthAccessed>Јануар</b:MonthAccessed>
    <b:DayAccessed>11</b:DayAccessed>
    <b:URL>https://www.researchgate.net/profile/Edy-Budiman/publication/319852285_Eloquent_Object_Relational_Mapping_Models_for_Biodiversity_Information_System/links/59be351c458515e9cfd1f316/Eloquent-Object-Relational-Mapping-Models-for-Biodiversity-Information-Syst</b:URL>
    <b:City> Samarinda, Indonesia</b:City>
    <b:LCID>sr-Cyrl-RS</b:LCID>
    <b:Publisher>Universitas Mulawarman</b:Publisher>
    <b:Author>
      <b:Author>
        <b:NameList>
          <b:Person>
            <b:Last>Edy Budiman</b:Last>
            <b:First>Muh</b:First>
            <b:Middle>Jamil, Ummul Hairah, Hario Jati, Rosmasari</b:Middle>
          </b:Person>
        </b:NameList>
      </b:Author>
    </b:Author>
    <b:RefOrder>44</b:RefOrder>
  </b:Source>
  <b:Source>
    <b:Tag>Elo25</b:Tag>
    <b:SourceType>InternetSite</b:SourceType>
    <b:Guid>{8277354C-39F0-4B94-BDDE-55F6C1346571}</b:Guid>
    <b:Title>Eloquent: Relationships</b:Title>
    <b:YearAccessed>2025</b:YearAccessed>
    <b:MonthAccessed>Јануар</b:MonthAccessed>
    <b:DayAccessed>11</b:DayAccessed>
    <b:URL>https://laravel.com/docs/11.x/eloquent-relationships</b:URL>
    <b:RefOrder>28</b:RefOrder>
  </b:Source>
  <b:Source>
    <b:Tag>Mak14</b:Tag>
    <b:SourceType>BookSection</b:SourceType>
    <b:Guid>{23480C96-FE20-4FDA-801B-1A8A15597B78}</b:Guid>
    <b:Title>History of Laravel framework</b:Title>
    <b:Year>2014</b:Year>
    <b:Publisher>Leanpub</b:Publisher>
    <b:Author>
      <b:Author>
        <b:NameList>
          <b:Person>
            <b:Last>Surguy</b:Last>
            <b:First>Maksim</b:First>
          </b:Person>
        </b:NameList>
      </b:Author>
    </b:Author>
    <b:BookTitle>Laravel - my first framework</b:BookTitle>
    <b:Pages>154</b:Pages>
    <b:RefOrder>11</b:RefOrder>
  </b:Source>
  <b:Source>
    <b:Tag>Mak141</b:Tag>
    <b:SourceType>BookSection</b:SourceType>
    <b:Guid>{1E4B7E6C-B181-4FE1-89C2-3B2472D98549}</b:Guid>
    <b:Author>
      <b:Author>
        <b:NameList>
          <b:Person>
            <b:Last>Surguy</b:Last>
            <b:First>Maksim</b:First>
          </b:Person>
        </b:NameList>
      </b:Author>
    </b:Author>
    <b:Title>Routing</b:Title>
    <b:BookTitle>Laravel - my first framework</b:BookTitle>
    <b:Year>2014</b:Year>
    <b:Pages>154</b:Pages>
    <b:Publisher>Leanpub</b:Publisher>
    <b:RefOrder>14</b:RefOrder>
  </b:Source>
  <b:Source>
    <b:Tag>Mak142</b:Tag>
    <b:SourceType>BookSection</b:SourceType>
    <b:Guid>{8ABA69FC-82FF-4C65-A379-17AB5FB832ED}</b:Guid>
    <b:Author>
      <b:Author>
        <b:NameList>
          <b:Person>
            <b:Last>Surguy</b:Last>
            <b:First>Maksim</b:First>
          </b:Person>
        </b:NameList>
      </b:Author>
    </b:Author>
    <b:Title>Laravel applications use Model-View-Controller pattern</b:Title>
    <b:BookTitle>Laravel - my first framework</b:BookTitle>
    <b:Year>2014</b:Year>
    <b:Pages>154</b:Pages>
    <b:Publisher>Leanpub</b:Publisher>
    <b:RefOrder>18</b:RefOrder>
  </b:Source>
  <b:Source>
    <b:Tag>Mak143</b:Tag>
    <b:SourceType>BookSection</b:SourceType>
    <b:Guid>{0C1E7293-FFBA-45FE-83CB-D3B68F4BC567}</b:Guid>
    <b:Author>
      <b:Author>
        <b:NameList>
          <b:Person>
            <b:Last>Surguy</b:Last>
            <b:First>Maksim</b:First>
          </b:Person>
        </b:NameList>
      </b:Author>
    </b:Author>
    <b:Title>Eloquent ORM</b:Title>
    <b:BookTitle>Laravel - my first framework</b:BookTitle>
    <b:Year>2014</b:Year>
    <b:Pages>154</b:Pages>
    <b:Publisher>Leanpub</b:Publisher>
    <b:RefOrder>25</b:RefOrder>
  </b:Source>
  <b:Source>
    <b:Tag>Ale25</b:Tag>
    <b:SourceType>DocumentFromInternetSite</b:SourceType>
    <b:Guid>{11DADDEB-8C63-466E-B08F-C51C1452543E}</b:Guid>
    <b:Title>TechTarget</b:Title>
    <b:YearAccessed>2025</b:YearAccessed>
    <b:MonthAccessed>Мај</b:MonthAccessed>
    <b:DayAccessed>17</b:DayAccessed>
    <b:URL>https://www.techtarget.com/searchapparchitecture/definition/UUID-Universal-Unique-Identifier</b:URL>
    <b:Author>
      <b:Author>
        <b:NameList>
          <b:Person>
            <b:Last>Gillis</b:Last>
            <b:First>Alexander</b:First>
            <b:Middle>S.</b:Middle>
          </b:Person>
        </b:NameList>
      </b:Author>
    </b:Author>
    <b:RefOrder>7</b:RefOrder>
  </b:Source>
  <b:Source>
    <b:Tag>Про16</b:Tag>
    <b:SourceType>ConferenceProceedings</b:SourceType>
    <b:Guid>{7CB53586-8E75-4E63-A9B5-22D8A36E25BC}</b:Guid>
    <b:Title>Модели података и пројектовање база података</b:Title>
    <b:Year>2015/2016</b:Year>
    <b:City>Ниш</b:City>
    <b:Author>
      <b:Author>
        <b:NameList>
          <b:Person>
            <b:Last>Стоименов</b:Last>
            <b:First>Проф.др</b:First>
            <b:Middle>Леонид</b:Middle>
          </b:Person>
        </b:NameList>
      </b:Author>
    </b:Author>
    <b:RefOrder>6</b:RefOrder>
  </b:Source>
  <b:Source>
    <b:Tag>Ник251</b:Tag>
    <b:SourceType>InternetSite</b:SourceType>
    <b:Guid>{4CFA05C1-9D94-4727-8FFC-A0514A38105F}</b:Guid>
    <b:Author>
      <b:Author>
        <b:NameList>
          <b:Person>
            <b:Last>Митић</b:Last>
            <b:First>Никола</b:First>
          </b:Person>
        </b:NameList>
      </b:Author>
    </b:Author>
    <b:Title>taxi-web, GitHub</b:Title>
    <b:YearAccessed>2025</b:YearAccessed>
    <b:MonthAccessed>Мај</b:MonthAccessed>
    <b:DayAccessed>17</b:DayAccessed>
    <b:URL>https://github.com/MiticBNikola/taxi-web/</b:URL>
    <b:RefOrder>31</b:RefOrder>
  </b:Source>
  <b:Source>
    <b:Tag>Ник25</b:Tag>
    <b:SourceType>InternetSite</b:SourceType>
    <b:Guid>{42FAEE1C-E7D2-4C59-AF35-4B41C878CB93}</b:Guid>
    <b:Title>taxi-api, GitHub</b:Title>
    <b:Author>
      <b:Author>
        <b:NameList>
          <b:Person>
            <b:Last>Митић</b:Last>
            <b:First>Никола</b:First>
          </b:Person>
        </b:NameList>
      </b:Author>
    </b:Author>
    <b:YearAccessed>2025</b:YearAccessed>
    <b:MonthAccessed>Мај</b:MonthAccessed>
    <b:DayAccessed>17</b:DayAccessed>
    <b:URL>https://github.com/MiticBNikola/taxi-api/</b:URL>
    <b:RefOrder>30</b:RefOrder>
  </b:Source>
</b:Sources>
</file>

<file path=customXml/item3.xml><?xml version="1.0" encoding="utf-8"?>
<ct:contentTypeSchema xmlns:ct="http://schemas.microsoft.com/office/2006/metadata/contentType" xmlns:ma="http://schemas.microsoft.com/office/2006/metadata/properties/metaAttributes" ct:_="" ma:_="" ma:contentTypeName="Dokument" ma:contentTypeID="0x01010080957EB005A1DD40BA9281A77EF57AC3" ma:contentTypeVersion="15" ma:contentTypeDescription="Kreiraj novi dokument." ma:contentTypeScope="" ma:versionID="625919bdcfbc1c77ecd69f8c2866103a">
  <xsd:schema xmlns:xsd="http://www.w3.org/2001/XMLSchema" xmlns:xs="http://www.w3.org/2001/XMLSchema" xmlns:p="http://schemas.microsoft.com/office/2006/metadata/properties" xmlns:ns3="d65ba599-bf84-4ff4-aad0-c236b49883f4" xmlns:ns4="9152f95c-335a-42e2-82e7-505e37fd9e1f" targetNamespace="http://schemas.microsoft.com/office/2006/metadata/properties" ma:root="true" ma:fieldsID="c8714fc40ff5be10c1bcdc6a610e6d38" ns3:_="" ns4:_="">
    <xsd:import namespace="d65ba599-bf84-4ff4-aad0-c236b49883f4"/>
    <xsd:import namespace="9152f95c-335a-42e2-82e7-505e37fd9e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SearchProperties" minOccurs="0"/>
                <xsd:element ref="ns4:MediaServiceDateTaken" minOccurs="0"/>
                <xsd:element ref="ns4:MediaLengthInSecond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ba599-bf84-4ff4-aad0-c236b49883f4" elementFormDefault="qualified">
    <xsd:import namespace="http://schemas.microsoft.com/office/2006/documentManagement/types"/>
    <xsd:import namespace="http://schemas.microsoft.com/office/infopath/2007/PartnerControls"/>
    <xsd:element name="SharedWithUsers" ma:index="8" nillable="true" ma:displayName="Deljeno sa"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jeno sa detaljima" ma:internalName="SharedWithDetails" ma:readOnly="true">
      <xsd:simpleType>
        <xsd:restriction base="dms:Note">
          <xsd:maxLength value="255"/>
        </xsd:restriction>
      </xsd:simpleType>
    </xsd:element>
    <xsd:element name="SharingHintHash" ma:index="10" nillable="true" ma:displayName="Heš oznaka pogotka za deljenj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52f95c-335a-42e2-82e7-505e37fd9e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152f95c-335a-42e2-82e7-505e37fd9e1f" xsi:nil="true"/>
  </documentManagement>
</p:properties>
</file>

<file path=customXml/itemProps1.xml><?xml version="1.0" encoding="utf-8"?>
<ds:datastoreItem xmlns:ds="http://schemas.openxmlformats.org/officeDocument/2006/customXml" ds:itemID="{80CA510A-6249-4E21-9D3B-208C22FA9CAC}">
  <ds:schemaRefs>
    <ds:schemaRef ds:uri="http://schemas.microsoft.com/sharepoint/v3/contenttype/forms"/>
  </ds:schemaRefs>
</ds:datastoreItem>
</file>

<file path=customXml/itemProps2.xml><?xml version="1.0" encoding="utf-8"?>
<ds:datastoreItem xmlns:ds="http://schemas.openxmlformats.org/officeDocument/2006/customXml" ds:itemID="{24D1B0D8-93EE-490A-8F79-85D9ADFFBF59}">
  <ds:schemaRefs>
    <ds:schemaRef ds:uri="http://schemas.openxmlformats.org/officeDocument/2006/bibliography"/>
  </ds:schemaRefs>
</ds:datastoreItem>
</file>

<file path=customXml/itemProps3.xml><?xml version="1.0" encoding="utf-8"?>
<ds:datastoreItem xmlns:ds="http://schemas.openxmlformats.org/officeDocument/2006/customXml" ds:itemID="{1F242403-535E-47EA-AE56-7F1158D38D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ba599-bf84-4ff4-aad0-c236b49883f4"/>
    <ds:schemaRef ds:uri="9152f95c-335a-42e2-82e7-505e37fd9e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5A3802-8CF6-408B-A74B-9B94CF766A68}">
  <ds:schemaRefs>
    <ds:schemaRef ds:uri="http://schemas.microsoft.com/office/2006/metadata/properties"/>
    <ds:schemaRef ds:uri="http://schemas.microsoft.com/office/infopath/2007/PartnerControls"/>
    <ds:schemaRef ds:uri="9152f95c-335a-42e2-82e7-505e37fd9e1f"/>
  </ds:schemaRefs>
</ds:datastoreItem>
</file>

<file path=docProps/app.xml><?xml version="1.0" encoding="utf-8"?>
<Properties xmlns="http://schemas.openxmlformats.org/officeDocument/2006/extended-properties" xmlns:vt="http://schemas.openxmlformats.org/officeDocument/2006/docPropsVTypes">
  <Template>Normal</Template>
  <TotalTime>1984</TotalTime>
  <Pages>63</Pages>
  <Words>15311</Words>
  <Characters>87275</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27</cp:revision>
  <cp:lastPrinted>2024-11-01T16:36:00Z</cp:lastPrinted>
  <dcterms:created xsi:type="dcterms:W3CDTF">2025-05-13T18:26:00Z</dcterms:created>
  <dcterms:modified xsi:type="dcterms:W3CDTF">2025-07-08T09:41:00Z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0x01010080957EB005A1DD40BA9281A77EF57AC3</vt:lpwstr>
  </property>
</Properties>
</file>
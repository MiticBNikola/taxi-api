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2141840A"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 xml:space="preserve">Проф. </w:t>
      </w:r>
      <w:ins w:id="0" w:author="Aleksandar Stanimirovic" w:date="2025-06-11T10:45:00Z" w16du:dateUtc="2025-06-11T08:45:00Z">
        <w:r w:rsidR="009467FA">
          <w:rPr>
            <w:rFonts w:cs="Times New Roman"/>
            <w:sz w:val="28"/>
            <w:szCs w:val="28"/>
          </w:rPr>
          <w:t>д</w:t>
        </w:r>
      </w:ins>
      <w:del w:id="1" w:author="Aleksandar Stanimirovic" w:date="2025-06-11T10:45:00Z" w16du:dateUtc="2025-06-11T08:45:00Z">
        <w:r w:rsidR="006F25AC" w:rsidRPr="005C552C" w:rsidDel="009467FA">
          <w:rPr>
            <w:rFonts w:cs="Times New Roman"/>
            <w:sz w:val="28"/>
            <w:szCs w:val="28"/>
          </w:rPr>
          <w:delText>Д</w:delText>
        </w:r>
      </w:del>
      <w:r w:rsidR="006F25AC" w:rsidRPr="005C552C">
        <w:rPr>
          <w:rFonts w:cs="Times New Roman"/>
          <w:sz w:val="28"/>
          <w:szCs w:val="28"/>
        </w:rPr>
        <w:t>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38B08445" w:rsidR="00A57DEE" w:rsidRPr="005C552C" w:rsidRDefault="006F25AC" w:rsidP="001B6375">
      <w:pPr>
        <w:jc w:val="center"/>
        <w:rPr>
          <w:rFonts w:cs="Times New Roman"/>
          <w:sz w:val="28"/>
          <w:szCs w:val="28"/>
        </w:rPr>
      </w:pPr>
      <w:r w:rsidRPr="005C552C">
        <w:rPr>
          <w:rFonts w:cs="Times New Roman"/>
          <w:sz w:val="28"/>
          <w:szCs w:val="28"/>
        </w:rPr>
        <w:t>Ниш, октобар 2024.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2"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2"/>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7B4F4CB"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Упознати са појмом и основним конце</w:t>
      </w:r>
      <w:del w:id="3"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4" w:author="Nikola Mitic" w:date="2025-05-13T19:57:00Z" w16du:dateUtc="2025-05-13T17:57:00Z">
        <w:r w:rsidR="00165B0C" w:rsidDel="00576073">
          <w:rPr>
            <w:rFonts w:cs="Times New Roman"/>
            <w:i/>
            <w:iCs/>
            <w:szCs w:val="24"/>
          </w:rPr>
          <w:delText>длеу</w:delText>
        </w:r>
      </w:del>
      <w:ins w:id="5"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rPr>
      </w:pPr>
      <w:r>
        <w:rPr>
          <w:rFonts w:cs="Times New Roman"/>
          <w:sz w:val="28"/>
          <w:szCs w:val="28"/>
        </w:rPr>
        <w:br w:type="page"/>
      </w:r>
    </w:p>
    <w:p w14:paraId="49FF17EB" w14:textId="77777777" w:rsidR="00D0380E" w:rsidRPr="005C552C" w:rsidRDefault="00D0380E" w:rsidP="001B6375">
      <w:pPr>
        <w:tabs>
          <w:tab w:val="left" w:pos="4678"/>
        </w:tabs>
        <w:rPr>
          <w:rFonts w:cs="Times New Roman"/>
          <w:sz w:val="28"/>
          <w:szCs w:val="28"/>
        </w:rPr>
      </w:pPr>
    </w:p>
    <w:p w14:paraId="6B67B627" w14:textId="76BF1297" w:rsidR="005F4BA1" w:rsidRPr="005C552C" w:rsidRDefault="00D0380E" w:rsidP="00A57DEE">
      <w:pPr>
        <w:pStyle w:val="Heading1"/>
        <w:jc w:val="center"/>
        <w:rPr>
          <w:rFonts w:cs="Times New Roman"/>
        </w:rPr>
      </w:pPr>
      <w:bookmarkStart w:id="6" w:name="_Toc179895529"/>
      <w:bookmarkStart w:id="7" w:name="_Toc180078515"/>
      <w:bookmarkStart w:id="8" w:name="_Toc180253861"/>
      <w:bookmarkStart w:id="9" w:name="_Toc180407665"/>
      <w:bookmarkStart w:id="10" w:name="_Toc181280603"/>
      <w:bookmarkStart w:id="11" w:name="_Toc181374002"/>
      <w:bookmarkStart w:id="12" w:name="_Toc181374053"/>
      <w:bookmarkStart w:id="13" w:name="_Toc183394685"/>
      <w:bookmarkStart w:id="14" w:name="_Toc185195808"/>
      <w:bookmarkStart w:id="15" w:name="_Toc185212687"/>
      <w:bookmarkStart w:id="16" w:name="_Toc185216088"/>
      <w:bookmarkStart w:id="17" w:name="_Toc187537842"/>
      <w:bookmarkStart w:id="18" w:name="_Toc197285556"/>
      <w:bookmarkStart w:id="19" w:name="_Toc197303479"/>
      <w:bookmarkStart w:id="20" w:name="_Toc198390740"/>
      <w:r>
        <w:rPr>
          <w:rFonts w:cs="Times New Roman"/>
        </w:rPr>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21" w:name="_Toc179895530"/>
      <w:bookmarkStart w:id="22" w:name="_Toc180078516"/>
      <w:bookmarkStart w:id="23" w:name="_Toc180253862"/>
      <w:bookmarkStart w:id="24" w:name="_Toc180407666"/>
      <w:bookmarkStart w:id="25" w:name="_Toc181280604"/>
      <w:bookmarkStart w:id="26" w:name="_Toc181374003"/>
      <w:bookmarkStart w:id="27" w:name="_Toc181374054"/>
      <w:bookmarkStart w:id="28" w:name="_Toc183394686"/>
      <w:bookmarkStart w:id="29" w:name="_Toc185195809"/>
      <w:bookmarkStart w:id="30" w:name="_Toc185212688"/>
      <w:bookmarkStart w:id="31" w:name="_Toc185216089"/>
      <w:bookmarkStart w:id="32" w:name="_Toc187537843"/>
      <w:bookmarkStart w:id="33" w:name="_Toc197285557"/>
      <w:bookmarkStart w:id="34" w:name="_Toc197303480"/>
      <w:bookmarkStart w:id="35" w:name="_Toc198390741"/>
      <w:r w:rsidRPr="005C552C">
        <w:rPr>
          <w:rFonts w:cs="Times New Roman"/>
          <w:b/>
          <w:bCs/>
        </w:rPr>
        <w:t>САЖЕТАК</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03A70BB3" w14:textId="77777777" w:rsidR="00484F60" w:rsidRPr="005C552C" w:rsidRDefault="00484F60" w:rsidP="00484F60"/>
    <w:p w14:paraId="2C13F4E1" w14:textId="77777777" w:rsidR="00D93264" w:rsidRDefault="00F82B71" w:rsidP="00353CDB">
      <w:pPr>
        <w:ind w:firstLine="720"/>
        <w:rPr>
          <w:ins w:id="36"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D381896"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648699E8"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xml:space="preserve">. Коришћењем </w:t>
      </w:r>
      <w:r w:rsidR="00404E46" w:rsidRPr="005C552C">
        <w:rPr>
          <w:rFonts w:cs="Times New Roman"/>
          <w:i/>
          <w:iCs/>
          <w:szCs w:val="24"/>
        </w:rPr>
        <w:t>Laravel</w:t>
      </w:r>
      <w:r w:rsidR="00404E46" w:rsidRPr="005C552C">
        <w:rPr>
          <w:rFonts w:cs="Times New Roman"/>
          <w:szCs w:val="24"/>
        </w:rPr>
        <w:t xml:space="preserve">-а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 xml:space="preserve">-а у </w:t>
      </w:r>
      <w:r w:rsidR="00404E46" w:rsidRPr="005C552C">
        <w:rPr>
          <w:rFonts w:cs="Times New Roman"/>
          <w:i/>
          <w:iCs/>
          <w:szCs w:val="24"/>
        </w:rPr>
        <w:t>Angular</w:t>
      </w:r>
      <w:r w:rsidR="00404E46" w:rsidRPr="005C552C">
        <w:rPr>
          <w:rFonts w:cs="Times New Roman"/>
          <w:szCs w:val="24"/>
        </w:rPr>
        <w:t>-у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39E1D148"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xml:space="preserve">, подаци су повезани у комплексну структуру, обрађени у </w:t>
      </w:r>
      <w:r w:rsidRPr="005C552C">
        <w:rPr>
          <w:rFonts w:cs="Times New Roman"/>
          <w:i/>
          <w:iCs/>
          <w:szCs w:val="24"/>
        </w:rPr>
        <w:t>Laravel</w:t>
      </w:r>
      <w:r w:rsidRPr="005C552C">
        <w:rPr>
          <w:rFonts w:cs="Times New Roman"/>
          <w:szCs w:val="24"/>
        </w:rPr>
        <w:t xml:space="preserve">-у и приказани прилагодљивим дизајном коришћењем </w:t>
      </w:r>
      <w:r w:rsidRPr="005C552C">
        <w:rPr>
          <w:rFonts w:cs="Times New Roman"/>
          <w:i/>
          <w:iCs/>
          <w:szCs w:val="24"/>
        </w:rPr>
        <w:t>Angular</w:t>
      </w:r>
      <w:r w:rsidRPr="005C552C">
        <w:rPr>
          <w:rFonts w:cs="Times New Roman"/>
          <w:szCs w:val="24"/>
        </w:rPr>
        <w:t xml:space="preserve">-а.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37" w:name="_Toc185195810"/>
      <w:bookmarkStart w:id="38" w:name="_Toc185212689"/>
      <w:bookmarkStart w:id="39" w:name="_Toc185216090"/>
      <w:bookmarkStart w:id="40" w:name="_Toc187537844"/>
      <w:bookmarkStart w:id="41" w:name="_Toc197285558"/>
      <w:bookmarkStart w:id="42" w:name="_Toc197303481"/>
      <w:bookmarkStart w:id="43" w:name="_Toc198390742"/>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37"/>
      <w:bookmarkEnd w:id="38"/>
      <w:bookmarkEnd w:id="39"/>
      <w:bookmarkEnd w:id="40"/>
      <w:bookmarkEnd w:id="41"/>
      <w:bookmarkEnd w:id="42"/>
      <w:bookmarkEnd w:id="43"/>
    </w:p>
    <w:p w14:paraId="4A38B429" w14:textId="0E5E38AA" w:rsidR="005F4BA1" w:rsidRPr="005C552C" w:rsidRDefault="005F4BA1" w:rsidP="005F4BA1">
      <w:pPr>
        <w:pStyle w:val="Heading1"/>
        <w:jc w:val="center"/>
        <w:rPr>
          <w:rFonts w:cs="Times New Roman"/>
          <w:b/>
          <w:bCs/>
        </w:rPr>
      </w:pPr>
      <w:bookmarkStart w:id="44" w:name="_Toc179895532"/>
      <w:bookmarkStart w:id="45" w:name="_Toc180078518"/>
      <w:bookmarkStart w:id="46" w:name="_Toc180253864"/>
      <w:bookmarkStart w:id="47" w:name="_Toc180407668"/>
      <w:bookmarkStart w:id="48" w:name="_Toc181280606"/>
      <w:bookmarkStart w:id="49" w:name="_Toc181374005"/>
      <w:bookmarkStart w:id="50" w:name="_Toc181374056"/>
      <w:bookmarkStart w:id="51" w:name="_Toc183394688"/>
      <w:bookmarkStart w:id="52" w:name="_Toc185195811"/>
      <w:bookmarkStart w:id="53" w:name="_Toc185212690"/>
      <w:bookmarkStart w:id="54" w:name="_Toc185216091"/>
      <w:bookmarkStart w:id="55" w:name="_Toc187537845"/>
      <w:bookmarkStart w:id="56" w:name="_Toc197285559"/>
      <w:bookmarkStart w:id="57" w:name="_Toc197303482"/>
      <w:bookmarkStart w:id="58" w:name="_Toc198390743"/>
      <w:r w:rsidRPr="005C552C">
        <w:rPr>
          <w:rFonts w:cs="Times New Roman"/>
          <w:b/>
          <w:bCs/>
        </w:rPr>
        <w:t>ABSTRACT</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141B0A07" w14:textId="77777777" w:rsidR="00484F60" w:rsidRPr="005C552C" w:rsidRDefault="00484F60" w:rsidP="00484F60"/>
    <w:p w14:paraId="41DC2259" w14:textId="22BA3402" w:rsidR="00D93264" w:rsidRDefault="00745757" w:rsidP="00D93264">
      <w:pPr>
        <w:ind w:firstLine="720"/>
        <w:rPr>
          <w:ins w:id="59" w:author="Nikola Mitic" w:date="2025-05-13T20:21:00Z" w16du:dateUtc="2025-05-13T18:21:00Z"/>
          <w:rFonts w:cs="Times New Roman"/>
          <w:szCs w:val="24"/>
          <w:lang w:val="en-US"/>
        </w:rPr>
      </w:pPr>
      <w:ins w:id="60" w:author="Nikola Mitic" w:date="2025-05-13T20:08:00Z" w16du:dateUtc="2025-05-13T18:08:00Z">
        <w:r w:rsidRPr="00745757">
          <w:rPr>
            <w:rFonts w:cs="Times New Roman"/>
            <w:szCs w:val="24"/>
            <w:lang w:val="en-US"/>
          </w:rPr>
          <w:t xml:space="preserve">Modern business operations involve handling </w:t>
        </w:r>
      </w:ins>
      <w:ins w:id="61" w:author="Nikola Mitic" w:date="2025-05-13T20:09:00Z" w16du:dateUtc="2025-05-13T18:09:00Z">
        <w:r w:rsidRPr="00745757">
          <w:rPr>
            <w:rFonts w:cs="Times New Roman"/>
            <w:szCs w:val="24"/>
            <w:lang w:val="en-US"/>
          </w:rPr>
          <w:t>vast quantities</w:t>
        </w:r>
      </w:ins>
      <w:ins w:id="62" w:author="Nikola Mitic" w:date="2025-05-13T20:08:00Z" w16du:dateUtc="2025-05-13T18:08:00Z">
        <w:r w:rsidRPr="00745757">
          <w:rPr>
            <w:rFonts w:cs="Times New Roman"/>
            <w:szCs w:val="24"/>
            <w:lang w:val="en-US"/>
          </w:rPr>
          <w:t xml:space="preserve"> of data. </w:t>
        </w:r>
      </w:ins>
      <w:ins w:id="63" w:author="Nikola Mitic" w:date="2025-05-13T20:11:00Z" w16du:dateUtc="2025-05-13T18:11:00Z">
        <w:r w:rsidRPr="00745757">
          <w:rPr>
            <w:rFonts w:cs="Times New Roman"/>
            <w:szCs w:val="24"/>
            <w:lang w:val="en-US"/>
          </w:rPr>
          <w:t>To</w:t>
        </w:r>
      </w:ins>
      <w:ins w:id="64"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65" w:author="Nikola Mitic" w:date="2025-05-13T20:11:00Z" w16du:dateUtc="2025-05-13T18:11:00Z">
        <w:r>
          <w:rPr>
            <w:rFonts w:cs="Times New Roman"/>
            <w:szCs w:val="24"/>
            <w:lang w:val="en-US"/>
          </w:rPr>
          <w:t>huge quantities</w:t>
        </w:r>
      </w:ins>
      <w:ins w:id="66" w:author="Nikola Mitic" w:date="2025-05-13T20:08:00Z" w16du:dateUtc="2025-05-13T18:08:00Z">
        <w:r w:rsidRPr="00745757">
          <w:rPr>
            <w:rFonts w:cs="Times New Roman"/>
            <w:szCs w:val="24"/>
            <w:lang w:val="en-US"/>
          </w:rPr>
          <w:t xml:space="preserve"> </w:t>
        </w:r>
      </w:ins>
      <w:ins w:id="67" w:author="Nikola Mitic" w:date="2025-05-13T20:11:00Z" w16du:dateUtc="2025-05-13T18:11:00Z">
        <w:r>
          <w:rPr>
            <w:rFonts w:cs="Times New Roman"/>
            <w:szCs w:val="24"/>
            <w:lang w:val="en-US"/>
          </w:rPr>
          <w:t xml:space="preserve">of </w:t>
        </w:r>
      </w:ins>
      <w:ins w:id="68" w:author="Nikola Mitic" w:date="2025-05-13T20:08:00Z" w16du:dateUtc="2025-05-13T18:08:00Z">
        <w:r w:rsidRPr="00745757">
          <w:rPr>
            <w:rFonts w:cs="Times New Roman"/>
            <w:szCs w:val="24"/>
            <w:lang w:val="en-US"/>
          </w:rPr>
          <w:t xml:space="preserve">data are created. This paper presents the technologies used </w:t>
        </w:r>
      </w:ins>
      <w:ins w:id="69" w:author="Nikola Mitic" w:date="2025-05-13T20:12:00Z" w16du:dateUtc="2025-05-13T18:12:00Z">
        <w:r>
          <w:rPr>
            <w:rFonts w:cs="Times New Roman"/>
            <w:szCs w:val="24"/>
            <w:lang w:val="en-US"/>
          </w:rPr>
          <w:t xml:space="preserve">behind </w:t>
        </w:r>
      </w:ins>
      <w:ins w:id="70" w:author="Nikola Mitic" w:date="2025-05-13T20:08:00Z" w16du:dateUtc="2025-05-13T18:08:00Z">
        <w:r w:rsidRPr="00745757">
          <w:rPr>
            <w:rFonts w:cs="Times New Roman"/>
            <w:szCs w:val="24"/>
            <w:lang w:val="en-US"/>
          </w:rPr>
          <w:t xml:space="preserve">such systems. </w:t>
        </w:r>
      </w:ins>
      <w:ins w:id="71" w:author="Nikola Mitic" w:date="2025-05-13T20:22:00Z" w16du:dateUtc="2025-05-13T18:22:00Z">
        <w:r w:rsidR="00D93264" w:rsidRPr="00745757">
          <w:rPr>
            <w:rFonts w:cs="Times New Roman"/>
            <w:szCs w:val="24"/>
            <w:lang w:val="en-US"/>
          </w:rPr>
          <w:t>Emphasis</w:t>
        </w:r>
      </w:ins>
      <w:ins w:id="72"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73" w:author="Nikola Mitic" w:date="2025-05-13T20:08:00Z" w16du:dateUtc="2025-05-13T18:08:00Z"/>
          <w:rFonts w:cs="Times New Roman"/>
          <w:szCs w:val="24"/>
          <w:lang w:val="en-US"/>
        </w:rPr>
        <w:pPrChange w:id="74" w:author="Nikola Mitic" w:date="2025-05-13T20:21:00Z" w16du:dateUtc="2025-05-13T18:21:00Z">
          <w:pPr/>
        </w:pPrChange>
      </w:pPr>
      <w:ins w:id="75" w:author="Nikola Mitic" w:date="2025-05-13T20:08:00Z" w16du:dateUtc="2025-05-13T18:08:00Z">
        <w:r w:rsidRPr="00745757">
          <w:rPr>
            <w:rFonts w:cs="Times New Roman"/>
            <w:szCs w:val="24"/>
            <w:lang w:val="en-US"/>
          </w:rPr>
          <w:t xml:space="preserve">The </w:t>
        </w:r>
      </w:ins>
      <w:ins w:id="76" w:author="Nikola Mitic" w:date="2025-05-13T20:13:00Z" w16du:dateUtc="2025-05-13T18:13:00Z">
        <w:r>
          <w:rPr>
            <w:rFonts w:cs="Times New Roman"/>
            <w:szCs w:val="24"/>
            <w:lang w:val="en-US"/>
          </w:rPr>
          <w:t>process of converting</w:t>
        </w:r>
      </w:ins>
      <w:ins w:id="77"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657DA1A5" w:rsidR="00745757" w:rsidRPr="00745757" w:rsidRDefault="00745757">
      <w:pPr>
        <w:ind w:firstLine="720"/>
        <w:rPr>
          <w:ins w:id="78" w:author="Nikola Mitic" w:date="2025-05-13T20:08:00Z" w16du:dateUtc="2025-05-13T18:08:00Z"/>
          <w:rFonts w:cs="Times New Roman"/>
          <w:szCs w:val="24"/>
          <w:lang w:val="en-US"/>
        </w:rPr>
        <w:pPrChange w:id="79" w:author="Nikola Mitic" w:date="2025-05-13T20:09:00Z" w16du:dateUtc="2025-05-13T18:09:00Z">
          <w:pPr/>
        </w:pPrChange>
      </w:pPr>
      <w:ins w:id="80" w:author="Nikola Mitic" w:date="2025-05-13T20:08:00Z" w16du:dateUtc="2025-05-13T18:08:00Z">
        <w:r w:rsidRPr="00745757">
          <w:rPr>
            <w:rFonts w:cs="Times New Roman"/>
            <w:szCs w:val="24"/>
            <w:lang w:val="en-US"/>
          </w:rPr>
          <w:t xml:space="preserve">The main </w:t>
        </w:r>
      </w:ins>
      <w:ins w:id="81" w:author="Nikola Mitic" w:date="2025-05-13T20:16:00Z" w16du:dateUtc="2025-05-13T18:16:00Z">
        <w:r w:rsidR="00D93264">
          <w:rPr>
            <w:rFonts w:cs="Times New Roman"/>
            <w:szCs w:val="24"/>
            <w:lang w:val="en-US"/>
          </w:rPr>
          <w:t>goal</w:t>
        </w:r>
      </w:ins>
      <w:ins w:id="82" w:author="Nikola Mitic" w:date="2025-05-13T20:08:00Z" w16du:dateUtc="2025-05-13T18:08:00Z">
        <w:r w:rsidRPr="00745757">
          <w:rPr>
            <w:rFonts w:cs="Times New Roman"/>
            <w:szCs w:val="24"/>
            <w:lang w:val="en-US"/>
          </w:rPr>
          <w:t xml:space="preserve"> of this </w:t>
        </w:r>
      </w:ins>
      <w:ins w:id="83" w:author="Nikola Mitic" w:date="2025-05-13T20:16:00Z" w16du:dateUtc="2025-05-13T18:16:00Z">
        <w:r w:rsidR="00D93264">
          <w:rPr>
            <w:rFonts w:cs="Times New Roman"/>
            <w:szCs w:val="24"/>
            <w:lang w:val="en-US"/>
          </w:rPr>
          <w:t>paper</w:t>
        </w:r>
      </w:ins>
      <w:ins w:id="84" w:author="Nikola Mitic" w:date="2025-05-13T20:08:00Z" w16du:dateUtc="2025-05-13T18:08:00Z">
        <w:r w:rsidRPr="00745757">
          <w:rPr>
            <w:rFonts w:cs="Times New Roman"/>
            <w:szCs w:val="24"/>
            <w:lang w:val="en-US"/>
          </w:rPr>
          <w:t xml:space="preserve"> is to implement modern technologies that enable efficient access </w:t>
        </w:r>
      </w:ins>
      <w:ins w:id="85" w:author="Nikola Mitic" w:date="2025-05-13T20:17:00Z" w16du:dateUtc="2025-05-13T18:17:00Z">
        <w:r w:rsidR="00D93264">
          <w:rPr>
            <w:rFonts w:cs="Times New Roman"/>
            <w:szCs w:val="24"/>
            <w:lang w:val="en-US"/>
          </w:rPr>
          <w:t xml:space="preserve">to </w:t>
        </w:r>
      </w:ins>
      <w:ins w:id="86" w:author="Nikola Mitic" w:date="2025-05-13T20:08:00Z" w16du:dateUtc="2025-05-13T18:08:00Z">
        <w:r w:rsidRPr="00745757">
          <w:rPr>
            <w:rFonts w:cs="Times New Roman"/>
            <w:szCs w:val="24"/>
            <w:lang w:val="en-US"/>
          </w:rPr>
          <w:t xml:space="preserve">and </w:t>
        </w:r>
      </w:ins>
      <w:ins w:id="87"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88" w:author="Nikola Mitic" w:date="2025-05-13T20:08:00Z" w16du:dateUtc="2025-05-13T18:08:00Z">
        <w:r w:rsidRPr="00745757">
          <w:rPr>
            <w:rFonts w:cs="Times New Roman"/>
            <w:szCs w:val="24"/>
            <w:lang w:val="en-US"/>
          </w:rPr>
          <w:t>complex data. By using Laravel on the backend—which facilitates simple request handling and integration with a MySQL database—the system efficiently processes data through the Eloquent ORM. Implementing the frontend in Angular results in a responsive system that runs in any web browser. The system enables direct interaction between the frontend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5B2D39C0" w:rsidR="00F82B71" w:rsidRPr="00745757" w:rsidDel="00745757" w:rsidRDefault="00745757">
      <w:pPr>
        <w:ind w:firstLine="720"/>
        <w:rPr>
          <w:del w:id="89" w:author="Nikola Mitic" w:date="2025-05-13T20:08:00Z" w16du:dateUtc="2025-05-13T18:08:00Z"/>
          <w:noProof/>
          <w:szCs w:val="24"/>
          <w:lang w:val="en-US"/>
        </w:rPr>
      </w:pPr>
      <w:ins w:id="90" w:author="Nikola Mitic" w:date="2025-05-13T20:08:00Z" w16du:dateUtc="2025-05-13T18:08:00Z">
        <w:r w:rsidRPr="00745757">
          <w:rPr>
            <w:rFonts w:cs="Times New Roman"/>
            <w:szCs w:val="24"/>
            <w:lang w:val="en-US"/>
          </w:rPr>
          <w:t>Using the Eloquent relational mapper, data is linked into a complex structure, processed in Laravel, and presented through Angular in a responsive design. This implementation achieves automation of system management and ensures easy usage through a web browser.</w:t>
        </w:r>
      </w:ins>
      <w:commentRangeStart w:id="91"/>
      <w:del w:id="92"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93" w:author="Nikola Mitic" w:date="2025-05-13T20:08:00Z" w16du:dateUtc="2025-05-13T18:08:00Z"/>
          <w:noProof/>
          <w:szCs w:val="24"/>
        </w:rPr>
      </w:pPr>
      <w:del w:id="94"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xml:space="preserve">. By implementing the frontend in Angular, we get a system that works in every web browser with a responsive design. This system achieves direct frontend and backend interaction by easily exchanging data. Data transfer can be further enriched </w:delText>
        </w:r>
        <w:r w:rsidRPr="00745757" w:rsidDel="00745757">
          <w:rPr>
            <w:noProof/>
            <w:szCs w:val="24"/>
          </w:rPr>
          <w:lastRenderedPageBreak/>
          <w:delText>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95" w:author="Nikola Mitic" w:date="2025-05-13T20:08:00Z" w16du:dateUtc="2025-05-13T18:08:00Z"/>
          <w:noProof/>
          <w:szCs w:val="24"/>
          <w:lang w:val="en-US"/>
          <w:rPrChange w:id="96" w:author="Nikola Mitic" w:date="2025-05-13T20:11:00Z" w16du:dateUtc="2025-05-13T18:11:00Z">
            <w:rPr>
              <w:del w:id="97" w:author="Nikola Mitic" w:date="2025-05-13T20:08:00Z" w16du:dateUtc="2025-05-13T18:08:00Z"/>
              <w:noProof/>
            </w:rPr>
          </w:rPrChange>
        </w:rPr>
      </w:pPr>
      <w:del w:id="98"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91"/>
        <w:r w:rsidR="00E62E9D" w:rsidRPr="00745757" w:rsidDel="00745757">
          <w:rPr>
            <w:rStyle w:val="CommentReference"/>
            <w:sz w:val="24"/>
            <w:szCs w:val="24"/>
            <w:rPrChange w:id="99" w:author="Nikola Mitic" w:date="2025-05-13T20:11:00Z" w16du:dateUtc="2025-05-13T18:11:00Z">
              <w:rPr>
                <w:rStyle w:val="CommentReference"/>
              </w:rPr>
            </w:rPrChange>
          </w:rPr>
          <w:commentReference w:id="91"/>
        </w:r>
      </w:del>
    </w:p>
    <w:p w14:paraId="4DBAE654" w14:textId="77777777" w:rsidR="000A19AE" w:rsidRPr="00745757" w:rsidRDefault="000A19AE">
      <w:pPr>
        <w:ind w:firstLine="720"/>
        <w:rPr>
          <w:noProof/>
          <w:szCs w:val="24"/>
        </w:rPr>
        <w:pPrChange w:id="100"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01" w:name="_Toc180407669"/>
      <w:bookmarkStart w:id="102" w:name="_Toc181280607"/>
      <w:bookmarkStart w:id="103" w:name="_Toc181374006"/>
      <w:bookmarkStart w:id="104" w:name="_Toc181374057"/>
      <w:bookmarkStart w:id="105" w:name="_Toc183394689"/>
      <w:bookmarkStart w:id="106" w:name="_Toc185195812"/>
      <w:bookmarkStart w:id="107" w:name="_Toc185212691"/>
      <w:bookmarkStart w:id="108" w:name="_Toc185216092"/>
      <w:bookmarkStart w:id="109" w:name="_Toc187537846"/>
      <w:bookmarkStart w:id="110" w:name="_Toc197285560"/>
      <w:bookmarkStart w:id="111" w:name="_Toc197303483"/>
      <w:bookmarkStart w:id="112" w:name="_Toc198390744"/>
      <w:r w:rsidRPr="005C552C">
        <w:lastRenderedPageBreak/>
        <w:t>САДРЖАЈ</w:t>
      </w:r>
      <w:bookmarkEnd w:id="101"/>
      <w:bookmarkEnd w:id="102"/>
      <w:bookmarkEnd w:id="103"/>
      <w:bookmarkEnd w:id="104"/>
      <w:bookmarkEnd w:id="105"/>
      <w:bookmarkEnd w:id="106"/>
      <w:bookmarkEnd w:id="107"/>
      <w:bookmarkEnd w:id="108"/>
      <w:bookmarkEnd w:id="109"/>
      <w:bookmarkEnd w:id="110"/>
      <w:bookmarkEnd w:id="111"/>
      <w:bookmarkEnd w:id="112"/>
    </w:p>
    <w:sdt>
      <w:sdtPr>
        <w:rPr>
          <w:rFonts w:cs="Times New Roman"/>
          <w:sz w:val="22"/>
        </w:rPr>
        <w:id w:val="1283465707"/>
        <w:docPartObj>
          <w:docPartGallery w:val="Table of Contents"/>
          <w:docPartUnique/>
        </w:docPartObj>
      </w:sdtPr>
      <w:sdtEndPr>
        <w:rPr>
          <w:b/>
          <w:bCs/>
          <w:sz w:val="24"/>
        </w:rPr>
      </w:sdtEndPr>
      <w:sdtContent>
        <w:p w14:paraId="70B96712" w14:textId="3823BB4E" w:rsidR="00C5782A" w:rsidRDefault="00CE50F7" w:rsidP="00C5782A">
          <w:pPr>
            <w:pStyle w:val="TOC1"/>
            <w:tabs>
              <w:tab w:val="right" w:leader="dot" w:pos="9350"/>
            </w:tabs>
            <w:rPr>
              <w:ins w:id="113" w:author="Nikola Mitic" w:date="2025-05-17T16:12:00Z" w16du:dateUtc="2025-05-17T14:12:00Z"/>
              <w:rFonts w:asciiTheme="minorHAnsi" w:eastAsiaTheme="minorEastAsia" w:hAnsiTheme="minorHAnsi"/>
              <w:noProof/>
              <w:szCs w:val="24"/>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13B41F65" w14:textId="05DBDB5A" w:rsidR="00C5782A" w:rsidRDefault="00C5782A">
          <w:pPr>
            <w:pStyle w:val="TOC1"/>
            <w:tabs>
              <w:tab w:val="left" w:pos="440"/>
              <w:tab w:val="right" w:leader="dot" w:pos="9350"/>
            </w:tabs>
            <w:rPr>
              <w:ins w:id="114" w:author="Nikola Mitic" w:date="2025-05-17T16:12:00Z" w16du:dateUtc="2025-05-17T14:12:00Z"/>
              <w:rFonts w:asciiTheme="minorHAnsi" w:eastAsiaTheme="minorEastAsia" w:hAnsiTheme="minorHAnsi"/>
              <w:noProof/>
              <w:szCs w:val="24"/>
            </w:rPr>
          </w:pPr>
          <w:ins w:id="11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1.</w:t>
            </w:r>
            <w:r>
              <w:rPr>
                <w:rFonts w:asciiTheme="minorHAnsi" w:eastAsiaTheme="minorEastAsia" w:hAnsiTheme="minorHAnsi"/>
                <w:noProof/>
                <w:szCs w:val="24"/>
              </w:rPr>
              <w:tab/>
            </w:r>
            <w:r w:rsidRPr="00913C3F">
              <w:rPr>
                <w:rStyle w:val="Hyperlink"/>
                <w:rFonts w:cs="Times New Roman"/>
                <w:noProof/>
              </w:rPr>
              <w:t>УВОД</w:t>
            </w:r>
            <w:r>
              <w:rPr>
                <w:noProof/>
                <w:webHidden/>
              </w:rPr>
              <w:tab/>
            </w:r>
            <w:r>
              <w:rPr>
                <w:noProof/>
                <w:webHidden/>
              </w:rPr>
              <w:fldChar w:fldCharType="begin"/>
            </w:r>
            <w:r>
              <w:rPr>
                <w:noProof/>
                <w:webHidden/>
              </w:rPr>
              <w:instrText xml:space="preserve"> PAGEREF _Toc198390745 \h </w:instrText>
            </w:r>
          </w:ins>
          <w:r>
            <w:rPr>
              <w:noProof/>
              <w:webHidden/>
            </w:rPr>
          </w:r>
          <w:r>
            <w:rPr>
              <w:noProof/>
              <w:webHidden/>
            </w:rPr>
            <w:fldChar w:fldCharType="separate"/>
          </w:r>
          <w:r w:rsidR="00865AF7">
            <w:rPr>
              <w:noProof/>
              <w:webHidden/>
            </w:rPr>
            <w:t>8</w:t>
          </w:r>
          <w:ins w:id="116" w:author="Nikola Mitic" w:date="2025-05-17T16:12:00Z" w16du:dateUtc="2025-05-17T14:12:00Z">
            <w:r>
              <w:rPr>
                <w:noProof/>
                <w:webHidden/>
              </w:rPr>
              <w:fldChar w:fldCharType="end"/>
            </w:r>
            <w:r w:rsidRPr="00913C3F">
              <w:rPr>
                <w:rStyle w:val="Hyperlink"/>
                <w:noProof/>
              </w:rPr>
              <w:fldChar w:fldCharType="end"/>
            </w:r>
          </w:ins>
        </w:p>
        <w:p w14:paraId="002510EE" w14:textId="279FF128" w:rsidR="00C5782A" w:rsidRDefault="00C5782A">
          <w:pPr>
            <w:pStyle w:val="TOC1"/>
            <w:tabs>
              <w:tab w:val="left" w:pos="440"/>
              <w:tab w:val="right" w:leader="dot" w:pos="9350"/>
            </w:tabs>
            <w:rPr>
              <w:ins w:id="117" w:author="Nikola Mitic" w:date="2025-05-17T16:12:00Z" w16du:dateUtc="2025-05-17T14:12:00Z"/>
              <w:rFonts w:asciiTheme="minorHAnsi" w:eastAsiaTheme="minorEastAsia" w:hAnsiTheme="minorHAnsi"/>
              <w:noProof/>
              <w:szCs w:val="24"/>
            </w:rPr>
          </w:pPr>
          <w:ins w:id="11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2.</w:t>
            </w:r>
            <w:r>
              <w:rPr>
                <w:rFonts w:asciiTheme="minorHAnsi" w:eastAsiaTheme="minorEastAsia" w:hAnsiTheme="minorHAnsi"/>
                <w:noProof/>
                <w:szCs w:val="24"/>
              </w:rPr>
              <w:tab/>
            </w:r>
            <w:r w:rsidRPr="00913C3F">
              <w:rPr>
                <w:rStyle w:val="Hyperlink"/>
                <w:i/>
                <w:iCs/>
                <w:noProof/>
              </w:rPr>
              <w:t>PHP</w:t>
            </w:r>
            <w:r w:rsidRPr="00913C3F">
              <w:rPr>
                <w:rStyle w:val="Hyperlink"/>
                <w:noProof/>
              </w:rPr>
              <w:t xml:space="preserve"> И РАД СА БАЗАМА ПОДАТАКА</w:t>
            </w:r>
            <w:r>
              <w:rPr>
                <w:noProof/>
                <w:webHidden/>
              </w:rPr>
              <w:tab/>
            </w:r>
            <w:r>
              <w:rPr>
                <w:noProof/>
                <w:webHidden/>
              </w:rPr>
              <w:fldChar w:fldCharType="begin"/>
            </w:r>
            <w:r>
              <w:rPr>
                <w:noProof/>
                <w:webHidden/>
              </w:rPr>
              <w:instrText xml:space="preserve"> PAGEREF _Toc198390746 \h </w:instrText>
            </w:r>
          </w:ins>
          <w:r>
            <w:rPr>
              <w:noProof/>
              <w:webHidden/>
            </w:rPr>
          </w:r>
          <w:r>
            <w:rPr>
              <w:noProof/>
              <w:webHidden/>
            </w:rPr>
            <w:fldChar w:fldCharType="separate"/>
          </w:r>
          <w:r w:rsidR="00865AF7">
            <w:rPr>
              <w:noProof/>
              <w:webHidden/>
            </w:rPr>
            <w:t>9</w:t>
          </w:r>
          <w:ins w:id="119" w:author="Nikola Mitic" w:date="2025-05-17T16:12:00Z" w16du:dateUtc="2025-05-17T14:12:00Z">
            <w:r>
              <w:rPr>
                <w:noProof/>
                <w:webHidden/>
              </w:rPr>
              <w:fldChar w:fldCharType="end"/>
            </w:r>
            <w:r w:rsidRPr="00913C3F">
              <w:rPr>
                <w:rStyle w:val="Hyperlink"/>
                <w:noProof/>
              </w:rPr>
              <w:fldChar w:fldCharType="end"/>
            </w:r>
          </w:ins>
        </w:p>
        <w:p w14:paraId="29072685" w14:textId="3D793FB4" w:rsidR="00C5782A" w:rsidRDefault="00C5782A">
          <w:pPr>
            <w:pStyle w:val="TOC2"/>
            <w:tabs>
              <w:tab w:val="left" w:pos="960"/>
              <w:tab w:val="right" w:leader="dot" w:pos="9350"/>
            </w:tabs>
            <w:rPr>
              <w:ins w:id="120" w:author="Nikola Mitic" w:date="2025-05-17T16:12:00Z" w16du:dateUtc="2025-05-17T14:12:00Z"/>
              <w:rFonts w:asciiTheme="minorHAnsi" w:hAnsiTheme="minorHAnsi" w:cstheme="minorBidi"/>
              <w:noProof/>
              <w:kern w:val="2"/>
              <w:szCs w:val="24"/>
              <w14:ligatures w14:val="standardContextual"/>
            </w:rPr>
          </w:pPr>
          <w:ins w:id="121"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i/>
                <w:iCs/>
                <w:noProof/>
              </w:rPr>
              <w:t>2.2.</w:t>
            </w:r>
            <w:r>
              <w:rPr>
                <w:rFonts w:asciiTheme="minorHAnsi" w:hAnsiTheme="minorHAnsi" w:cstheme="minorBidi"/>
                <w:noProof/>
                <w:kern w:val="2"/>
                <w:szCs w:val="24"/>
                <w14:ligatures w14:val="standardContextual"/>
              </w:rPr>
              <w:tab/>
            </w:r>
            <w:r w:rsidRPr="00913C3F">
              <w:rPr>
                <w:rStyle w:val="Hyperlink"/>
                <w:i/>
                <w:iCs/>
                <w:noProof/>
                <w:lang w:val="en-US"/>
              </w:rPr>
              <w:t>PHP</w:t>
            </w:r>
            <w:r>
              <w:rPr>
                <w:noProof/>
                <w:webHidden/>
              </w:rPr>
              <w:tab/>
            </w:r>
            <w:r>
              <w:rPr>
                <w:noProof/>
                <w:webHidden/>
              </w:rPr>
              <w:fldChar w:fldCharType="begin"/>
            </w:r>
            <w:r>
              <w:rPr>
                <w:noProof/>
                <w:webHidden/>
              </w:rPr>
              <w:instrText xml:space="preserve"> PAGEREF _Toc198390747 \h </w:instrText>
            </w:r>
          </w:ins>
          <w:r>
            <w:rPr>
              <w:noProof/>
              <w:webHidden/>
            </w:rPr>
          </w:r>
          <w:r>
            <w:rPr>
              <w:noProof/>
              <w:webHidden/>
            </w:rPr>
            <w:fldChar w:fldCharType="separate"/>
          </w:r>
          <w:r w:rsidR="00865AF7">
            <w:rPr>
              <w:noProof/>
              <w:webHidden/>
            </w:rPr>
            <w:t>9</w:t>
          </w:r>
          <w:ins w:id="122" w:author="Nikola Mitic" w:date="2025-05-17T16:12:00Z" w16du:dateUtc="2025-05-17T14:12:00Z">
            <w:r>
              <w:rPr>
                <w:noProof/>
                <w:webHidden/>
              </w:rPr>
              <w:fldChar w:fldCharType="end"/>
            </w:r>
            <w:r w:rsidRPr="00913C3F">
              <w:rPr>
                <w:rStyle w:val="Hyperlink"/>
                <w:noProof/>
              </w:rPr>
              <w:fldChar w:fldCharType="end"/>
            </w:r>
          </w:ins>
        </w:p>
        <w:p w14:paraId="125D8EAB" w14:textId="273C2DA5" w:rsidR="00C5782A" w:rsidRDefault="00C5782A">
          <w:pPr>
            <w:pStyle w:val="TOC2"/>
            <w:tabs>
              <w:tab w:val="left" w:pos="960"/>
              <w:tab w:val="right" w:leader="dot" w:pos="9350"/>
            </w:tabs>
            <w:rPr>
              <w:ins w:id="123" w:author="Nikola Mitic" w:date="2025-05-17T16:12:00Z" w16du:dateUtc="2025-05-17T14:12:00Z"/>
              <w:rFonts w:asciiTheme="minorHAnsi" w:hAnsiTheme="minorHAnsi" w:cstheme="minorBidi"/>
              <w:noProof/>
              <w:kern w:val="2"/>
              <w:szCs w:val="24"/>
              <w14:ligatures w14:val="standardContextual"/>
            </w:rPr>
          </w:pPr>
          <w:ins w:id="124"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"_Toc198390748"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2.3.</w:t>
            </w:r>
            <w:r>
              <w:rPr>
                <w:rFonts w:asciiTheme="minorHAnsi" w:hAnsiTheme="minorHAnsi" w:cstheme="minorBidi"/>
                <w:noProof/>
                <w:kern w:val="2"/>
                <w:szCs w:val="24"/>
                <w14:ligatures w14:val="standardContextual"/>
              </w:rPr>
              <w:tab/>
            </w:r>
            <w:r w:rsidRPr="00913C3F">
              <w:rPr>
                <w:rStyle w:val="Hyperlink"/>
                <w:noProof/>
              </w:rPr>
              <w:t>Релационе базе података</w:t>
            </w:r>
            <w:r>
              <w:rPr>
                <w:noProof/>
                <w:webHidden/>
              </w:rPr>
              <w:tab/>
            </w:r>
            <w:r>
              <w:rPr>
                <w:noProof/>
                <w:webHidden/>
              </w:rPr>
              <w:fldChar w:fldCharType="begin"/>
            </w:r>
            <w:r>
              <w:rPr>
                <w:noProof/>
                <w:webHidden/>
              </w:rPr>
              <w:instrText xml:space="preserve"> PAGEREF _Toc198390748 \h </w:instrText>
            </w:r>
          </w:ins>
          <w:r>
            <w:rPr>
              <w:noProof/>
              <w:webHidden/>
            </w:rPr>
          </w:r>
          <w:r>
            <w:rPr>
              <w:noProof/>
              <w:webHidden/>
            </w:rPr>
            <w:fldChar w:fldCharType="separate"/>
          </w:r>
          <w:r w:rsidR="00865AF7">
            <w:rPr>
              <w:noProof/>
              <w:webHidden/>
            </w:rPr>
            <w:t>10</w:t>
          </w:r>
          <w:ins w:id="125" w:author="Nikola Mitic" w:date="2025-05-17T16:12:00Z" w16du:dateUtc="2025-05-17T14:12:00Z">
            <w:r>
              <w:rPr>
                <w:noProof/>
                <w:webHidden/>
              </w:rPr>
              <w:fldChar w:fldCharType="end"/>
            </w:r>
            <w:r w:rsidRPr="00913C3F">
              <w:rPr>
                <w:rStyle w:val="Hyperlink"/>
                <w:noProof/>
              </w:rPr>
              <w:fldChar w:fldCharType="end"/>
            </w:r>
          </w:ins>
        </w:p>
        <w:p w14:paraId="2A36E986" w14:textId="5A1B8654" w:rsidR="00C5782A" w:rsidRDefault="00C5782A">
          <w:pPr>
            <w:pStyle w:val="TOC1"/>
            <w:tabs>
              <w:tab w:val="left" w:pos="440"/>
              <w:tab w:val="right" w:leader="dot" w:pos="9350"/>
            </w:tabs>
            <w:rPr>
              <w:ins w:id="126" w:author="Nikola Mitic" w:date="2025-05-17T16:12:00Z" w16du:dateUtc="2025-05-17T14:12:00Z"/>
              <w:rFonts w:asciiTheme="minorHAnsi" w:eastAsiaTheme="minorEastAsia" w:hAnsiTheme="minorHAnsi"/>
              <w:noProof/>
              <w:szCs w:val="24"/>
            </w:rPr>
          </w:pPr>
          <w:ins w:id="127"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"_Toc198390750"</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w:t>
            </w:r>
            <w:r>
              <w:rPr>
                <w:rFonts w:asciiTheme="minorHAnsi" w:eastAsiaTheme="minorEastAsia" w:hAnsiTheme="minorHAnsi"/>
                <w:noProof/>
                <w:szCs w:val="24"/>
              </w:rPr>
              <w:tab/>
            </w:r>
            <w:r w:rsidRPr="00913C3F">
              <w:rPr>
                <w:rStyle w:val="Hyperlink"/>
                <w:noProof/>
                <w:lang w:val="en-US"/>
              </w:rPr>
              <w:t>LARAVEL</w:t>
            </w:r>
            <w:r>
              <w:rPr>
                <w:noProof/>
                <w:webHidden/>
              </w:rPr>
              <w:tab/>
            </w:r>
            <w:r>
              <w:rPr>
                <w:noProof/>
                <w:webHidden/>
              </w:rPr>
              <w:fldChar w:fldCharType="begin"/>
            </w:r>
            <w:r>
              <w:rPr>
                <w:noProof/>
                <w:webHidden/>
              </w:rPr>
              <w:instrText xml:space="preserve"> PAGEREF _Toc198390750 \h </w:instrText>
            </w:r>
          </w:ins>
          <w:r>
            <w:rPr>
              <w:noProof/>
              <w:webHidden/>
            </w:rPr>
          </w:r>
          <w:r>
            <w:rPr>
              <w:noProof/>
              <w:webHidden/>
            </w:rPr>
            <w:fldChar w:fldCharType="separate"/>
          </w:r>
          <w:r w:rsidR="00865AF7">
            <w:rPr>
              <w:noProof/>
              <w:webHidden/>
            </w:rPr>
            <w:t>13</w:t>
          </w:r>
          <w:ins w:id="128" w:author="Nikola Mitic" w:date="2025-05-17T16:12:00Z" w16du:dateUtc="2025-05-17T14:12:00Z">
            <w:r>
              <w:rPr>
                <w:noProof/>
                <w:webHidden/>
              </w:rPr>
              <w:fldChar w:fldCharType="end"/>
            </w:r>
            <w:r w:rsidRPr="00913C3F">
              <w:rPr>
                <w:rStyle w:val="Hyperlink"/>
                <w:noProof/>
              </w:rPr>
              <w:fldChar w:fldCharType="end"/>
            </w:r>
          </w:ins>
        </w:p>
        <w:p w14:paraId="17A98463" w14:textId="45711B82" w:rsidR="00C5782A" w:rsidRDefault="00C5782A">
          <w:pPr>
            <w:pStyle w:val="TOC2"/>
            <w:tabs>
              <w:tab w:val="left" w:pos="960"/>
              <w:tab w:val="right" w:leader="dot" w:pos="9350"/>
            </w:tabs>
            <w:rPr>
              <w:ins w:id="129" w:author="Nikola Mitic" w:date="2025-05-17T16:12:00Z" w16du:dateUtc="2025-05-17T14:12:00Z"/>
              <w:rFonts w:asciiTheme="minorHAnsi" w:hAnsiTheme="minorHAnsi" w:cstheme="minorBidi"/>
              <w:noProof/>
              <w:kern w:val="2"/>
              <w:szCs w:val="24"/>
              <w14:ligatures w14:val="standardContextual"/>
            </w:rPr>
          </w:pPr>
          <w:ins w:id="130"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"_Toc198390751"</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3.2.</w:t>
            </w:r>
            <w:r>
              <w:rPr>
                <w:rFonts w:asciiTheme="minorHAnsi" w:hAnsiTheme="minorHAnsi" w:cstheme="minorBidi"/>
                <w:noProof/>
                <w:kern w:val="2"/>
                <w:szCs w:val="24"/>
                <w14:ligatures w14:val="standardContextual"/>
              </w:rPr>
              <w:tab/>
            </w:r>
            <w:r w:rsidRPr="00913C3F">
              <w:rPr>
                <w:rStyle w:val="Hyperlink"/>
                <w:noProof/>
              </w:rPr>
              <w:t>Опште</w:t>
            </w:r>
            <w:r>
              <w:rPr>
                <w:noProof/>
                <w:webHidden/>
              </w:rPr>
              <w:tab/>
            </w:r>
            <w:r>
              <w:rPr>
                <w:noProof/>
                <w:webHidden/>
              </w:rPr>
              <w:fldChar w:fldCharType="begin"/>
            </w:r>
            <w:r>
              <w:rPr>
                <w:noProof/>
                <w:webHidden/>
              </w:rPr>
              <w:instrText xml:space="preserve"> PAGEREF _Toc198390751 \h </w:instrText>
            </w:r>
          </w:ins>
          <w:r>
            <w:rPr>
              <w:noProof/>
              <w:webHidden/>
            </w:rPr>
          </w:r>
          <w:r>
            <w:rPr>
              <w:noProof/>
              <w:webHidden/>
            </w:rPr>
            <w:fldChar w:fldCharType="separate"/>
          </w:r>
          <w:r w:rsidR="00865AF7">
            <w:rPr>
              <w:noProof/>
              <w:webHidden/>
            </w:rPr>
            <w:t>13</w:t>
          </w:r>
          <w:ins w:id="131" w:author="Nikola Mitic" w:date="2025-05-17T16:12:00Z" w16du:dateUtc="2025-05-17T14:12:00Z">
            <w:r>
              <w:rPr>
                <w:noProof/>
                <w:webHidden/>
              </w:rPr>
              <w:fldChar w:fldCharType="end"/>
            </w:r>
            <w:r w:rsidRPr="00913C3F">
              <w:rPr>
                <w:rStyle w:val="Hyperlink"/>
                <w:noProof/>
              </w:rPr>
              <w:fldChar w:fldCharType="end"/>
            </w:r>
          </w:ins>
        </w:p>
        <w:p w14:paraId="5D48811C" w14:textId="6C0D0A29" w:rsidR="00C5782A" w:rsidRDefault="00C5782A">
          <w:pPr>
            <w:pStyle w:val="TOC2"/>
            <w:tabs>
              <w:tab w:val="left" w:pos="960"/>
              <w:tab w:val="right" w:leader="dot" w:pos="9350"/>
            </w:tabs>
            <w:rPr>
              <w:ins w:id="132" w:author="Nikola Mitic" w:date="2025-05-17T16:12:00Z" w16du:dateUtc="2025-05-17T14:12:00Z"/>
              <w:rFonts w:asciiTheme="minorHAnsi" w:hAnsiTheme="minorHAnsi" w:cstheme="minorBidi"/>
              <w:noProof/>
              <w:kern w:val="2"/>
              <w:szCs w:val="24"/>
              <w14:ligatures w14:val="standardContextual"/>
            </w:rPr>
          </w:pPr>
          <w:ins w:id="13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"_Toc198390752"</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3.3.</w:t>
            </w:r>
            <w:r>
              <w:rPr>
                <w:rFonts w:asciiTheme="minorHAnsi" w:hAnsiTheme="minorHAnsi" w:cstheme="minorBidi"/>
                <w:noProof/>
                <w:kern w:val="2"/>
                <w:szCs w:val="24"/>
                <w14:ligatures w14:val="standardContextual"/>
              </w:rPr>
              <w:tab/>
            </w:r>
            <w:r w:rsidRPr="00913C3F">
              <w:rPr>
                <w:rStyle w:val="Hyperlink"/>
                <w:noProof/>
              </w:rPr>
              <w:t>Рутирање</w:t>
            </w:r>
            <w:r>
              <w:rPr>
                <w:noProof/>
                <w:webHidden/>
              </w:rPr>
              <w:tab/>
            </w:r>
            <w:r>
              <w:rPr>
                <w:noProof/>
                <w:webHidden/>
              </w:rPr>
              <w:fldChar w:fldCharType="begin"/>
            </w:r>
            <w:r>
              <w:rPr>
                <w:noProof/>
                <w:webHidden/>
              </w:rPr>
              <w:instrText xml:space="preserve"> PAGEREF _Toc198390752 \h </w:instrText>
            </w:r>
          </w:ins>
          <w:r>
            <w:rPr>
              <w:noProof/>
              <w:webHidden/>
            </w:rPr>
          </w:r>
          <w:r>
            <w:rPr>
              <w:noProof/>
              <w:webHidden/>
            </w:rPr>
            <w:fldChar w:fldCharType="separate"/>
          </w:r>
          <w:r w:rsidR="00865AF7">
            <w:rPr>
              <w:noProof/>
              <w:webHidden/>
            </w:rPr>
            <w:t>14</w:t>
          </w:r>
          <w:ins w:id="134" w:author="Nikola Mitic" w:date="2025-05-17T16:12:00Z" w16du:dateUtc="2025-05-17T14:12:00Z">
            <w:r>
              <w:rPr>
                <w:noProof/>
                <w:webHidden/>
              </w:rPr>
              <w:fldChar w:fldCharType="end"/>
            </w:r>
            <w:r w:rsidRPr="00913C3F">
              <w:rPr>
                <w:rStyle w:val="Hyperlink"/>
                <w:noProof/>
              </w:rPr>
              <w:fldChar w:fldCharType="end"/>
            </w:r>
          </w:ins>
        </w:p>
        <w:p w14:paraId="418E0363" w14:textId="307051E3" w:rsidR="00C5782A" w:rsidRDefault="00C5782A">
          <w:pPr>
            <w:pStyle w:val="TOC2"/>
            <w:tabs>
              <w:tab w:val="left" w:pos="960"/>
              <w:tab w:val="right" w:leader="dot" w:pos="9350"/>
            </w:tabs>
            <w:rPr>
              <w:ins w:id="135" w:author="Nikola Mitic" w:date="2025-05-17T16:12:00Z" w16du:dateUtc="2025-05-17T14:12:00Z"/>
              <w:rFonts w:asciiTheme="minorHAnsi" w:hAnsiTheme="minorHAnsi" w:cstheme="minorBidi"/>
              <w:noProof/>
              <w:kern w:val="2"/>
              <w:szCs w:val="24"/>
              <w14:ligatures w14:val="standardContextual"/>
            </w:rPr>
          </w:pPr>
          <w:ins w:id="13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"_Toc198390753"</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3.4.</w:t>
            </w:r>
            <w:r>
              <w:rPr>
                <w:rFonts w:asciiTheme="minorHAnsi" w:hAnsiTheme="minorHAnsi" w:cstheme="minorBidi"/>
                <w:noProof/>
                <w:kern w:val="2"/>
                <w:szCs w:val="24"/>
                <w14:ligatures w14:val="standardContextual"/>
              </w:rPr>
              <w:tab/>
            </w:r>
            <w:r w:rsidRPr="00913C3F">
              <w:rPr>
                <w:rStyle w:val="Hyperlink"/>
                <w:noProof/>
              </w:rPr>
              <w:t>Валидација</w:t>
            </w:r>
            <w:r>
              <w:rPr>
                <w:noProof/>
                <w:webHidden/>
              </w:rPr>
              <w:tab/>
            </w:r>
            <w:r>
              <w:rPr>
                <w:noProof/>
                <w:webHidden/>
              </w:rPr>
              <w:fldChar w:fldCharType="begin"/>
            </w:r>
            <w:r>
              <w:rPr>
                <w:noProof/>
                <w:webHidden/>
              </w:rPr>
              <w:instrText xml:space="preserve"> PAGEREF _Toc198390753 \h </w:instrText>
            </w:r>
          </w:ins>
          <w:r>
            <w:rPr>
              <w:noProof/>
              <w:webHidden/>
            </w:rPr>
          </w:r>
          <w:r>
            <w:rPr>
              <w:noProof/>
              <w:webHidden/>
            </w:rPr>
            <w:fldChar w:fldCharType="separate"/>
          </w:r>
          <w:r w:rsidR="00865AF7">
            <w:rPr>
              <w:noProof/>
              <w:webHidden/>
            </w:rPr>
            <w:t>15</w:t>
          </w:r>
          <w:ins w:id="137" w:author="Nikola Mitic" w:date="2025-05-17T16:12:00Z" w16du:dateUtc="2025-05-17T14:12:00Z">
            <w:r>
              <w:rPr>
                <w:noProof/>
                <w:webHidden/>
              </w:rPr>
              <w:fldChar w:fldCharType="end"/>
            </w:r>
            <w:r w:rsidRPr="00913C3F">
              <w:rPr>
                <w:rStyle w:val="Hyperlink"/>
                <w:noProof/>
              </w:rPr>
              <w:fldChar w:fldCharType="end"/>
            </w:r>
          </w:ins>
        </w:p>
        <w:p w14:paraId="0024BC3E" w14:textId="537A1C39" w:rsidR="00C5782A" w:rsidRDefault="00C5782A">
          <w:pPr>
            <w:pStyle w:val="TOC2"/>
            <w:tabs>
              <w:tab w:val="left" w:pos="960"/>
              <w:tab w:val="right" w:leader="dot" w:pos="9350"/>
            </w:tabs>
            <w:rPr>
              <w:ins w:id="138" w:author="Nikola Mitic" w:date="2025-05-17T16:12:00Z" w16du:dateUtc="2025-05-17T14:12:00Z"/>
              <w:rFonts w:asciiTheme="minorHAnsi" w:hAnsiTheme="minorHAnsi" w:cstheme="minorBidi"/>
              <w:noProof/>
              <w:kern w:val="2"/>
              <w:szCs w:val="24"/>
              <w14:ligatures w14:val="standardContextual"/>
            </w:rPr>
          </w:pPr>
          <w:ins w:id="139"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"_Toc198390754"</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3.5.</w:t>
            </w:r>
            <w:r>
              <w:rPr>
                <w:rFonts w:asciiTheme="minorHAnsi" w:hAnsiTheme="minorHAnsi" w:cstheme="minorBidi"/>
                <w:noProof/>
                <w:kern w:val="2"/>
                <w:szCs w:val="24"/>
                <w14:ligatures w14:val="standardContextual"/>
              </w:rPr>
              <w:tab/>
            </w:r>
            <w:r w:rsidRPr="00913C3F">
              <w:rPr>
                <w:rStyle w:val="Hyperlink"/>
                <w:noProof/>
                <w:lang w:val="en-US"/>
              </w:rPr>
              <w:t xml:space="preserve">MVC </w:t>
            </w:r>
            <w:r w:rsidRPr="00913C3F">
              <w:rPr>
                <w:rStyle w:val="Hyperlink"/>
                <w:noProof/>
              </w:rPr>
              <w:t>архитектура</w:t>
            </w:r>
            <w:r>
              <w:rPr>
                <w:noProof/>
                <w:webHidden/>
              </w:rPr>
              <w:tab/>
            </w:r>
            <w:r>
              <w:rPr>
                <w:noProof/>
                <w:webHidden/>
              </w:rPr>
              <w:fldChar w:fldCharType="begin"/>
            </w:r>
            <w:r>
              <w:rPr>
                <w:noProof/>
                <w:webHidden/>
              </w:rPr>
              <w:instrText xml:space="preserve"> PAGEREF _Toc198390754 \h </w:instrText>
            </w:r>
          </w:ins>
          <w:r>
            <w:rPr>
              <w:noProof/>
              <w:webHidden/>
            </w:rPr>
          </w:r>
          <w:r>
            <w:rPr>
              <w:noProof/>
              <w:webHidden/>
            </w:rPr>
            <w:fldChar w:fldCharType="separate"/>
          </w:r>
          <w:r w:rsidR="00865AF7">
            <w:rPr>
              <w:noProof/>
              <w:webHidden/>
            </w:rPr>
            <w:t>16</w:t>
          </w:r>
          <w:ins w:id="140" w:author="Nikola Mitic" w:date="2025-05-17T16:12:00Z" w16du:dateUtc="2025-05-17T14:12:00Z">
            <w:r>
              <w:rPr>
                <w:noProof/>
                <w:webHidden/>
              </w:rPr>
              <w:fldChar w:fldCharType="end"/>
            </w:r>
            <w:r w:rsidRPr="00913C3F">
              <w:rPr>
                <w:rStyle w:val="Hyperlink"/>
                <w:noProof/>
              </w:rPr>
              <w:fldChar w:fldCharType="end"/>
            </w:r>
          </w:ins>
        </w:p>
        <w:p w14:paraId="1C5650BF" w14:textId="345F3BA1" w:rsidR="00C5782A" w:rsidRDefault="00C5782A">
          <w:pPr>
            <w:pStyle w:val="TOC2"/>
            <w:tabs>
              <w:tab w:val="left" w:pos="960"/>
              <w:tab w:val="right" w:leader="dot" w:pos="9350"/>
            </w:tabs>
            <w:rPr>
              <w:ins w:id="141" w:author="Nikola Mitic" w:date="2025-05-17T16:12:00Z" w16du:dateUtc="2025-05-17T14:12:00Z"/>
              <w:rFonts w:asciiTheme="minorHAnsi" w:hAnsiTheme="minorHAnsi" w:cstheme="minorBidi"/>
              <w:noProof/>
              <w:kern w:val="2"/>
              <w:szCs w:val="24"/>
              <w14:ligatures w14:val="standardContextual"/>
            </w:rPr>
          </w:pPr>
          <w:ins w:id="142"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3.6.</w:t>
            </w:r>
            <w:r>
              <w:rPr>
                <w:rFonts w:asciiTheme="minorHAnsi" w:hAnsiTheme="minorHAnsi" w:cstheme="minorBidi"/>
                <w:noProof/>
                <w:kern w:val="2"/>
                <w:szCs w:val="24"/>
                <w14:ligatures w14:val="standardContextual"/>
              </w:rPr>
              <w:tab/>
            </w:r>
            <w:r w:rsidRPr="00913C3F">
              <w:rPr>
                <w:rStyle w:val="Hyperlink"/>
                <w:noProof/>
                <w:lang w:val="en-US"/>
              </w:rPr>
              <w:t>Redis</w:t>
            </w:r>
            <w:r>
              <w:rPr>
                <w:noProof/>
                <w:webHidden/>
              </w:rPr>
              <w:tab/>
            </w:r>
            <w:r>
              <w:rPr>
                <w:noProof/>
                <w:webHidden/>
              </w:rPr>
              <w:fldChar w:fldCharType="begin"/>
            </w:r>
            <w:r>
              <w:rPr>
                <w:noProof/>
                <w:webHidden/>
              </w:rPr>
              <w:instrText xml:space="preserve"> PAGEREF _Toc198390755 \h </w:instrText>
            </w:r>
          </w:ins>
          <w:r>
            <w:rPr>
              <w:noProof/>
              <w:webHidden/>
            </w:rPr>
          </w:r>
          <w:r>
            <w:rPr>
              <w:noProof/>
              <w:webHidden/>
            </w:rPr>
            <w:fldChar w:fldCharType="separate"/>
          </w:r>
          <w:r w:rsidR="00865AF7">
            <w:rPr>
              <w:noProof/>
              <w:webHidden/>
            </w:rPr>
            <w:t>17</w:t>
          </w:r>
          <w:ins w:id="143" w:author="Nikola Mitic" w:date="2025-05-17T16:12:00Z" w16du:dateUtc="2025-05-17T14:12:00Z">
            <w:r>
              <w:rPr>
                <w:noProof/>
                <w:webHidden/>
              </w:rPr>
              <w:fldChar w:fldCharType="end"/>
            </w:r>
            <w:r w:rsidRPr="00913C3F">
              <w:rPr>
                <w:rStyle w:val="Hyperlink"/>
                <w:noProof/>
              </w:rPr>
              <w:fldChar w:fldCharType="end"/>
            </w:r>
          </w:ins>
        </w:p>
        <w:p w14:paraId="36646809" w14:textId="62949FC1" w:rsidR="00C5782A" w:rsidRDefault="00C5782A">
          <w:pPr>
            <w:pStyle w:val="TOC2"/>
            <w:tabs>
              <w:tab w:val="left" w:pos="960"/>
              <w:tab w:val="right" w:leader="dot" w:pos="9350"/>
            </w:tabs>
            <w:rPr>
              <w:ins w:id="144" w:author="Nikola Mitic" w:date="2025-05-17T16:12:00Z" w16du:dateUtc="2025-05-17T14:12:00Z"/>
              <w:rFonts w:asciiTheme="minorHAnsi" w:hAnsiTheme="minorHAnsi" w:cstheme="minorBidi"/>
              <w:noProof/>
              <w:kern w:val="2"/>
              <w:szCs w:val="24"/>
              <w14:ligatures w14:val="standardContextual"/>
            </w:rPr>
          </w:pPr>
          <w:ins w:id="14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3.7.</w:t>
            </w:r>
            <w:r>
              <w:rPr>
                <w:rFonts w:asciiTheme="minorHAnsi" w:hAnsiTheme="minorHAnsi" w:cstheme="minorBidi"/>
                <w:noProof/>
                <w:kern w:val="2"/>
                <w:szCs w:val="24"/>
                <w14:ligatures w14:val="standardContextual"/>
              </w:rPr>
              <w:tab/>
            </w:r>
            <w:r w:rsidRPr="00913C3F">
              <w:rPr>
                <w:rStyle w:val="Hyperlink"/>
                <w:noProof/>
                <w:lang w:val="en-US"/>
              </w:rPr>
              <w:t>Homestead</w:t>
            </w:r>
            <w:r>
              <w:rPr>
                <w:noProof/>
                <w:webHidden/>
              </w:rPr>
              <w:tab/>
            </w:r>
            <w:r>
              <w:rPr>
                <w:noProof/>
                <w:webHidden/>
              </w:rPr>
              <w:fldChar w:fldCharType="begin"/>
            </w:r>
            <w:r>
              <w:rPr>
                <w:noProof/>
                <w:webHidden/>
              </w:rPr>
              <w:instrText xml:space="preserve"> PAGEREF _Toc198390756 \h </w:instrText>
            </w:r>
          </w:ins>
          <w:r>
            <w:rPr>
              <w:noProof/>
              <w:webHidden/>
            </w:rPr>
          </w:r>
          <w:r>
            <w:rPr>
              <w:noProof/>
              <w:webHidden/>
            </w:rPr>
            <w:fldChar w:fldCharType="separate"/>
          </w:r>
          <w:r w:rsidR="00865AF7">
            <w:rPr>
              <w:noProof/>
              <w:webHidden/>
            </w:rPr>
            <w:t>18</w:t>
          </w:r>
          <w:ins w:id="146" w:author="Nikola Mitic" w:date="2025-05-17T16:12:00Z" w16du:dateUtc="2025-05-17T14:12:00Z">
            <w:r>
              <w:rPr>
                <w:noProof/>
                <w:webHidden/>
              </w:rPr>
              <w:fldChar w:fldCharType="end"/>
            </w:r>
            <w:r w:rsidRPr="00913C3F">
              <w:rPr>
                <w:rStyle w:val="Hyperlink"/>
                <w:noProof/>
              </w:rPr>
              <w:fldChar w:fldCharType="end"/>
            </w:r>
          </w:ins>
        </w:p>
        <w:p w14:paraId="44F7EF6B" w14:textId="6DA16AF5" w:rsidR="00C5782A" w:rsidRDefault="00C5782A">
          <w:pPr>
            <w:pStyle w:val="TOC1"/>
            <w:tabs>
              <w:tab w:val="left" w:pos="440"/>
              <w:tab w:val="right" w:leader="dot" w:pos="9350"/>
            </w:tabs>
            <w:rPr>
              <w:ins w:id="147" w:author="Nikola Mitic" w:date="2025-05-17T16:12:00Z" w16du:dateUtc="2025-05-17T14:12:00Z"/>
              <w:rFonts w:asciiTheme="minorHAnsi" w:eastAsiaTheme="minorEastAsia" w:hAnsiTheme="minorHAnsi"/>
              <w:noProof/>
              <w:szCs w:val="24"/>
            </w:rPr>
          </w:pPr>
          <w:ins w:id="14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4.</w:t>
            </w:r>
            <w:r>
              <w:rPr>
                <w:rFonts w:asciiTheme="minorHAnsi" w:eastAsiaTheme="minorEastAsia" w:hAnsiTheme="minorHAnsi"/>
                <w:noProof/>
                <w:szCs w:val="24"/>
              </w:rPr>
              <w:tab/>
            </w:r>
            <w:r w:rsidRPr="00913C3F">
              <w:rPr>
                <w:rStyle w:val="Hyperlink"/>
                <w:noProof/>
                <w:lang w:val="en-US"/>
              </w:rPr>
              <w:t>ELOQUENT ORM</w:t>
            </w:r>
            <w:r>
              <w:rPr>
                <w:noProof/>
                <w:webHidden/>
              </w:rPr>
              <w:tab/>
            </w:r>
            <w:r>
              <w:rPr>
                <w:noProof/>
                <w:webHidden/>
              </w:rPr>
              <w:fldChar w:fldCharType="begin"/>
            </w:r>
            <w:r>
              <w:rPr>
                <w:noProof/>
                <w:webHidden/>
              </w:rPr>
              <w:instrText xml:space="preserve"> PAGEREF _Toc198390757 \h </w:instrText>
            </w:r>
          </w:ins>
          <w:r>
            <w:rPr>
              <w:noProof/>
              <w:webHidden/>
            </w:rPr>
          </w:r>
          <w:r>
            <w:rPr>
              <w:noProof/>
              <w:webHidden/>
            </w:rPr>
            <w:fldChar w:fldCharType="separate"/>
          </w:r>
          <w:r w:rsidR="00865AF7">
            <w:rPr>
              <w:noProof/>
              <w:webHidden/>
            </w:rPr>
            <w:t>20</w:t>
          </w:r>
          <w:ins w:id="149" w:author="Nikola Mitic" w:date="2025-05-17T16:12:00Z" w16du:dateUtc="2025-05-17T14:12:00Z">
            <w:r>
              <w:rPr>
                <w:noProof/>
                <w:webHidden/>
              </w:rPr>
              <w:fldChar w:fldCharType="end"/>
            </w:r>
            <w:r w:rsidRPr="00913C3F">
              <w:rPr>
                <w:rStyle w:val="Hyperlink"/>
                <w:noProof/>
              </w:rPr>
              <w:fldChar w:fldCharType="end"/>
            </w:r>
          </w:ins>
        </w:p>
        <w:p w14:paraId="76A8C704" w14:textId="2F94D74D" w:rsidR="00C5782A" w:rsidRDefault="00C5782A">
          <w:pPr>
            <w:pStyle w:val="TOC2"/>
            <w:tabs>
              <w:tab w:val="left" w:pos="960"/>
              <w:tab w:val="right" w:leader="dot" w:pos="9350"/>
            </w:tabs>
            <w:rPr>
              <w:ins w:id="150" w:author="Nikola Mitic" w:date="2025-05-17T16:12:00Z" w16du:dateUtc="2025-05-17T14:12:00Z"/>
              <w:rFonts w:asciiTheme="minorHAnsi" w:hAnsiTheme="minorHAnsi" w:cstheme="minorBidi"/>
              <w:noProof/>
              <w:kern w:val="2"/>
              <w:szCs w:val="24"/>
              <w14:ligatures w14:val="standardContextual"/>
            </w:rPr>
          </w:pPr>
          <w:ins w:id="151"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4.2.</w:t>
            </w:r>
            <w:r>
              <w:rPr>
                <w:rFonts w:asciiTheme="minorHAnsi" w:hAnsiTheme="minorHAnsi" w:cstheme="minorBidi"/>
                <w:noProof/>
                <w:kern w:val="2"/>
                <w:szCs w:val="24"/>
                <w14:ligatures w14:val="standardContextual"/>
              </w:rPr>
              <w:tab/>
            </w:r>
            <w:r w:rsidRPr="00913C3F">
              <w:rPr>
                <w:rStyle w:val="Hyperlink"/>
                <w:noProof/>
              </w:rPr>
              <w:t>Историја</w:t>
            </w:r>
            <w:r>
              <w:rPr>
                <w:noProof/>
                <w:webHidden/>
              </w:rPr>
              <w:tab/>
            </w:r>
            <w:r>
              <w:rPr>
                <w:noProof/>
                <w:webHidden/>
              </w:rPr>
              <w:fldChar w:fldCharType="begin"/>
            </w:r>
            <w:r>
              <w:rPr>
                <w:noProof/>
                <w:webHidden/>
              </w:rPr>
              <w:instrText xml:space="preserve"> PAGEREF _Toc198390758 \h </w:instrText>
            </w:r>
          </w:ins>
          <w:r>
            <w:rPr>
              <w:noProof/>
              <w:webHidden/>
            </w:rPr>
          </w:r>
          <w:r>
            <w:rPr>
              <w:noProof/>
              <w:webHidden/>
            </w:rPr>
            <w:fldChar w:fldCharType="separate"/>
          </w:r>
          <w:r w:rsidR="00865AF7">
            <w:rPr>
              <w:noProof/>
              <w:webHidden/>
            </w:rPr>
            <w:t>20</w:t>
          </w:r>
          <w:ins w:id="152" w:author="Nikola Mitic" w:date="2025-05-17T16:12:00Z" w16du:dateUtc="2025-05-17T14:12:00Z">
            <w:r>
              <w:rPr>
                <w:noProof/>
                <w:webHidden/>
              </w:rPr>
              <w:fldChar w:fldCharType="end"/>
            </w:r>
            <w:r w:rsidRPr="00913C3F">
              <w:rPr>
                <w:rStyle w:val="Hyperlink"/>
                <w:noProof/>
              </w:rPr>
              <w:fldChar w:fldCharType="end"/>
            </w:r>
          </w:ins>
        </w:p>
        <w:p w14:paraId="43E7DAEA" w14:textId="34865A75" w:rsidR="00C5782A" w:rsidRDefault="00C5782A">
          <w:pPr>
            <w:pStyle w:val="TOC2"/>
            <w:tabs>
              <w:tab w:val="left" w:pos="960"/>
              <w:tab w:val="right" w:leader="dot" w:pos="9350"/>
            </w:tabs>
            <w:rPr>
              <w:ins w:id="153" w:author="Nikola Mitic" w:date="2025-05-17T16:12:00Z" w16du:dateUtc="2025-05-17T14:12:00Z"/>
              <w:rFonts w:asciiTheme="minorHAnsi" w:hAnsiTheme="minorHAnsi" w:cstheme="minorBidi"/>
              <w:noProof/>
              <w:kern w:val="2"/>
              <w:szCs w:val="24"/>
              <w14:ligatures w14:val="standardContextual"/>
            </w:rPr>
          </w:pPr>
          <w:ins w:id="154"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"_Toc198390759"</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4.3.</w:t>
            </w:r>
            <w:r>
              <w:rPr>
                <w:rFonts w:asciiTheme="minorHAnsi" w:hAnsiTheme="minorHAnsi" w:cstheme="minorBidi"/>
                <w:noProof/>
                <w:kern w:val="2"/>
                <w:szCs w:val="24"/>
                <w14:ligatures w14:val="standardContextual"/>
              </w:rPr>
              <w:tab/>
            </w:r>
            <w:r w:rsidRPr="00913C3F">
              <w:rPr>
                <w:rStyle w:val="Hyperlink"/>
                <w:noProof/>
              </w:rPr>
              <w:t>Опште</w:t>
            </w:r>
            <w:r>
              <w:rPr>
                <w:noProof/>
                <w:webHidden/>
              </w:rPr>
              <w:tab/>
            </w:r>
            <w:r>
              <w:rPr>
                <w:noProof/>
                <w:webHidden/>
              </w:rPr>
              <w:fldChar w:fldCharType="begin"/>
            </w:r>
            <w:r>
              <w:rPr>
                <w:noProof/>
                <w:webHidden/>
              </w:rPr>
              <w:instrText xml:space="preserve"> PAGEREF _Toc198390759 \h </w:instrText>
            </w:r>
          </w:ins>
          <w:r>
            <w:rPr>
              <w:noProof/>
              <w:webHidden/>
            </w:rPr>
          </w:r>
          <w:r>
            <w:rPr>
              <w:noProof/>
              <w:webHidden/>
            </w:rPr>
            <w:fldChar w:fldCharType="separate"/>
          </w:r>
          <w:r w:rsidR="00865AF7">
            <w:rPr>
              <w:noProof/>
              <w:webHidden/>
            </w:rPr>
            <w:t>21</w:t>
          </w:r>
          <w:ins w:id="155" w:author="Nikola Mitic" w:date="2025-05-17T16:12:00Z" w16du:dateUtc="2025-05-17T14:12:00Z">
            <w:r>
              <w:rPr>
                <w:noProof/>
                <w:webHidden/>
              </w:rPr>
              <w:fldChar w:fldCharType="end"/>
            </w:r>
            <w:r w:rsidRPr="00913C3F">
              <w:rPr>
                <w:rStyle w:val="Hyperlink"/>
                <w:noProof/>
              </w:rPr>
              <w:fldChar w:fldCharType="end"/>
            </w:r>
          </w:ins>
        </w:p>
        <w:p w14:paraId="30C62397" w14:textId="0ACF4EF5" w:rsidR="00C5782A" w:rsidRDefault="00C5782A">
          <w:pPr>
            <w:pStyle w:val="TOC2"/>
            <w:tabs>
              <w:tab w:val="left" w:pos="960"/>
              <w:tab w:val="right" w:leader="dot" w:pos="9350"/>
            </w:tabs>
            <w:rPr>
              <w:ins w:id="156" w:author="Nikola Mitic" w:date="2025-05-17T16:12:00Z" w16du:dateUtc="2025-05-17T14:12:00Z"/>
              <w:rFonts w:asciiTheme="minorHAnsi" w:hAnsiTheme="minorHAnsi" w:cstheme="minorBidi"/>
              <w:noProof/>
              <w:kern w:val="2"/>
              <w:szCs w:val="24"/>
              <w14:ligatures w14:val="standardContextual"/>
            </w:rPr>
          </w:pPr>
          <w:ins w:id="157"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"_Toc198390760"</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4.4.</w:t>
            </w:r>
            <w:r>
              <w:rPr>
                <w:rFonts w:asciiTheme="minorHAnsi" w:hAnsiTheme="minorHAnsi" w:cstheme="minorBidi"/>
                <w:noProof/>
                <w:kern w:val="2"/>
                <w:szCs w:val="24"/>
                <w14:ligatures w14:val="standardContextual"/>
              </w:rPr>
              <w:tab/>
            </w:r>
            <w:r w:rsidRPr="00913C3F">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_Toc198390760 \h </w:instrText>
            </w:r>
          </w:ins>
          <w:r>
            <w:rPr>
              <w:noProof/>
              <w:webHidden/>
            </w:rPr>
          </w:r>
          <w:r>
            <w:rPr>
              <w:noProof/>
              <w:webHidden/>
            </w:rPr>
            <w:fldChar w:fldCharType="separate"/>
          </w:r>
          <w:r w:rsidR="00865AF7">
            <w:rPr>
              <w:noProof/>
              <w:webHidden/>
            </w:rPr>
            <w:t>22</w:t>
          </w:r>
          <w:ins w:id="158" w:author="Nikola Mitic" w:date="2025-05-17T16:12:00Z" w16du:dateUtc="2025-05-17T14:12:00Z">
            <w:r>
              <w:rPr>
                <w:noProof/>
                <w:webHidden/>
              </w:rPr>
              <w:fldChar w:fldCharType="end"/>
            </w:r>
            <w:r w:rsidRPr="00913C3F">
              <w:rPr>
                <w:rStyle w:val="Hyperlink"/>
                <w:noProof/>
              </w:rPr>
              <w:fldChar w:fldCharType="end"/>
            </w:r>
          </w:ins>
        </w:p>
        <w:p w14:paraId="3C5036DD" w14:textId="0B90D2B9" w:rsidR="00C5782A" w:rsidRDefault="00C5782A">
          <w:pPr>
            <w:pStyle w:val="TOC1"/>
            <w:tabs>
              <w:tab w:val="left" w:pos="440"/>
              <w:tab w:val="right" w:leader="dot" w:pos="9350"/>
            </w:tabs>
            <w:rPr>
              <w:ins w:id="159" w:author="Nikola Mitic" w:date="2025-05-17T16:12:00Z" w16du:dateUtc="2025-05-17T14:12:00Z"/>
              <w:rFonts w:asciiTheme="minorHAnsi" w:eastAsiaTheme="minorEastAsia" w:hAnsiTheme="minorHAnsi"/>
              <w:noProof/>
              <w:szCs w:val="24"/>
            </w:rPr>
          </w:pPr>
          <w:ins w:id="160"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"_Toc198390761"</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5.</w:t>
            </w:r>
            <w:r>
              <w:rPr>
                <w:rFonts w:asciiTheme="minorHAnsi" w:eastAsiaTheme="minorEastAsia" w:hAnsiTheme="minorHAnsi"/>
                <w:noProof/>
                <w:szCs w:val="24"/>
              </w:rPr>
              <w:tab/>
            </w:r>
            <w:r w:rsidRPr="00913C3F">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_Toc198390761 \h </w:instrText>
            </w:r>
          </w:ins>
          <w:r>
            <w:rPr>
              <w:noProof/>
              <w:webHidden/>
            </w:rPr>
          </w:r>
          <w:r>
            <w:rPr>
              <w:noProof/>
              <w:webHidden/>
            </w:rPr>
            <w:fldChar w:fldCharType="separate"/>
          </w:r>
          <w:r w:rsidR="00865AF7">
            <w:rPr>
              <w:noProof/>
              <w:webHidden/>
            </w:rPr>
            <w:t>25</w:t>
          </w:r>
          <w:ins w:id="161" w:author="Nikola Mitic" w:date="2025-05-17T16:12:00Z" w16du:dateUtc="2025-05-17T14:12:00Z">
            <w:r>
              <w:rPr>
                <w:noProof/>
                <w:webHidden/>
              </w:rPr>
              <w:fldChar w:fldCharType="end"/>
            </w:r>
            <w:r w:rsidRPr="00913C3F">
              <w:rPr>
                <w:rStyle w:val="Hyperlink"/>
                <w:noProof/>
              </w:rPr>
              <w:fldChar w:fldCharType="end"/>
            </w:r>
          </w:ins>
        </w:p>
        <w:p w14:paraId="6C55A269" w14:textId="28019936" w:rsidR="00C5782A" w:rsidRDefault="00C5782A">
          <w:pPr>
            <w:pStyle w:val="TOC2"/>
            <w:tabs>
              <w:tab w:val="left" w:pos="960"/>
              <w:tab w:val="right" w:leader="dot" w:pos="9350"/>
            </w:tabs>
            <w:rPr>
              <w:ins w:id="162" w:author="Nikola Mitic" w:date="2025-05-17T16:12:00Z" w16du:dateUtc="2025-05-17T14:12:00Z"/>
              <w:rFonts w:asciiTheme="minorHAnsi" w:hAnsiTheme="minorHAnsi" w:cstheme="minorBidi"/>
              <w:noProof/>
              <w:kern w:val="2"/>
              <w:szCs w:val="24"/>
              <w14:ligatures w14:val="standardContextual"/>
            </w:rPr>
          </w:pPr>
          <w:ins w:id="16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"_Toc198390762"</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5.2.</w:t>
            </w:r>
            <w:r>
              <w:rPr>
                <w:rFonts w:asciiTheme="minorHAnsi" w:hAnsiTheme="minorHAnsi" w:cstheme="minorBidi"/>
                <w:noProof/>
                <w:kern w:val="2"/>
                <w:szCs w:val="24"/>
                <w14:ligatures w14:val="standardContextual"/>
              </w:rPr>
              <w:tab/>
            </w:r>
            <w:r w:rsidRPr="00913C3F">
              <w:rPr>
                <w:rStyle w:val="Hyperlink"/>
                <w:noProof/>
              </w:rPr>
              <w:t>Архитектура апликације</w:t>
            </w:r>
            <w:r>
              <w:rPr>
                <w:noProof/>
                <w:webHidden/>
              </w:rPr>
              <w:tab/>
            </w:r>
            <w:r>
              <w:rPr>
                <w:noProof/>
                <w:webHidden/>
              </w:rPr>
              <w:fldChar w:fldCharType="begin"/>
            </w:r>
            <w:r>
              <w:rPr>
                <w:noProof/>
                <w:webHidden/>
              </w:rPr>
              <w:instrText xml:space="preserve"> PAGEREF _Toc198390762 \h </w:instrText>
            </w:r>
          </w:ins>
          <w:r>
            <w:rPr>
              <w:noProof/>
              <w:webHidden/>
            </w:rPr>
          </w:r>
          <w:r>
            <w:rPr>
              <w:noProof/>
              <w:webHidden/>
            </w:rPr>
            <w:fldChar w:fldCharType="separate"/>
          </w:r>
          <w:r w:rsidR="00865AF7">
            <w:rPr>
              <w:noProof/>
              <w:webHidden/>
            </w:rPr>
            <w:t>25</w:t>
          </w:r>
          <w:ins w:id="164" w:author="Nikola Mitic" w:date="2025-05-17T16:12:00Z" w16du:dateUtc="2025-05-17T14:12:00Z">
            <w:r>
              <w:rPr>
                <w:noProof/>
                <w:webHidden/>
              </w:rPr>
              <w:fldChar w:fldCharType="end"/>
            </w:r>
            <w:r w:rsidRPr="00913C3F">
              <w:rPr>
                <w:rStyle w:val="Hyperlink"/>
                <w:noProof/>
              </w:rPr>
              <w:fldChar w:fldCharType="end"/>
            </w:r>
          </w:ins>
        </w:p>
        <w:p w14:paraId="2C448617" w14:textId="49CD5E29" w:rsidR="00C5782A" w:rsidRDefault="00C5782A">
          <w:pPr>
            <w:pStyle w:val="TOC2"/>
            <w:tabs>
              <w:tab w:val="left" w:pos="960"/>
              <w:tab w:val="right" w:leader="dot" w:pos="9350"/>
            </w:tabs>
            <w:rPr>
              <w:ins w:id="165" w:author="Nikola Mitic" w:date="2025-05-17T16:12:00Z" w16du:dateUtc="2025-05-17T14:12:00Z"/>
              <w:rFonts w:asciiTheme="minorHAnsi" w:hAnsiTheme="minorHAnsi" w:cstheme="minorBidi"/>
              <w:noProof/>
              <w:kern w:val="2"/>
              <w:szCs w:val="24"/>
              <w14:ligatures w14:val="standardContextual"/>
            </w:rPr>
          </w:pPr>
          <w:ins w:id="16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"_Toc198390763"</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5.3.</w:t>
            </w:r>
            <w:r>
              <w:rPr>
                <w:rFonts w:asciiTheme="minorHAnsi" w:hAnsiTheme="minorHAnsi" w:cstheme="minorBidi"/>
                <w:noProof/>
                <w:kern w:val="2"/>
                <w:szCs w:val="24"/>
                <w14:ligatures w14:val="standardContextual"/>
              </w:rPr>
              <w:tab/>
            </w:r>
            <w:r w:rsidRPr="00913C3F">
              <w:rPr>
                <w:rStyle w:val="Hyperlink"/>
                <w:noProof/>
                <w:lang w:val="en-US"/>
              </w:rPr>
              <w:t>MySQL</w:t>
            </w:r>
            <w:r>
              <w:rPr>
                <w:noProof/>
                <w:webHidden/>
              </w:rPr>
              <w:tab/>
            </w:r>
            <w:r>
              <w:rPr>
                <w:noProof/>
                <w:webHidden/>
              </w:rPr>
              <w:fldChar w:fldCharType="begin"/>
            </w:r>
            <w:r>
              <w:rPr>
                <w:noProof/>
                <w:webHidden/>
              </w:rPr>
              <w:instrText xml:space="preserve"> PAGEREF _Toc198390763 \h </w:instrText>
            </w:r>
          </w:ins>
          <w:r>
            <w:rPr>
              <w:noProof/>
              <w:webHidden/>
            </w:rPr>
          </w:r>
          <w:r>
            <w:rPr>
              <w:noProof/>
              <w:webHidden/>
            </w:rPr>
            <w:fldChar w:fldCharType="separate"/>
          </w:r>
          <w:r w:rsidR="00865AF7">
            <w:rPr>
              <w:noProof/>
              <w:webHidden/>
            </w:rPr>
            <w:t>26</w:t>
          </w:r>
          <w:ins w:id="167" w:author="Nikola Mitic" w:date="2025-05-17T16:12:00Z" w16du:dateUtc="2025-05-17T14:12:00Z">
            <w:r>
              <w:rPr>
                <w:noProof/>
                <w:webHidden/>
              </w:rPr>
              <w:fldChar w:fldCharType="end"/>
            </w:r>
            <w:r w:rsidRPr="00913C3F">
              <w:rPr>
                <w:rStyle w:val="Hyperlink"/>
                <w:noProof/>
              </w:rPr>
              <w:fldChar w:fldCharType="end"/>
            </w:r>
          </w:ins>
        </w:p>
        <w:p w14:paraId="5BD8E237" w14:textId="76D80169" w:rsidR="00C5782A" w:rsidRDefault="00C5782A">
          <w:pPr>
            <w:pStyle w:val="TOC2"/>
            <w:tabs>
              <w:tab w:val="left" w:pos="960"/>
              <w:tab w:val="right" w:leader="dot" w:pos="9350"/>
            </w:tabs>
            <w:rPr>
              <w:ins w:id="168" w:author="Nikola Mitic" w:date="2025-05-17T16:12:00Z" w16du:dateUtc="2025-05-17T14:12:00Z"/>
              <w:rFonts w:asciiTheme="minorHAnsi" w:hAnsiTheme="minorHAnsi" w:cstheme="minorBidi"/>
              <w:noProof/>
              <w:kern w:val="2"/>
              <w:szCs w:val="24"/>
              <w14:ligatures w14:val="standardContextual"/>
            </w:rPr>
          </w:pPr>
          <w:ins w:id="169"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"_Toc198390764"</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5.4.</w:t>
            </w:r>
            <w:r>
              <w:rPr>
                <w:rFonts w:asciiTheme="minorHAnsi" w:hAnsiTheme="minorHAnsi" w:cstheme="minorBidi"/>
                <w:noProof/>
                <w:kern w:val="2"/>
                <w:szCs w:val="24"/>
                <w14:ligatures w14:val="standardContextual"/>
              </w:rPr>
              <w:tab/>
            </w:r>
            <w:r w:rsidRPr="00913C3F">
              <w:rPr>
                <w:rStyle w:val="Hyperlink"/>
                <w:noProof/>
                <w:lang w:val="en-US"/>
              </w:rPr>
              <w:t>Angular</w:t>
            </w:r>
            <w:r>
              <w:rPr>
                <w:noProof/>
                <w:webHidden/>
              </w:rPr>
              <w:tab/>
            </w:r>
            <w:r>
              <w:rPr>
                <w:noProof/>
                <w:webHidden/>
              </w:rPr>
              <w:fldChar w:fldCharType="begin"/>
            </w:r>
            <w:r>
              <w:rPr>
                <w:noProof/>
                <w:webHidden/>
              </w:rPr>
              <w:instrText xml:space="preserve"> PAGEREF _Toc198390764 \h </w:instrText>
            </w:r>
          </w:ins>
          <w:r>
            <w:rPr>
              <w:noProof/>
              <w:webHidden/>
            </w:rPr>
          </w:r>
          <w:r>
            <w:rPr>
              <w:noProof/>
              <w:webHidden/>
            </w:rPr>
            <w:fldChar w:fldCharType="separate"/>
          </w:r>
          <w:r w:rsidR="00865AF7">
            <w:rPr>
              <w:noProof/>
              <w:webHidden/>
            </w:rPr>
            <w:t>26</w:t>
          </w:r>
          <w:ins w:id="170" w:author="Nikola Mitic" w:date="2025-05-17T16:12:00Z" w16du:dateUtc="2025-05-17T14:12:00Z">
            <w:r>
              <w:rPr>
                <w:noProof/>
                <w:webHidden/>
              </w:rPr>
              <w:fldChar w:fldCharType="end"/>
            </w:r>
            <w:r w:rsidRPr="00913C3F">
              <w:rPr>
                <w:rStyle w:val="Hyperlink"/>
                <w:noProof/>
              </w:rPr>
              <w:fldChar w:fldCharType="end"/>
            </w:r>
          </w:ins>
        </w:p>
        <w:p w14:paraId="2A6B4B39" w14:textId="4126ED4D" w:rsidR="00C5782A" w:rsidRDefault="00C5782A">
          <w:pPr>
            <w:pStyle w:val="TOC2"/>
            <w:tabs>
              <w:tab w:val="left" w:pos="960"/>
              <w:tab w:val="right" w:leader="dot" w:pos="9350"/>
            </w:tabs>
            <w:rPr>
              <w:ins w:id="171" w:author="Nikola Mitic" w:date="2025-05-17T16:12:00Z" w16du:dateUtc="2025-05-17T14:12:00Z"/>
              <w:rFonts w:asciiTheme="minorHAnsi" w:hAnsiTheme="minorHAnsi" w:cstheme="minorBidi"/>
              <w:noProof/>
              <w:kern w:val="2"/>
              <w:szCs w:val="24"/>
              <w14:ligatures w14:val="standardContextual"/>
            </w:rPr>
          </w:pPr>
          <w:ins w:id="172"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lang w:val="en-US"/>
              </w:rPr>
              <w:t>5.5.</w:t>
            </w:r>
            <w:r>
              <w:rPr>
                <w:rFonts w:asciiTheme="minorHAnsi" w:hAnsiTheme="minorHAnsi" w:cstheme="minorBidi"/>
                <w:noProof/>
                <w:kern w:val="2"/>
                <w:szCs w:val="24"/>
                <w14:ligatures w14:val="standardContextual"/>
              </w:rPr>
              <w:tab/>
            </w:r>
            <w:r w:rsidRPr="00913C3F">
              <w:rPr>
                <w:rStyle w:val="Hyperlink"/>
                <w:noProof/>
                <w:lang w:val="en-US"/>
              </w:rPr>
              <w:t>Web Socket</w:t>
            </w:r>
            <w:r>
              <w:rPr>
                <w:noProof/>
                <w:webHidden/>
              </w:rPr>
              <w:tab/>
            </w:r>
            <w:r>
              <w:rPr>
                <w:noProof/>
                <w:webHidden/>
              </w:rPr>
              <w:fldChar w:fldCharType="begin"/>
            </w:r>
            <w:r>
              <w:rPr>
                <w:noProof/>
                <w:webHidden/>
              </w:rPr>
              <w:instrText xml:space="preserve"> PAGEREF _Toc198390765 \h </w:instrText>
            </w:r>
          </w:ins>
          <w:r>
            <w:rPr>
              <w:noProof/>
              <w:webHidden/>
            </w:rPr>
          </w:r>
          <w:r>
            <w:rPr>
              <w:noProof/>
              <w:webHidden/>
            </w:rPr>
            <w:fldChar w:fldCharType="separate"/>
          </w:r>
          <w:r w:rsidR="00865AF7">
            <w:rPr>
              <w:noProof/>
              <w:webHidden/>
            </w:rPr>
            <w:t>28</w:t>
          </w:r>
          <w:ins w:id="173" w:author="Nikola Mitic" w:date="2025-05-17T16:12:00Z" w16du:dateUtc="2025-05-17T14:12:00Z">
            <w:r>
              <w:rPr>
                <w:noProof/>
                <w:webHidden/>
              </w:rPr>
              <w:fldChar w:fldCharType="end"/>
            </w:r>
            <w:r w:rsidRPr="00913C3F">
              <w:rPr>
                <w:rStyle w:val="Hyperlink"/>
                <w:noProof/>
              </w:rPr>
              <w:fldChar w:fldCharType="end"/>
            </w:r>
          </w:ins>
        </w:p>
        <w:p w14:paraId="71318B1E" w14:textId="49A1E4F7" w:rsidR="00C5782A" w:rsidRDefault="00C5782A">
          <w:pPr>
            <w:pStyle w:val="TOC2"/>
            <w:tabs>
              <w:tab w:val="left" w:pos="960"/>
              <w:tab w:val="right" w:leader="dot" w:pos="9350"/>
            </w:tabs>
            <w:rPr>
              <w:ins w:id="174" w:author="Nikola Mitic" w:date="2025-05-17T16:12:00Z" w16du:dateUtc="2025-05-17T14:12:00Z"/>
              <w:rFonts w:asciiTheme="minorHAnsi" w:hAnsiTheme="minorHAnsi" w:cstheme="minorBidi"/>
              <w:noProof/>
              <w:kern w:val="2"/>
              <w:szCs w:val="24"/>
              <w14:ligatures w14:val="standardContextual"/>
            </w:rPr>
          </w:pPr>
          <w:ins w:id="17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5.6.</w:t>
            </w:r>
            <w:r>
              <w:rPr>
                <w:rFonts w:asciiTheme="minorHAnsi" w:hAnsiTheme="minorHAnsi" w:cstheme="minorBidi"/>
                <w:noProof/>
                <w:kern w:val="2"/>
                <w:szCs w:val="24"/>
                <w14:ligatures w14:val="standardContextual"/>
              </w:rPr>
              <w:tab/>
            </w:r>
            <w:r w:rsidRPr="00913C3F">
              <w:rPr>
                <w:rStyle w:val="Hyperlink"/>
                <w:noProof/>
              </w:rPr>
              <w:t>WebStorm</w:t>
            </w:r>
            <w:r>
              <w:rPr>
                <w:noProof/>
                <w:webHidden/>
              </w:rPr>
              <w:tab/>
            </w:r>
            <w:r>
              <w:rPr>
                <w:noProof/>
                <w:webHidden/>
              </w:rPr>
              <w:fldChar w:fldCharType="begin"/>
            </w:r>
            <w:r>
              <w:rPr>
                <w:noProof/>
                <w:webHidden/>
              </w:rPr>
              <w:instrText xml:space="preserve"> PAGEREF _Toc198390766 \h </w:instrText>
            </w:r>
          </w:ins>
          <w:r>
            <w:rPr>
              <w:noProof/>
              <w:webHidden/>
            </w:rPr>
          </w:r>
          <w:r>
            <w:rPr>
              <w:noProof/>
              <w:webHidden/>
            </w:rPr>
            <w:fldChar w:fldCharType="separate"/>
          </w:r>
          <w:r w:rsidR="00865AF7">
            <w:rPr>
              <w:noProof/>
              <w:webHidden/>
            </w:rPr>
            <w:t>30</w:t>
          </w:r>
          <w:ins w:id="176" w:author="Nikola Mitic" w:date="2025-05-17T16:12:00Z" w16du:dateUtc="2025-05-17T14:12:00Z">
            <w:r>
              <w:rPr>
                <w:noProof/>
                <w:webHidden/>
              </w:rPr>
              <w:fldChar w:fldCharType="end"/>
            </w:r>
            <w:r w:rsidRPr="00913C3F">
              <w:rPr>
                <w:rStyle w:val="Hyperlink"/>
                <w:noProof/>
              </w:rPr>
              <w:fldChar w:fldCharType="end"/>
            </w:r>
          </w:ins>
        </w:p>
        <w:p w14:paraId="14B2EDB2" w14:textId="570A825A" w:rsidR="00C5782A" w:rsidRDefault="00C5782A">
          <w:pPr>
            <w:pStyle w:val="TOC2"/>
            <w:tabs>
              <w:tab w:val="left" w:pos="960"/>
              <w:tab w:val="right" w:leader="dot" w:pos="9350"/>
            </w:tabs>
            <w:rPr>
              <w:ins w:id="177" w:author="Nikola Mitic" w:date="2025-05-17T16:12:00Z" w16du:dateUtc="2025-05-17T14:12:00Z"/>
              <w:rFonts w:asciiTheme="minorHAnsi" w:hAnsiTheme="minorHAnsi" w:cstheme="minorBidi"/>
              <w:noProof/>
              <w:kern w:val="2"/>
              <w:szCs w:val="24"/>
              <w14:ligatures w14:val="standardContextual"/>
            </w:rPr>
          </w:pPr>
          <w:ins w:id="17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5.7.</w:t>
            </w:r>
            <w:r>
              <w:rPr>
                <w:rFonts w:asciiTheme="minorHAnsi" w:hAnsiTheme="minorHAnsi" w:cstheme="minorBidi"/>
                <w:noProof/>
                <w:kern w:val="2"/>
                <w:szCs w:val="24"/>
                <w14:ligatures w14:val="standardContextual"/>
              </w:rPr>
              <w:tab/>
            </w:r>
            <w:r w:rsidRPr="00913C3F">
              <w:rPr>
                <w:rStyle w:val="Hyperlink"/>
                <w:noProof/>
              </w:rPr>
              <w:t>PhpStorm</w:t>
            </w:r>
            <w:r>
              <w:rPr>
                <w:noProof/>
                <w:webHidden/>
              </w:rPr>
              <w:tab/>
            </w:r>
            <w:r>
              <w:rPr>
                <w:noProof/>
                <w:webHidden/>
              </w:rPr>
              <w:fldChar w:fldCharType="begin"/>
            </w:r>
            <w:r>
              <w:rPr>
                <w:noProof/>
                <w:webHidden/>
              </w:rPr>
              <w:instrText xml:space="preserve"> PAGEREF _Toc198390767 \h </w:instrText>
            </w:r>
          </w:ins>
          <w:r>
            <w:rPr>
              <w:noProof/>
              <w:webHidden/>
            </w:rPr>
          </w:r>
          <w:r>
            <w:rPr>
              <w:noProof/>
              <w:webHidden/>
            </w:rPr>
            <w:fldChar w:fldCharType="separate"/>
          </w:r>
          <w:r w:rsidR="00865AF7">
            <w:rPr>
              <w:noProof/>
              <w:webHidden/>
            </w:rPr>
            <w:t>30</w:t>
          </w:r>
          <w:ins w:id="179" w:author="Nikola Mitic" w:date="2025-05-17T16:12:00Z" w16du:dateUtc="2025-05-17T14:12:00Z">
            <w:r>
              <w:rPr>
                <w:noProof/>
                <w:webHidden/>
              </w:rPr>
              <w:fldChar w:fldCharType="end"/>
            </w:r>
            <w:r w:rsidRPr="00913C3F">
              <w:rPr>
                <w:rStyle w:val="Hyperlink"/>
                <w:noProof/>
              </w:rPr>
              <w:fldChar w:fldCharType="end"/>
            </w:r>
          </w:ins>
        </w:p>
        <w:p w14:paraId="2F557971" w14:textId="7728E17A" w:rsidR="00C5782A" w:rsidRDefault="00C5782A">
          <w:pPr>
            <w:pStyle w:val="TOC2"/>
            <w:tabs>
              <w:tab w:val="left" w:pos="960"/>
              <w:tab w:val="right" w:leader="dot" w:pos="9350"/>
            </w:tabs>
            <w:rPr>
              <w:ins w:id="180" w:author="Nikola Mitic" w:date="2025-05-17T16:12:00Z" w16du:dateUtc="2025-05-17T14:12:00Z"/>
              <w:rFonts w:asciiTheme="minorHAnsi" w:hAnsiTheme="minorHAnsi" w:cstheme="minorBidi"/>
              <w:noProof/>
              <w:kern w:val="2"/>
              <w:szCs w:val="24"/>
              <w14:ligatures w14:val="standardContextual"/>
            </w:rPr>
          </w:pPr>
          <w:ins w:id="181"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5.8.</w:t>
            </w:r>
            <w:r>
              <w:rPr>
                <w:rFonts w:asciiTheme="minorHAnsi" w:hAnsiTheme="minorHAnsi" w:cstheme="minorBidi"/>
                <w:noProof/>
                <w:kern w:val="2"/>
                <w:szCs w:val="24"/>
                <w14:ligatures w14:val="standardContextual"/>
              </w:rPr>
              <w:tab/>
            </w:r>
            <w:r w:rsidRPr="00913C3F">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_Toc198390768 \h </w:instrText>
            </w:r>
          </w:ins>
          <w:r>
            <w:rPr>
              <w:noProof/>
              <w:webHidden/>
            </w:rPr>
          </w:r>
          <w:r>
            <w:rPr>
              <w:noProof/>
              <w:webHidden/>
            </w:rPr>
            <w:fldChar w:fldCharType="separate"/>
          </w:r>
          <w:r w:rsidR="00865AF7">
            <w:rPr>
              <w:noProof/>
              <w:webHidden/>
            </w:rPr>
            <w:t>30</w:t>
          </w:r>
          <w:ins w:id="182" w:author="Nikola Mitic" w:date="2025-05-17T16:12:00Z" w16du:dateUtc="2025-05-17T14:12:00Z">
            <w:r>
              <w:rPr>
                <w:noProof/>
                <w:webHidden/>
              </w:rPr>
              <w:fldChar w:fldCharType="end"/>
            </w:r>
            <w:r w:rsidRPr="00913C3F">
              <w:rPr>
                <w:rStyle w:val="Hyperlink"/>
                <w:noProof/>
              </w:rPr>
              <w:fldChar w:fldCharType="end"/>
            </w:r>
          </w:ins>
        </w:p>
        <w:p w14:paraId="7D20AB3B" w14:textId="3535E515" w:rsidR="00C5782A" w:rsidRDefault="00C5782A">
          <w:pPr>
            <w:pStyle w:val="TOC2"/>
            <w:tabs>
              <w:tab w:val="left" w:pos="960"/>
              <w:tab w:val="right" w:leader="dot" w:pos="9350"/>
            </w:tabs>
            <w:rPr>
              <w:ins w:id="183" w:author="Nikola Mitic" w:date="2025-05-17T16:12:00Z" w16du:dateUtc="2025-05-17T14:12:00Z"/>
              <w:rFonts w:asciiTheme="minorHAnsi" w:hAnsiTheme="minorHAnsi" w:cstheme="minorBidi"/>
              <w:noProof/>
              <w:kern w:val="2"/>
              <w:szCs w:val="24"/>
              <w14:ligatures w14:val="standardContextual"/>
            </w:rPr>
          </w:pPr>
          <w:ins w:id="184"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"_Toc198390769"</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5.9.</w:t>
            </w:r>
            <w:r>
              <w:rPr>
                <w:rFonts w:asciiTheme="minorHAnsi" w:hAnsiTheme="minorHAnsi" w:cstheme="minorBidi"/>
                <w:noProof/>
                <w:kern w:val="2"/>
                <w:szCs w:val="24"/>
                <w14:ligatures w14:val="standardContextual"/>
              </w:rPr>
              <w:tab/>
            </w:r>
            <w:r w:rsidRPr="00913C3F">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_Toc198390769 \h </w:instrText>
            </w:r>
          </w:ins>
          <w:r>
            <w:rPr>
              <w:noProof/>
              <w:webHidden/>
            </w:rPr>
          </w:r>
          <w:r>
            <w:rPr>
              <w:noProof/>
              <w:webHidden/>
            </w:rPr>
            <w:fldChar w:fldCharType="separate"/>
          </w:r>
          <w:r w:rsidR="00865AF7">
            <w:rPr>
              <w:noProof/>
              <w:webHidden/>
            </w:rPr>
            <w:t>33</w:t>
          </w:r>
          <w:ins w:id="185" w:author="Nikola Mitic" w:date="2025-05-17T16:12:00Z" w16du:dateUtc="2025-05-17T14:12:00Z">
            <w:r>
              <w:rPr>
                <w:noProof/>
                <w:webHidden/>
              </w:rPr>
              <w:fldChar w:fldCharType="end"/>
            </w:r>
            <w:r w:rsidRPr="00913C3F">
              <w:rPr>
                <w:rStyle w:val="Hyperlink"/>
                <w:noProof/>
              </w:rPr>
              <w:fldChar w:fldCharType="end"/>
            </w:r>
          </w:ins>
        </w:p>
        <w:p w14:paraId="6955E5B3" w14:textId="3A0DD594" w:rsidR="00C5782A" w:rsidRDefault="00C5782A">
          <w:pPr>
            <w:pStyle w:val="TOC3"/>
            <w:tabs>
              <w:tab w:val="left" w:pos="1440"/>
              <w:tab w:val="right" w:leader="dot" w:pos="9350"/>
            </w:tabs>
            <w:rPr>
              <w:ins w:id="186" w:author="Nikola Mitic" w:date="2025-05-17T16:12:00Z" w16du:dateUtc="2025-05-17T14:12:00Z"/>
              <w:rFonts w:asciiTheme="minorHAnsi" w:hAnsiTheme="minorHAnsi" w:cstheme="minorBidi"/>
              <w:noProof/>
              <w:kern w:val="2"/>
              <w:szCs w:val="24"/>
              <w14:ligatures w14:val="standardContextual"/>
            </w:rPr>
          </w:pPr>
          <w:ins w:id="187"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"_Toc198390770"</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5.9.1.</w:t>
            </w:r>
            <w:r>
              <w:rPr>
                <w:rFonts w:asciiTheme="minorHAnsi" w:hAnsiTheme="minorHAnsi" w:cstheme="minorBidi"/>
                <w:noProof/>
                <w:kern w:val="2"/>
                <w:szCs w:val="24"/>
                <w14:ligatures w14:val="standardContextual"/>
              </w:rPr>
              <w:tab/>
            </w:r>
            <w:r w:rsidRPr="00913C3F">
              <w:rPr>
                <w:rStyle w:val="Hyperlink"/>
                <w:noProof/>
              </w:rPr>
              <w:t>E</w:t>
            </w:r>
            <w:r w:rsidRPr="00913C3F">
              <w:rPr>
                <w:rStyle w:val="Hyperlink"/>
                <w:noProof/>
                <w:lang w:val="en-US"/>
              </w:rPr>
              <w:t>loquent</w:t>
            </w:r>
            <w:r w:rsidRPr="00913C3F">
              <w:rPr>
                <w:rStyle w:val="Hyperlink"/>
                <w:noProof/>
              </w:rPr>
              <w:t xml:space="preserve"> ORM</w:t>
            </w:r>
            <w:r>
              <w:rPr>
                <w:noProof/>
                <w:webHidden/>
              </w:rPr>
              <w:tab/>
            </w:r>
            <w:r>
              <w:rPr>
                <w:noProof/>
                <w:webHidden/>
              </w:rPr>
              <w:fldChar w:fldCharType="begin"/>
            </w:r>
            <w:r>
              <w:rPr>
                <w:noProof/>
                <w:webHidden/>
              </w:rPr>
              <w:instrText xml:space="preserve"> PAGEREF _Toc198390770 \h </w:instrText>
            </w:r>
          </w:ins>
          <w:r>
            <w:rPr>
              <w:noProof/>
              <w:webHidden/>
            </w:rPr>
          </w:r>
          <w:r>
            <w:rPr>
              <w:noProof/>
              <w:webHidden/>
            </w:rPr>
            <w:fldChar w:fldCharType="separate"/>
          </w:r>
          <w:r w:rsidR="00865AF7">
            <w:rPr>
              <w:noProof/>
              <w:webHidden/>
            </w:rPr>
            <w:t>37</w:t>
          </w:r>
          <w:ins w:id="188" w:author="Nikola Mitic" w:date="2025-05-17T16:12:00Z" w16du:dateUtc="2025-05-17T14:12:00Z">
            <w:r>
              <w:rPr>
                <w:noProof/>
                <w:webHidden/>
              </w:rPr>
              <w:fldChar w:fldCharType="end"/>
            </w:r>
            <w:r w:rsidRPr="00913C3F">
              <w:rPr>
                <w:rStyle w:val="Hyperlink"/>
                <w:noProof/>
              </w:rPr>
              <w:fldChar w:fldCharType="end"/>
            </w:r>
          </w:ins>
        </w:p>
        <w:p w14:paraId="1F59FA31" w14:textId="6118C790" w:rsidR="00C5782A" w:rsidRDefault="00C5782A">
          <w:pPr>
            <w:pStyle w:val="TOC2"/>
            <w:tabs>
              <w:tab w:val="left" w:pos="960"/>
              <w:tab w:val="right" w:leader="dot" w:pos="9350"/>
            </w:tabs>
            <w:rPr>
              <w:ins w:id="189" w:author="Nikola Mitic" w:date="2025-05-17T16:12:00Z" w16du:dateUtc="2025-05-17T14:12:00Z"/>
              <w:rFonts w:asciiTheme="minorHAnsi" w:hAnsiTheme="minorHAnsi" w:cstheme="minorBidi"/>
              <w:noProof/>
              <w:kern w:val="2"/>
              <w:szCs w:val="24"/>
              <w14:ligatures w14:val="standardContextual"/>
            </w:rPr>
          </w:pPr>
          <w:ins w:id="190"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"_Toc198390771"</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5.10.</w:t>
            </w:r>
            <w:r>
              <w:rPr>
                <w:rFonts w:asciiTheme="minorHAnsi" w:hAnsiTheme="minorHAnsi" w:cstheme="minorBidi"/>
                <w:noProof/>
                <w:kern w:val="2"/>
                <w:szCs w:val="24"/>
                <w14:ligatures w14:val="standardContextual"/>
              </w:rPr>
              <w:tab/>
            </w:r>
            <w:r w:rsidRPr="00913C3F">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_Toc198390771 \h </w:instrText>
            </w:r>
          </w:ins>
          <w:r>
            <w:rPr>
              <w:noProof/>
              <w:webHidden/>
            </w:rPr>
          </w:r>
          <w:r>
            <w:rPr>
              <w:noProof/>
              <w:webHidden/>
            </w:rPr>
            <w:fldChar w:fldCharType="separate"/>
          </w:r>
          <w:r w:rsidR="00865AF7">
            <w:rPr>
              <w:noProof/>
              <w:webHidden/>
            </w:rPr>
            <w:t>40</w:t>
          </w:r>
          <w:ins w:id="191" w:author="Nikola Mitic" w:date="2025-05-17T16:12:00Z" w16du:dateUtc="2025-05-17T14:12:00Z">
            <w:r>
              <w:rPr>
                <w:noProof/>
                <w:webHidden/>
              </w:rPr>
              <w:fldChar w:fldCharType="end"/>
            </w:r>
            <w:r w:rsidRPr="00913C3F">
              <w:rPr>
                <w:rStyle w:val="Hyperlink"/>
                <w:noProof/>
              </w:rPr>
              <w:fldChar w:fldCharType="end"/>
            </w:r>
          </w:ins>
        </w:p>
        <w:p w14:paraId="59DFEE6F" w14:textId="172A7219" w:rsidR="00C5782A" w:rsidRDefault="00C5782A">
          <w:pPr>
            <w:pStyle w:val="TOC3"/>
            <w:tabs>
              <w:tab w:val="left" w:pos="1440"/>
              <w:tab w:val="right" w:leader="dot" w:pos="9350"/>
            </w:tabs>
            <w:rPr>
              <w:ins w:id="192" w:author="Nikola Mitic" w:date="2025-05-17T16:12:00Z" w16du:dateUtc="2025-05-17T14:12:00Z"/>
              <w:rFonts w:asciiTheme="minorHAnsi" w:hAnsiTheme="minorHAnsi" w:cstheme="minorBidi"/>
              <w:noProof/>
              <w:kern w:val="2"/>
              <w:szCs w:val="24"/>
              <w14:ligatures w14:val="standardContextual"/>
            </w:rPr>
          </w:pPr>
          <w:ins w:id="193"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"_Toc198390772"</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5.10.1.</w:t>
            </w:r>
            <w:r>
              <w:rPr>
                <w:rFonts w:asciiTheme="minorHAnsi" w:hAnsiTheme="minorHAnsi" w:cstheme="minorBidi"/>
                <w:noProof/>
                <w:kern w:val="2"/>
                <w:szCs w:val="24"/>
                <w14:ligatures w14:val="standardContextual"/>
              </w:rPr>
              <w:tab/>
            </w:r>
            <w:r w:rsidRPr="00913C3F">
              <w:rPr>
                <w:rStyle w:val="Hyperlink"/>
                <w:noProof/>
              </w:rPr>
              <w:t>Приказ мапе</w:t>
            </w:r>
            <w:r>
              <w:rPr>
                <w:noProof/>
                <w:webHidden/>
              </w:rPr>
              <w:tab/>
            </w:r>
            <w:r>
              <w:rPr>
                <w:noProof/>
                <w:webHidden/>
              </w:rPr>
              <w:fldChar w:fldCharType="begin"/>
            </w:r>
            <w:r>
              <w:rPr>
                <w:noProof/>
                <w:webHidden/>
              </w:rPr>
              <w:instrText xml:space="preserve"> PAGEREF _Toc198390772 \h </w:instrText>
            </w:r>
          </w:ins>
          <w:r>
            <w:rPr>
              <w:noProof/>
              <w:webHidden/>
            </w:rPr>
          </w:r>
          <w:r>
            <w:rPr>
              <w:noProof/>
              <w:webHidden/>
            </w:rPr>
            <w:fldChar w:fldCharType="separate"/>
          </w:r>
          <w:r w:rsidR="00865AF7">
            <w:rPr>
              <w:noProof/>
              <w:webHidden/>
            </w:rPr>
            <w:t>43</w:t>
          </w:r>
          <w:ins w:id="194" w:author="Nikola Mitic" w:date="2025-05-17T16:12:00Z" w16du:dateUtc="2025-05-17T14:12:00Z">
            <w:r>
              <w:rPr>
                <w:noProof/>
                <w:webHidden/>
              </w:rPr>
              <w:fldChar w:fldCharType="end"/>
            </w:r>
            <w:r w:rsidRPr="00913C3F">
              <w:rPr>
                <w:rStyle w:val="Hyperlink"/>
                <w:noProof/>
              </w:rPr>
              <w:fldChar w:fldCharType="end"/>
            </w:r>
          </w:ins>
        </w:p>
        <w:p w14:paraId="7ECB00D8" w14:textId="747CB784" w:rsidR="00C5782A" w:rsidRDefault="00C5782A">
          <w:pPr>
            <w:pStyle w:val="TOC1"/>
            <w:tabs>
              <w:tab w:val="left" w:pos="440"/>
              <w:tab w:val="right" w:leader="dot" w:pos="9350"/>
            </w:tabs>
            <w:rPr>
              <w:ins w:id="195" w:author="Nikola Mitic" w:date="2025-05-17T16:12:00Z" w16du:dateUtc="2025-05-17T14:12:00Z"/>
              <w:rFonts w:asciiTheme="minorHAnsi" w:eastAsiaTheme="minorEastAsia" w:hAnsiTheme="minorHAnsi"/>
              <w:noProof/>
              <w:szCs w:val="24"/>
            </w:rPr>
          </w:pPr>
          <w:ins w:id="196"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"_Toc198390773"</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6.</w:t>
            </w:r>
            <w:r>
              <w:rPr>
                <w:rFonts w:asciiTheme="minorHAnsi" w:eastAsiaTheme="minorEastAsia" w:hAnsiTheme="minorHAnsi"/>
                <w:noProof/>
                <w:szCs w:val="24"/>
              </w:rPr>
              <w:tab/>
            </w:r>
            <w:r w:rsidRPr="00913C3F">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_Toc198390773 \h </w:instrText>
            </w:r>
          </w:ins>
          <w:r>
            <w:rPr>
              <w:noProof/>
              <w:webHidden/>
            </w:rPr>
          </w:r>
          <w:r>
            <w:rPr>
              <w:noProof/>
              <w:webHidden/>
            </w:rPr>
            <w:fldChar w:fldCharType="separate"/>
          </w:r>
          <w:r w:rsidR="00865AF7">
            <w:rPr>
              <w:noProof/>
              <w:webHidden/>
            </w:rPr>
            <w:t>46</w:t>
          </w:r>
          <w:ins w:id="197" w:author="Nikola Mitic" w:date="2025-05-17T16:12:00Z" w16du:dateUtc="2025-05-17T14:12:00Z">
            <w:r>
              <w:rPr>
                <w:noProof/>
                <w:webHidden/>
              </w:rPr>
              <w:fldChar w:fldCharType="end"/>
            </w:r>
            <w:r w:rsidRPr="00913C3F">
              <w:rPr>
                <w:rStyle w:val="Hyperlink"/>
                <w:noProof/>
              </w:rPr>
              <w:fldChar w:fldCharType="end"/>
            </w:r>
          </w:ins>
        </w:p>
        <w:p w14:paraId="4CEC6D95" w14:textId="64F46FD0" w:rsidR="00C5782A" w:rsidRDefault="00C5782A">
          <w:pPr>
            <w:pStyle w:val="TOC2"/>
            <w:tabs>
              <w:tab w:val="left" w:pos="960"/>
              <w:tab w:val="right" w:leader="dot" w:pos="9350"/>
            </w:tabs>
            <w:rPr>
              <w:ins w:id="198" w:author="Nikola Mitic" w:date="2025-05-17T16:12:00Z" w16du:dateUtc="2025-05-17T14:12:00Z"/>
              <w:rFonts w:asciiTheme="minorHAnsi" w:hAnsiTheme="minorHAnsi" w:cstheme="minorBidi"/>
              <w:noProof/>
              <w:kern w:val="2"/>
              <w:szCs w:val="24"/>
              <w14:ligatures w14:val="standardContextual"/>
            </w:rPr>
          </w:pPr>
          <w:ins w:id="199"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"_Toc198390774"</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6.2.</w:t>
            </w:r>
            <w:r>
              <w:rPr>
                <w:rFonts w:asciiTheme="minorHAnsi" w:hAnsiTheme="minorHAnsi" w:cstheme="minorBidi"/>
                <w:noProof/>
                <w:kern w:val="2"/>
                <w:szCs w:val="24"/>
                <w14:ligatures w14:val="standardContextual"/>
              </w:rPr>
              <w:tab/>
            </w:r>
            <w:r w:rsidRPr="00913C3F">
              <w:rPr>
                <w:rStyle w:val="Hyperlink"/>
                <w:noProof/>
              </w:rPr>
              <w:t>Опис апликације</w:t>
            </w:r>
            <w:r>
              <w:rPr>
                <w:noProof/>
                <w:webHidden/>
              </w:rPr>
              <w:tab/>
            </w:r>
            <w:r>
              <w:rPr>
                <w:noProof/>
                <w:webHidden/>
              </w:rPr>
              <w:fldChar w:fldCharType="begin"/>
            </w:r>
            <w:r>
              <w:rPr>
                <w:noProof/>
                <w:webHidden/>
              </w:rPr>
              <w:instrText xml:space="preserve"> PAGEREF _Toc198390774 \h </w:instrText>
            </w:r>
          </w:ins>
          <w:r>
            <w:rPr>
              <w:noProof/>
              <w:webHidden/>
            </w:rPr>
          </w:r>
          <w:r>
            <w:rPr>
              <w:noProof/>
              <w:webHidden/>
            </w:rPr>
            <w:fldChar w:fldCharType="separate"/>
          </w:r>
          <w:r w:rsidR="00865AF7">
            <w:rPr>
              <w:noProof/>
              <w:webHidden/>
            </w:rPr>
            <w:t>46</w:t>
          </w:r>
          <w:ins w:id="200" w:author="Nikola Mitic" w:date="2025-05-17T16:12:00Z" w16du:dateUtc="2025-05-17T14:12:00Z">
            <w:r>
              <w:rPr>
                <w:noProof/>
                <w:webHidden/>
              </w:rPr>
              <w:fldChar w:fldCharType="end"/>
            </w:r>
            <w:r w:rsidRPr="00913C3F">
              <w:rPr>
                <w:rStyle w:val="Hyperlink"/>
                <w:noProof/>
              </w:rPr>
              <w:fldChar w:fldCharType="end"/>
            </w:r>
          </w:ins>
        </w:p>
        <w:p w14:paraId="2534C492" w14:textId="0F3767C3" w:rsidR="00C5782A" w:rsidRDefault="00C5782A">
          <w:pPr>
            <w:pStyle w:val="TOC2"/>
            <w:tabs>
              <w:tab w:val="left" w:pos="960"/>
              <w:tab w:val="right" w:leader="dot" w:pos="9350"/>
            </w:tabs>
            <w:rPr>
              <w:ins w:id="201" w:author="Nikola Mitic" w:date="2025-05-17T16:12:00Z" w16du:dateUtc="2025-05-17T14:12:00Z"/>
              <w:rFonts w:asciiTheme="minorHAnsi" w:hAnsiTheme="minorHAnsi" w:cstheme="minorBidi"/>
              <w:noProof/>
              <w:kern w:val="2"/>
              <w:szCs w:val="24"/>
              <w14:ligatures w14:val="standardContextual"/>
            </w:rPr>
          </w:pPr>
          <w:ins w:id="202"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"_Toc198390775"</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6.3.</w:t>
            </w:r>
            <w:r>
              <w:rPr>
                <w:rFonts w:asciiTheme="minorHAnsi" w:hAnsiTheme="minorHAnsi" w:cstheme="minorBidi"/>
                <w:noProof/>
                <w:kern w:val="2"/>
                <w:szCs w:val="24"/>
                <w14:ligatures w14:val="standardContextual"/>
              </w:rPr>
              <w:tab/>
            </w:r>
            <w:r w:rsidRPr="00913C3F">
              <w:rPr>
                <w:rStyle w:val="Hyperlink"/>
                <w:noProof/>
              </w:rPr>
              <w:t>Профил корисника апликације</w:t>
            </w:r>
            <w:r>
              <w:rPr>
                <w:noProof/>
                <w:webHidden/>
              </w:rPr>
              <w:tab/>
            </w:r>
            <w:r>
              <w:rPr>
                <w:noProof/>
                <w:webHidden/>
              </w:rPr>
              <w:fldChar w:fldCharType="begin"/>
            </w:r>
            <w:r>
              <w:rPr>
                <w:noProof/>
                <w:webHidden/>
              </w:rPr>
              <w:instrText xml:space="preserve"> PAGEREF _Toc198390775 \h </w:instrText>
            </w:r>
          </w:ins>
          <w:r>
            <w:rPr>
              <w:noProof/>
              <w:webHidden/>
            </w:rPr>
          </w:r>
          <w:r>
            <w:rPr>
              <w:noProof/>
              <w:webHidden/>
            </w:rPr>
            <w:fldChar w:fldCharType="separate"/>
          </w:r>
          <w:r w:rsidR="00865AF7">
            <w:rPr>
              <w:noProof/>
              <w:webHidden/>
            </w:rPr>
            <w:t>47</w:t>
          </w:r>
          <w:ins w:id="203" w:author="Nikola Mitic" w:date="2025-05-17T16:12:00Z" w16du:dateUtc="2025-05-17T14:12:00Z">
            <w:r>
              <w:rPr>
                <w:noProof/>
                <w:webHidden/>
              </w:rPr>
              <w:fldChar w:fldCharType="end"/>
            </w:r>
            <w:r w:rsidRPr="00913C3F">
              <w:rPr>
                <w:rStyle w:val="Hyperlink"/>
                <w:noProof/>
              </w:rPr>
              <w:fldChar w:fldCharType="end"/>
            </w:r>
          </w:ins>
        </w:p>
        <w:p w14:paraId="7465EDE7" w14:textId="685068C8" w:rsidR="00C5782A" w:rsidRDefault="00C5782A">
          <w:pPr>
            <w:pStyle w:val="TOC2"/>
            <w:tabs>
              <w:tab w:val="left" w:pos="960"/>
              <w:tab w:val="right" w:leader="dot" w:pos="9350"/>
            </w:tabs>
            <w:rPr>
              <w:ins w:id="204" w:author="Nikola Mitic" w:date="2025-05-17T16:12:00Z" w16du:dateUtc="2025-05-17T14:12:00Z"/>
              <w:rFonts w:asciiTheme="minorHAnsi" w:hAnsiTheme="minorHAnsi" w:cstheme="minorBidi"/>
              <w:noProof/>
              <w:kern w:val="2"/>
              <w:szCs w:val="24"/>
              <w14:ligatures w14:val="standardContextual"/>
            </w:rPr>
          </w:pPr>
          <w:ins w:id="205"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"_Toc198390776"</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noProof/>
              </w:rPr>
              <w:t>6.4.</w:t>
            </w:r>
            <w:r>
              <w:rPr>
                <w:rFonts w:asciiTheme="minorHAnsi" w:hAnsiTheme="minorHAnsi" w:cstheme="minorBidi"/>
                <w:noProof/>
                <w:kern w:val="2"/>
                <w:szCs w:val="24"/>
                <w14:ligatures w14:val="standardContextual"/>
              </w:rPr>
              <w:tab/>
            </w:r>
            <w:r w:rsidRPr="00913C3F">
              <w:rPr>
                <w:rStyle w:val="Hyperlink"/>
                <w:noProof/>
              </w:rPr>
              <w:t>Случајеви коришћења</w:t>
            </w:r>
            <w:r>
              <w:rPr>
                <w:noProof/>
                <w:webHidden/>
              </w:rPr>
              <w:tab/>
            </w:r>
            <w:r>
              <w:rPr>
                <w:noProof/>
                <w:webHidden/>
              </w:rPr>
              <w:fldChar w:fldCharType="begin"/>
            </w:r>
            <w:r>
              <w:rPr>
                <w:noProof/>
                <w:webHidden/>
              </w:rPr>
              <w:instrText xml:space="preserve"> PAGEREF _Toc198390776 \h </w:instrText>
            </w:r>
          </w:ins>
          <w:r>
            <w:rPr>
              <w:noProof/>
              <w:webHidden/>
            </w:rPr>
          </w:r>
          <w:r>
            <w:rPr>
              <w:noProof/>
              <w:webHidden/>
            </w:rPr>
            <w:fldChar w:fldCharType="separate"/>
          </w:r>
          <w:r w:rsidR="00865AF7">
            <w:rPr>
              <w:noProof/>
              <w:webHidden/>
            </w:rPr>
            <w:t>47</w:t>
          </w:r>
          <w:ins w:id="206" w:author="Nikola Mitic" w:date="2025-05-17T16:12:00Z" w16du:dateUtc="2025-05-17T14:12:00Z">
            <w:r>
              <w:rPr>
                <w:noProof/>
                <w:webHidden/>
              </w:rPr>
              <w:fldChar w:fldCharType="end"/>
            </w:r>
            <w:r w:rsidRPr="00913C3F">
              <w:rPr>
                <w:rStyle w:val="Hyperlink"/>
                <w:noProof/>
              </w:rPr>
              <w:fldChar w:fldCharType="end"/>
            </w:r>
          </w:ins>
        </w:p>
        <w:p w14:paraId="0564A118" w14:textId="32AC75D3" w:rsidR="00C5782A" w:rsidRDefault="00C5782A">
          <w:pPr>
            <w:pStyle w:val="TOC1"/>
            <w:tabs>
              <w:tab w:val="left" w:pos="440"/>
              <w:tab w:val="right" w:leader="dot" w:pos="9350"/>
            </w:tabs>
            <w:rPr>
              <w:ins w:id="207" w:author="Nikola Mitic" w:date="2025-05-17T16:12:00Z" w16du:dateUtc="2025-05-17T14:12:00Z"/>
              <w:rFonts w:asciiTheme="minorHAnsi" w:eastAsiaTheme="minorEastAsia" w:hAnsiTheme="minorHAnsi"/>
              <w:noProof/>
              <w:szCs w:val="24"/>
            </w:rPr>
          </w:pPr>
          <w:ins w:id="208" w:author="Nikola Mitic" w:date="2025-05-17T16:12:00Z" w16du:dateUtc="2025-05-17T14:12:00Z">
            <w:r w:rsidRPr="00913C3F">
              <w:rPr>
                <w:rStyle w:val="Hyperlink"/>
                <w:noProof/>
              </w:rPr>
              <w:fldChar w:fldCharType="begin"/>
            </w:r>
            <w:r w:rsidRPr="00913C3F">
              <w:rPr>
                <w:rStyle w:val="Hyperlink"/>
                <w:noProof/>
              </w:rPr>
              <w:instrText xml:space="preserve"> </w:instrText>
            </w:r>
            <w:r>
              <w:rPr>
                <w:noProof/>
              </w:rPr>
              <w:instrText>HYPERLINK \l "_Toc198390777"</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7.</w:t>
            </w:r>
            <w:r>
              <w:rPr>
                <w:rFonts w:asciiTheme="minorHAnsi" w:eastAsiaTheme="minorEastAsia" w:hAnsiTheme="minorHAnsi"/>
                <w:noProof/>
                <w:szCs w:val="24"/>
              </w:rPr>
              <w:tab/>
            </w:r>
            <w:r w:rsidRPr="00913C3F">
              <w:rPr>
                <w:rStyle w:val="Hyperlink"/>
                <w:rFonts w:cs="Times New Roman"/>
                <w:noProof/>
              </w:rPr>
              <w:t>ЗАКЉУЧАК</w:t>
            </w:r>
            <w:r>
              <w:rPr>
                <w:noProof/>
                <w:webHidden/>
              </w:rPr>
              <w:tab/>
            </w:r>
            <w:r>
              <w:rPr>
                <w:noProof/>
                <w:webHidden/>
              </w:rPr>
              <w:fldChar w:fldCharType="begin"/>
            </w:r>
            <w:r>
              <w:rPr>
                <w:noProof/>
                <w:webHidden/>
              </w:rPr>
              <w:instrText xml:space="preserve"> PAGEREF _Toc198390777 \h </w:instrText>
            </w:r>
          </w:ins>
          <w:r>
            <w:rPr>
              <w:noProof/>
              <w:webHidden/>
            </w:rPr>
          </w:r>
          <w:r>
            <w:rPr>
              <w:noProof/>
              <w:webHidden/>
            </w:rPr>
            <w:fldChar w:fldCharType="separate"/>
          </w:r>
          <w:r w:rsidR="00865AF7">
            <w:rPr>
              <w:noProof/>
              <w:webHidden/>
            </w:rPr>
            <w:t>59</w:t>
          </w:r>
          <w:ins w:id="209" w:author="Nikola Mitic" w:date="2025-05-17T16:12:00Z" w16du:dateUtc="2025-05-17T14:12:00Z">
            <w:r>
              <w:rPr>
                <w:noProof/>
                <w:webHidden/>
              </w:rPr>
              <w:fldChar w:fldCharType="end"/>
            </w:r>
            <w:r w:rsidRPr="00913C3F">
              <w:rPr>
                <w:rStyle w:val="Hyperlink"/>
                <w:noProof/>
              </w:rPr>
              <w:fldChar w:fldCharType="end"/>
            </w:r>
          </w:ins>
        </w:p>
        <w:p w14:paraId="0084D809" w14:textId="794DBA8C" w:rsidR="00C5782A" w:rsidRDefault="00C5782A">
          <w:pPr>
            <w:pStyle w:val="TOC1"/>
            <w:tabs>
              <w:tab w:val="left" w:pos="440"/>
              <w:tab w:val="right" w:leader="dot" w:pos="9350"/>
            </w:tabs>
            <w:rPr>
              <w:ins w:id="210" w:author="Nikola Mitic" w:date="2025-05-17T16:12:00Z" w16du:dateUtc="2025-05-17T14:12:00Z"/>
              <w:rFonts w:asciiTheme="minorHAnsi" w:eastAsiaTheme="minorEastAsia" w:hAnsiTheme="minorHAnsi"/>
              <w:noProof/>
              <w:szCs w:val="24"/>
            </w:rPr>
          </w:pPr>
          <w:ins w:id="211" w:author="Nikola Mitic" w:date="2025-05-17T16:12:00Z" w16du:dateUtc="2025-05-17T14:12:00Z">
            <w:r w:rsidRPr="00913C3F">
              <w:rPr>
                <w:rStyle w:val="Hyperlink"/>
                <w:noProof/>
              </w:rPr>
              <w:lastRenderedPageBreak/>
              <w:fldChar w:fldCharType="begin"/>
            </w:r>
            <w:r w:rsidRPr="00913C3F">
              <w:rPr>
                <w:rStyle w:val="Hyperlink"/>
                <w:noProof/>
              </w:rPr>
              <w:instrText xml:space="preserve"> </w:instrText>
            </w:r>
            <w:r>
              <w:rPr>
                <w:noProof/>
              </w:rPr>
              <w:instrText>HYPERLINK \l "_Toc198390778"</w:instrText>
            </w:r>
            <w:r w:rsidRPr="00913C3F">
              <w:rPr>
                <w:rStyle w:val="Hyperlink"/>
                <w:noProof/>
              </w:rPr>
              <w:instrText xml:space="preserve"> </w:instrText>
            </w:r>
            <w:r w:rsidRPr="00913C3F">
              <w:rPr>
                <w:rStyle w:val="Hyperlink"/>
                <w:noProof/>
              </w:rPr>
            </w:r>
            <w:r w:rsidRPr="00913C3F">
              <w:rPr>
                <w:rStyle w:val="Hyperlink"/>
                <w:noProof/>
              </w:rPr>
              <w:fldChar w:fldCharType="separate"/>
            </w:r>
            <w:r w:rsidRPr="00913C3F">
              <w:rPr>
                <w:rStyle w:val="Hyperlink"/>
                <w:rFonts w:cs="Times New Roman"/>
                <w:noProof/>
              </w:rPr>
              <w:t>8.</w:t>
            </w:r>
            <w:r>
              <w:rPr>
                <w:rFonts w:asciiTheme="minorHAnsi" w:eastAsiaTheme="minorEastAsia" w:hAnsiTheme="minorHAnsi"/>
                <w:noProof/>
                <w:szCs w:val="24"/>
              </w:rPr>
              <w:tab/>
            </w:r>
            <w:r w:rsidRPr="00913C3F">
              <w:rPr>
                <w:rStyle w:val="Hyperlink"/>
                <w:rFonts w:cs="Times New Roman"/>
                <w:noProof/>
              </w:rPr>
              <w:t>ЛИТЕРАТУРА</w:t>
            </w:r>
            <w:r>
              <w:rPr>
                <w:noProof/>
                <w:webHidden/>
              </w:rPr>
              <w:tab/>
            </w:r>
            <w:r>
              <w:rPr>
                <w:noProof/>
                <w:webHidden/>
              </w:rPr>
              <w:fldChar w:fldCharType="begin"/>
            </w:r>
            <w:r>
              <w:rPr>
                <w:noProof/>
                <w:webHidden/>
              </w:rPr>
              <w:instrText xml:space="preserve"> PAGEREF _Toc198390778 \h </w:instrText>
            </w:r>
          </w:ins>
          <w:r>
            <w:rPr>
              <w:noProof/>
              <w:webHidden/>
            </w:rPr>
          </w:r>
          <w:r>
            <w:rPr>
              <w:noProof/>
              <w:webHidden/>
            </w:rPr>
            <w:fldChar w:fldCharType="separate"/>
          </w:r>
          <w:r w:rsidR="00865AF7">
            <w:rPr>
              <w:noProof/>
              <w:webHidden/>
            </w:rPr>
            <w:t>60</w:t>
          </w:r>
          <w:ins w:id="212" w:author="Nikola Mitic" w:date="2025-05-17T16:12:00Z" w16du:dateUtc="2025-05-17T14:12:00Z">
            <w:r>
              <w:rPr>
                <w:noProof/>
                <w:webHidden/>
              </w:rPr>
              <w:fldChar w:fldCharType="end"/>
            </w:r>
            <w:r w:rsidRPr="00913C3F">
              <w:rPr>
                <w:rStyle w:val="Hyperlink"/>
                <w:noProof/>
              </w:rPr>
              <w:fldChar w:fldCharType="end"/>
            </w:r>
          </w:ins>
        </w:p>
        <w:p w14:paraId="0906DA14" w14:textId="03607B3C" w:rsidR="00243472" w:rsidRPr="00243472" w:rsidDel="00C5782A" w:rsidRDefault="00243472">
          <w:pPr>
            <w:pStyle w:val="TOC1"/>
            <w:tabs>
              <w:tab w:val="right" w:leader="dot" w:pos="9350"/>
            </w:tabs>
            <w:rPr>
              <w:del w:id="213" w:author="Nikola Mitic" w:date="2025-05-17T16:12:00Z" w16du:dateUtc="2025-05-17T14:12:00Z"/>
              <w:rFonts w:asciiTheme="minorHAnsi" w:eastAsiaTheme="minorEastAsia" w:hAnsiTheme="minorHAnsi"/>
              <w:noProof/>
              <w:szCs w:val="24"/>
            </w:rPr>
          </w:pPr>
        </w:p>
        <w:p w14:paraId="66E8D6E1" w14:textId="1D3E711C" w:rsidR="00243472" w:rsidDel="00C5782A" w:rsidRDefault="00243472">
          <w:pPr>
            <w:pStyle w:val="TOC1"/>
            <w:tabs>
              <w:tab w:val="left" w:pos="440"/>
              <w:tab w:val="right" w:leader="dot" w:pos="9350"/>
            </w:tabs>
            <w:rPr>
              <w:del w:id="214" w:author="Nikola Mitic" w:date="2025-05-17T16:12:00Z" w16du:dateUtc="2025-05-17T14:12:00Z"/>
              <w:rFonts w:asciiTheme="minorHAnsi" w:eastAsiaTheme="minorEastAsia" w:hAnsiTheme="minorHAnsi"/>
              <w:noProof/>
              <w:szCs w:val="24"/>
            </w:rPr>
          </w:pPr>
          <w:del w:id="215" w:author="Nikola Mitic" w:date="2025-05-17T16:12:00Z" w16du:dateUtc="2025-05-17T14:12:00Z">
            <w:r w:rsidRPr="00C5782A" w:rsidDel="00C5782A">
              <w:rPr>
                <w:rPrChange w:id="216"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rPrChange w:id="217"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218" w:author="Nikola Mitic" w:date="2025-05-17T16:12:00Z" w16du:dateUtc="2025-05-17T14:12:00Z"/>
              <w:rFonts w:asciiTheme="minorHAnsi" w:eastAsiaTheme="minorEastAsia" w:hAnsiTheme="minorHAnsi"/>
              <w:noProof/>
              <w:szCs w:val="24"/>
            </w:rPr>
          </w:pPr>
          <w:del w:id="219" w:author="Nikola Mitic" w:date="2025-05-17T16:12:00Z" w16du:dateUtc="2025-05-17T14:12:00Z">
            <w:r w:rsidRPr="00C5782A" w:rsidDel="00C5782A">
              <w:rPr>
                <w:rPrChange w:id="220"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rPrChange w:id="221" w:author="Nikola Mitic" w:date="2025-05-17T16:12:00Z" w16du:dateUtc="2025-05-17T14:12:00Z">
                  <w:rPr>
                    <w:rStyle w:val="Hyperlink"/>
                    <w:i/>
                    <w:iCs/>
                    <w:noProof/>
                  </w:rPr>
                </w:rPrChange>
              </w:rPr>
              <w:delText>PHP</w:delText>
            </w:r>
            <w:r w:rsidRPr="00C5782A" w:rsidDel="00C5782A">
              <w:rPr>
                <w:rPrChange w:id="222"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223" w:author="Nikola Mitic" w:date="2025-05-17T16:12:00Z" w16du:dateUtc="2025-05-17T14:12:00Z"/>
              <w:rFonts w:asciiTheme="minorHAnsi" w:hAnsiTheme="minorHAnsi" w:cstheme="minorBidi"/>
              <w:noProof/>
              <w:kern w:val="2"/>
              <w:szCs w:val="24"/>
              <w14:ligatures w14:val="standardContextual"/>
            </w:rPr>
          </w:pPr>
          <w:del w:id="224" w:author="Nikola Mitic" w:date="2025-05-17T16:12:00Z" w16du:dateUtc="2025-05-17T14:12:00Z">
            <w:r w:rsidRPr="00C5782A" w:rsidDel="00C5782A">
              <w:rPr>
                <w:rPrChange w:id="225"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rPrChange w:id="226"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227" w:author="Nikola Mitic" w:date="2025-05-17T16:12:00Z" w16du:dateUtc="2025-05-17T14:12:00Z"/>
              <w:rFonts w:asciiTheme="minorHAnsi" w:hAnsiTheme="minorHAnsi" w:cstheme="minorBidi"/>
              <w:noProof/>
              <w:kern w:val="2"/>
              <w:szCs w:val="24"/>
              <w14:ligatures w14:val="standardContextual"/>
            </w:rPr>
          </w:pPr>
          <w:del w:id="228" w:author="Nikola Mitic" w:date="2025-05-17T16:12:00Z" w16du:dateUtc="2025-05-17T14:12:00Z">
            <w:r w:rsidRPr="00C5782A" w:rsidDel="00C5782A">
              <w:rPr>
                <w:rPrChange w:id="229"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rPrChange w:id="230"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231" w:author="Nikola Mitic" w:date="2025-05-17T16:12:00Z" w16du:dateUtc="2025-05-17T14:12:00Z"/>
              <w:rFonts w:asciiTheme="minorHAnsi" w:eastAsiaTheme="minorEastAsia" w:hAnsiTheme="minorHAnsi"/>
              <w:noProof/>
              <w:szCs w:val="24"/>
            </w:rPr>
          </w:pPr>
          <w:del w:id="232" w:author="Nikola Mitic" w:date="2025-05-17T16:12:00Z" w16du:dateUtc="2025-05-17T14:12:00Z">
            <w:r w:rsidRPr="00C5782A" w:rsidDel="00C5782A">
              <w:rPr>
                <w:rPrChange w:id="233"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rPrChange w:id="234" w:author="Nikola Mitic" w:date="2025-05-17T16:12:00Z" w16du:dateUtc="2025-05-17T14:12:00Z">
                  <w:rPr>
                    <w:rStyle w:val="Hyperlink"/>
                    <w:noProof/>
                    <w:lang w:val="en-US"/>
                  </w:rPr>
                </w:rPrChange>
              </w:rPr>
              <w:delText>LARAVEL</w:delText>
            </w:r>
            <w:r w:rsidDel="00C5782A">
              <w:rPr>
                <w:noProof/>
                <w:webHidden/>
              </w:rPr>
              <w:tab/>
            </w:r>
          </w:del>
          <w:del w:id="235"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236" w:author="Nikola Mitic" w:date="2025-05-17T16:12:00Z" w16du:dateUtc="2025-05-17T14:12:00Z"/>
              <w:rFonts w:asciiTheme="minorHAnsi" w:hAnsiTheme="minorHAnsi" w:cstheme="minorBidi"/>
              <w:noProof/>
              <w:kern w:val="2"/>
              <w:szCs w:val="24"/>
              <w14:ligatures w14:val="standardContextual"/>
            </w:rPr>
          </w:pPr>
          <w:del w:id="237" w:author="Nikola Mitic" w:date="2025-05-17T16:12:00Z" w16du:dateUtc="2025-05-17T14:12:00Z">
            <w:r w:rsidRPr="00C5782A" w:rsidDel="00C5782A">
              <w:rPr>
                <w:rPrChange w:id="238"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rPrChange w:id="239" w:author="Nikola Mitic" w:date="2025-05-17T16:12:00Z" w16du:dateUtc="2025-05-17T14:12:00Z">
                  <w:rPr>
                    <w:rStyle w:val="Hyperlink"/>
                    <w:noProof/>
                  </w:rPr>
                </w:rPrChange>
              </w:rPr>
              <w:delText>Опште</w:delText>
            </w:r>
            <w:r w:rsidDel="00C5782A">
              <w:rPr>
                <w:noProof/>
                <w:webHidden/>
              </w:rPr>
              <w:tab/>
            </w:r>
          </w:del>
          <w:del w:id="240"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241" w:author="Nikola Mitic" w:date="2025-05-17T16:12:00Z" w16du:dateUtc="2025-05-17T14:12:00Z"/>
              <w:rFonts w:asciiTheme="minorHAnsi" w:hAnsiTheme="minorHAnsi" w:cstheme="minorBidi"/>
              <w:noProof/>
              <w:kern w:val="2"/>
              <w:szCs w:val="24"/>
              <w14:ligatures w14:val="standardContextual"/>
            </w:rPr>
          </w:pPr>
          <w:del w:id="242" w:author="Nikola Mitic" w:date="2025-05-17T16:12:00Z" w16du:dateUtc="2025-05-17T14:12:00Z">
            <w:r w:rsidRPr="00C5782A" w:rsidDel="00C5782A">
              <w:rPr>
                <w:rPrChange w:id="243"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rPrChange w:id="244"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245" w:author="Nikola Mitic" w:date="2025-05-17T16:12:00Z" w16du:dateUtc="2025-05-17T14:12:00Z"/>
              <w:rFonts w:asciiTheme="minorHAnsi" w:hAnsiTheme="minorHAnsi" w:cstheme="minorBidi"/>
              <w:noProof/>
              <w:kern w:val="2"/>
              <w:szCs w:val="24"/>
              <w14:ligatures w14:val="standardContextual"/>
            </w:rPr>
          </w:pPr>
          <w:del w:id="246" w:author="Nikola Mitic" w:date="2025-05-17T16:12:00Z" w16du:dateUtc="2025-05-17T14:12:00Z">
            <w:r w:rsidRPr="00C5782A" w:rsidDel="00C5782A">
              <w:rPr>
                <w:rPrChange w:id="247"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rPrChange w:id="248"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249" w:author="Nikola Mitic" w:date="2025-05-17T16:12:00Z" w16du:dateUtc="2025-05-17T14:12:00Z"/>
              <w:rFonts w:asciiTheme="minorHAnsi" w:hAnsiTheme="minorHAnsi" w:cstheme="minorBidi"/>
              <w:noProof/>
              <w:kern w:val="2"/>
              <w:szCs w:val="24"/>
              <w14:ligatures w14:val="standardContextual"/>
            </w:rPr>
          </w:pPr>
          <w:del w:id="250" w:author="Nikola Mitic" w:date="2025-05-17T16:12:00Z" w16du:dateUtc="2025-05-17T14:12:00Z">
            <w:r w:rsidRPr="00C5782A" w:rsidDel="00C5782A">
              <w:rPr>
                <w:rPrChange w:id="251"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rPrChange w:id="252" w:author="Nikola Mitic" w:date="2025-05-17T16:12:00Z" w16du:dateUtc="2025-05-17T14:12:00Z">
                  <w:rPr>
                    <w:rStyle w:val="Hyperlink"/>
                    <w:noProof/>
                    <w:lang w:val="en-US"/>
                  </w:rPr>
                </w:rPrChange>
              </w:rPr>
              <w:delText xml:space="preserve">MVC </w:delText>
            </w:r>
            <w:r w:rsidRPr="00C5782A" w:rsidDel="00C5782A">
              <w:rPr>
                <w:rPrChange w:id="253"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254" w:author="Nikola Mitic" w:date="2025-05-17T16:12:00Z" w16du:dateUtc="2025-05-17T14:12:00Z"/>
              <w:rFonts w:asciiTheme="minorHAnsi" w:hAnsiTheme="minorHAnsi" w:cstheme="minorBidi"/>
              <w:noProof/>
              <w:kern w:val="2"/>
              <w:szCs w:val="24"/>
              <w14:ligatures w14:val="standardContextual"/>
            </w:rPr>
          </w:pPr>
          <w:del w:id="255" w:author="Nikola Mitic" w:date="2025-05-17T16:12:00Z" w16du:dateUtc="2025-05-17T14:12:00Z">
            <w:r w:rsidRPr="00C5782A" w:rsidDel="00C5782A">
              <w:rPr>
                <w:rPrChange w:id="256"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rPrChange w:id="257"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258" w:author="Nikola Mitic" w:date="2025-05-17T16:12:00Z" w16du:dateUtc="2025-05-17T14:12:00Z"/>
              <w:rFonts w:asciiTheme="minorHAnsi" w:hAnsiTheme="minorHAnsi" w:cstheme="minorBidi"/>
              <w:noProof/>
              <w:kern w:val="2"/>
              <w:szCs w:val="24"/>
              <w14:ligatures w14:val="standardContextual"/>
            </w:rPr>
          </w:pPr>
          <w:del w:id="259" w:author="Nikola Mitic" w:date="2025-05-17T16:12:00Z" w16du:dateUtc="2025-05-17T14:12:00Z">
            <w:r w:rsidRPr="00C5782A" w:rsidDel="00C5782A">
              <w:rPr>
                <w:rPrChange w:id="260"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rPrChange w:id="261"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262" w:author="Nikola Mitic" w:date="2025-05-17T16:12:00Z" w16du:dateUtc="2025-05-17T14:12:00Z"/>
              <w:rFonts w:asciiTheme="minorHAnsi" w:eastAsiaTheme="minorEastAsia" w:hAnsiTheme="minorHAnsi"/>
              <w:noProof/>
              <w:szCs w:val="24"/>
            </w:rPr>
          </w:pPr>
          <w:del w:id="263" w:author="Nikola Mitic" w:date="2025-05-17T16:12:00Z" w16du:dateUtc="2025-05-17T14:12:00Z">
            <w:r w:rsidRPr="00C5782A" w:rsidDel="00C5782A">
              <w:rPr>
                <w:rPrChange w:id="264"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rPrChange w:id="265" w:author="Nikola Mitic" w:date="2025-05-17T16:12:00Z" w16du:dateUtc="2025-05-17T14:12:00Z">
                  <w:rPr>
                    <w:rStyle w:val="Hyperlink"/>
                    <w:noProof/>
                    <w:lang w:val="en-US"/>
                  </w:rPr>
                </w:rPrChange>
              </w:rPr>
              <w:delText>ELOQUENT ORM</w:delText>
            </w:r>
            <w:r w:rsidDel="00C5782A">
              <w:rPr>
                <w:noProof/>
                <w:webHidden/>
              </w:rPr>
              <w:tab/>
            </w:r>
          </w:del>
          <w:del w:id="266"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267" w:author="Nikola Mitic" w:date="2025-05-17T16:12:00Z" w16du:dateUtc="2025-05-17T14:12:00Z"/>
              <w:rFonts w:asciiTheme="minorHAnsi" w:hAnsiTheme="minorHAnsi" w:cstheme="minorBidi"/>
              <w:noProof/>
              <w:kern w:val="2"/>
              <w:szCs w:val="24"/>
              <w14:ligatures w14:val="standardContextual"/>
            </w:rPr>
          </w:pPr>
          <w:del w:id="268" w:author="Nikola Mitic" w:date="2025-05-17T16:12:00Z" w16du:dateUtc="2025-05-17T14:12:00Z">
            <w:r w:rsidRPr="00C5782A" w:rsidDel="00C5782A">
              <w:rPr>
                <w:rPrChange w:id="269"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rPrChange w:id="270" w:author="Nikola Mitic" w:date="2025-05-17T16:12:00Z" w16du:dateUtc="2025-05-17T14:12:00Z">
                  <w:rPr>
                    <w:rStyle w:val="Hyperlink"/>
                    <w:noProof/>
                  </w:rPr>
                </w:rPrChange>
              </w:rPr>
              <w:delText>Историја</w:delText>
            </w:r>
            <w:r w:rsidDel="00C5782A">
              <w:rPr>
                <w:noProof/>
                <w:webHidden/>
              </w:rPr>
              <w:tab/>
            </w:r>
          </w:del>
          <w:del w:id="271"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272" w:author="Nikola Mitic" w:date="2025-05-17T16:12:00Z" w16du:dateUtc="2025-05-17T14:12:00Z"/>
              <w:rFonts w:asciiTheme="minorHAnsi" w:hAnsiTheme="minorHAnsi" w:cstheme="minorBidi"/>
              <w:noProof/>
              <w:kern w:val="2"/>
              <w:szCs w:val="24"/>
              <w14:ligatures w14:val="standardContextual"/>
            </w:rPr>
          </w:pPr>
          <w:del w:id="273" w:author="Nikola Mitic" w:date="2025-05-17T16:12:00Z" w16du:dateUtc="2025-05-17T14:12:00Z">
            <w:r w:rsidRPr="00C5782A" w:rsidDel="00C5782A">
              <w:rPr>
                <w:rPrChange w:id="274"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rPrChange w:id="275" w:author="Nikola Mitic" w:date="2025-05-17T16:12:00Z" w16du:dateUtc="2025-05-17T14:12:00Z">
                  <w:rPr>
                    <w:rStyle w:val="Hyperlink"/>
                    <w:noProof/>
                  </w:rPr>
                </w:rPrChange>
              </w:rPr>
              <w:delText>Опште</w:delText>
            </w:r>
            <w:r w:rsidDel="00C5782A">
              <w:rPr>
                <w:noProof/>
                <w:webHidden/>
              </w:rPr>
              <w:tab/>
            </w:r>
          </w:del>
          <w:del w:id="276"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277" w:author="Nikola Mitic" w:date="2025-05-17T16:12:00Z" w16du:dateUtc="2025-05-17T14:12:00Z"/>
              <w:rFonts w:asciiTheme="minorHAnsi" w:hAnsiTheme="minorHAnsi" w:cstheme="minorBidi"/>
              <w:noProof/>
              <w:kern w:val="2"/>
              <w:szCs w:val="24"/>
              <w14:ligatures w14:val="standardContextual"/>
            </w:rPr>
          </w:pPr>
          <w:del w:id="278" w:author="Nikola Mitic" w:date="2025-05-17T16:12:00Z" w16du:dateUtc="2025-05-17T14:12:00Z">
            <w:r w:rsidRPr="00C5782A" w:rsidDel="00C5782A">
              <w:rPr>
                <w:rPrChange w:id="279"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rPrChange w:id="280"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281"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282" w:author="Nikola Mitic" w:date="2025-05-17T16:12:00Z" w16du:dateUtc="2025-05-17T14:12:00Z"/>
              <w:rFonts w:asciiTheme="minorHAnsi" w:eastAsiaTheme="minorEastAsia" w:hAnsiTheme="minorHAnsi"/>
              <w:noProof/>
              <w:szCs w:val="24"/>
            </w:rPr>
          </w:pPr>
          <w:del w:id="283" w:author="Nikola Mitic" w:date="2025-05-17T16:12:00Z" w16du:dateUtc="2025-05-17T14:12:00Z">
            <w:r w:rsidRPr="00C5782A" w:rsidDel="00C5782A">
              <w:rPr>
                <w:rPrChange w:id="284"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rPrChange w:id="285"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286"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287" w:author="Nikola Mitic" w:date="2025-05-17T16:12:00Z" w16du:dateUtc="2025-05-17T14:12:00Z"/>
              <w:rFonts w:asciiTheme="minorHAnsi" w:hAnsiTheme="minorHAnsi" w:cstheme="minorBidi"/>
              <w:noProof/>
              <w:kern w:val="2"/>
              <w:szCs w:val="24"/>
              <w14:ligatures w14:val="standardContextual"/>
            </w:rPr>
          </w:pPr>
          <w:del w:id="288" w:author="Nikola Mitic" w:date="2025-05-17T16:12:00Z" w16du:dateUtc="2025-05-17T14:12:00Z">
            <w:r w:rsidRPr="00C5782A" w:rsidDel="00C5782A">
              <w:rPr>
                <w:rPrChange w:id="289"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rPrChange w:id="290" w:author="Nikola Mitic" w:date="2025-05-17T16:12:00Z" w16du:dateUtc="2025-05-17T14:12:00Z">
                  <w:rPr>
                    <w:rStyle w:val="Hyperlink"/>
                    <w:noProof/>
                  </w:rPr>
                </w:rPrChange>
              </w:rPr>
              <w:delText>Архитектура апликације</w:delText>
            </w:r>
            <w:r w:rsidDel="00C5782A">
              <w:rPr>
                <w:noProof/>
                <w:webHidden/>
              </w:rPr>
              <w:tab/>
            </w:r>
          </w:del>
          <w:del w:id="291"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292" w:author="Nikola Mitic" w:date="2025-05-17T16:12:00Z" w16du:dateUtc="2025-05-17T14:12:00Z"/>
              <w:rFonts w:asciiTheme="minorHAnsi" w:hAnsiTheme="minorHAnsi" w:cstheme="minorBidi"/>
              <w:noProof/>
              <w:kern w:val="2"/>
              <w:szCs w:val="24"/>
              <w14:ligatures w14:val="standardContextual"/>
            </w:rPr>
          </w:pPr>
          <w:del w:id="293" w:author="Nikola Mitic" w:date="2025-05-17T16:12:00Z" w16du:dateUtc="2025-05-17T14:12:00Z">
            <w:r w:rsidRPr="00C5782A" w:rsidDel="00C5782A">
              <w:rPr>
                <w:rPrChange w:id="294"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rPrChange w:id="295" w:author="Nikola Mitic" w:date="2025-05-17T16:12:00Z" w16du:dateUtc="2025-05-17T14:12:00Z">
                  <w:rPr>
                    <w:rStyle w:val="Hyperlink"/>
                    <w:noProof/>
                    <w:lang w:val="en-US"/>
                  </w:rPr>
                </w:rPrChange>
              </w:rPr>
              <w:delText>MySQL</w:delText>
            </w:r>
            <w:r w:rsidDel="00C5782A">
              <w:rPr>
                <w:noProof/>
                <w:webHidden/>
              </w:rPr>
              <w:tab/>
            </w:r>
          </w:del>
          <w:del w:id="296"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297" w:author="Nikola Mitic" w:date="2025-05-17T16:12:00Z" w16du:dateUtc="2025-05-17T14:12:00Z"/>
              <w:rFonts w:asciiTheme="minorHAnsi" w:hAnsiTheme="minorHAnsi" w:cstheme="minorBidi"/>
              <w:noProof/>
              <w:kern w:val="2"/>
              <w:szCs w:val="24"/>
              <w14:ligatures w14:val="standardContextual"/>
            </w:rPr>
          </w:pPr>
          <w:del w:id="298" w:author="Nikola Mitic" w:date="2025-05-17T16:12:00Z" w16du:dateUtc="2025-05-17T14:12:00Z">
            <w:r w:rsidRPr="00C5782A" w:rsidDel="00C5782A">
              <w:rPr>
                <w:rPrChange w:id="299"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rPrChange w:id="300" w:author="Nikola Mitic" w:date="2025-05-17T16:12:00Z" w16du:dateUtc="2025-05-17T14:12:00Z">
                  <w:rPr>
                    <w:rStyle w:val="Hyperlink"/>
                    <w:noProof/>
                    <w:lang w:val="en-US"/>
                  </w:rPr>
                </w:rPrChange>
              </w:rPr>
              <w:delText>Angular</w:delText>
            </w:r>
            <w:r w:rsidDel="00C5782A">
              <w:rPr>
                <w:noProof/>
                <w:webHidden/>
              </w:rPr>
              <w:tab/>
            </w:r>
          </w:del>
          <w:del w:id="301"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302" w:author="Nikola Mitic" w:date="2025-05-17T16:12:00Z" w16du:dateUtc="2025-05-17T14:12:00Z"/>
              <w:rFonts w:asciiTheme="minorHAnsi" w:hAnsiTheme="minorHAnsi" w:cstheme="minorBidi"/>
              <w:noProof/>
              <w:kern w:val="2"/>
              <w:szCs w:val="24"/>
              <w14:ligatures w14:val="standardContextual"/>
            </w:rPr>
          </w:pPr>
          <w:del w:id="303" w:author="Nikola Mitic" w:date="2025-05-17T16:12:00Z" w16du:dateUtc="2025-05-17T14:12:00Z">
            <w:r w:rsidRPr="00C5782A" w:rsidDel="00C5782A">
              <w:rPr>
                <w:rPrChange w:id="304"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rPrChange w:id="305" w:author="Nikola Mitic" w:date="2025-05-17T16:12:00Z" w16du:dateUtc="2025-05-17T14:12:00Z">
                  <w:rPr>
                    <w:rStyle w:val="Hyperlink"/>
                    <w:noProof/>
                    <w:lang w:val="en-US"/>
                  </w:rPr>
                </w:rPrChange>
              </w:rPr>
              <w:delText>Web Socket</w:delText>
            </w:r>
            <w:r w:rsidDel="00C5782A">
              <w:rPr>
                <w:noProof/>
                <w:webHidden/>
              </w:rPr>
              <w:tab/>
            </w:r>
          </w:del>
          <w:del w:id="306"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307" w:author="Nikola Mitic" w:date="2025-05-17T16:12:00Z" w16du:dateUtc="2025-05-17T14:12:00Z"/>
              <w:rFonts w:asciiTheme="minorHAnsi" w:hAnsiTheme="minorHAnsi" w:cstheme="minorBidi"/>
              <w:noProof/>
              <w:kern w:val="2"/>
              <w:szCs w:val="24"/>
              <w14:ligatures w14:val="standardContextual"/>
            </w:rPr>
          </w:pPr>
          <w:del w:id="308" w:author="Nikola Mitic" w:date="2025-05-17T16:12:00Z" w16du:dateUtc="2025-05-17T14:12:00Z">
            <w:r w:rsidRPr="00C5782A" w:rsidDel="00C5782A">
              <w:rPr>
                <w:rPrChange w:id="309"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rPrChange w:id="310" w:author="Nikola Mitic" w:date="2025-05-17T16:12:00Z" w16du:dateUtc="2025-05-17T14:12:00Z">
                  <w:rPr>
                    <w:rStyle w:val="Hyperlink"/>
                    <w:noProof/>
                  </w:rPr>
                </w:rPrChange>
              </w:rPr>
              <w:delText>WebStorm</w:delText>
            </w:r>
            <w:r w:rsidDel="00C5782A">
              <w:rPr>
                <w:noProof/>
                <w:webHidden/>
              </w:rPr>
              <w:tab/>
            </w:r>
          </w:del>
          <w:del w:id="311"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312" w:author="Nikola Mitic" w:date="2025-05-17T16:12:00Z" w16du:dateUtc="2025-05-17T14:12:00Z"/>
              <w:rFonts w:asciiTheme="minorHAnsi" w:hAnsiTheme="minorHAnsi" w:cstheme="minorBidi"/>
              <w:noProof/>
              <w:kern w:val="2"/>
              <w:szCs w:val="24"/>
              <w14:ligatures w14:val="standardContextual"/>
            </w:rPr>
          </w:pPr>
          <w:del w:id="313" w:author="Nikola Mitic" w:date="2025-05-17T16:12:00Z" w16du:dateUtc="2025-05-17T14:12:00Z">
            <w:r w:rsidRPr="00C5782A" w:rsidDel="00C5782A">
              <w:rPr>
                <w:rPrChange w:id="314"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rPrChange w:id="315" w:author="Nikola Mitic" w:date="2025-05-17T16:12:00Z" w16du:dateUtc="2025-05-17T14:12:00Z">
                  <w:rPr>
                    <w:rStyle w:val="Hyperlink"/>
                    <w:noProof/>
                  </w:rPr>
                </w:rPrChange>
              </w:rPr>
              <w:delText>PhpStorm</w:delText>
            </w:r>
            <w:r w:rsidDel="00C5782A">
              <w:rPr>
                <w:noProof/>
                <w:webHidden/>
              </w:rPr>
              <w:tab/>
            </w:r>
          </w:del>
          <w:del w:id="316"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317" w:author="Nikola Mitic" w:date="2025-05-17T16:12:00Z" w16du:dateUtc="2025-05-17T14:12:00Z"/>
              <w:rFonts w:asciiTheme="minorHAnsi" w:hAnsiTheme="minorHAnsi" w:cstheme="minorBidi"/>
              <w:noProof/>
              <w:kern w:val="2"/>
              <w:szCs w:val="24"/>
              <w14:ligatures w14:val="standardContextual"/>
            </w:rPr>
          </w:pPr>
          <w:del w:id="318" w:author="Nikola Mitic" w:date="2025-05-17T16:12:00Z" w16du:dateUtc="2025-05-17T14:12:00Z">
            <w:r w:rsidRPr="00C5782A" w:rsidDel="00C5782A">
              <w:rPr>
                <w:rPrChange w:id="319"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rPrChange w:id="320"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321"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322" w:author="Nikola Mitic" w:date="2025-05-17T16:12:00Z" w16du:dateUtc="2025-05-17T14:12:00Z"/>
              <w:rFonts w:asciiTheme="minorHAnsi" w:hAnsiTheme="minorHAnsi" w:cstheme="minorBidi"/>
              <w:noProof/>
              <w:kern w:val="2"/>
              <w:szCs w:val="24"/>
              <w14:ligatures w14:val="standardContextual"/>
            </w:rPr>
          </w:pPr>
          <w:del w:id="323" w:author="Nikola Mitic" w:date="2025-05-17T16:12:00Z" w16du:dateUtc="2025-05-17T14:12:00Z">
            <w:r w:rsidRPr="00C5782A" w:rsidDel="00C5782A">
              <w:rPr>
                <w:rPrChange w:id="324"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rPrChange w:id="325" w:author="Nikola Mitic" w:date="2025-05-17T16:12:00Z" w16du:dateUtc="2025-05-17T14:12:00Z">
                  <w:rPr>
                    <w:rStyle w:val="Hyperlink"/>
                    <w:noProof/>
                  </w:rPr>
                </w:rPrChange>
              </w:rPr>
              <w:delText>Имплементација серверског дела</w:delText>
            </w:r>
            <w:r w:rsidDel="00C5782A">
              <w:rPr>
                <w:noProof/>
                <w:webHidden/>
              </w:rPr>
              <w:tab/>
            </w:r>
          </w:del>
          <w:del w:id="326"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327" w:author="Nikola Mitic" w:date="2025-05-17T16:12:00Z" w16du:dateUtc="2025-05-17T14:12:00Z"/>
              <w:rFonts w:asciiTheme="minorHAnsi" w:hAnsiTheme="minorHAnsi" w:cstheme="minorBidi"/>
              <w:noProof/>
              <w:kern w:val="2"/>
              <w:szCs w:val="24"/>
              <w14:ligatures w14:val="standardContextual"/>
            </w:rPr>
          </w:pPr>
          <w:del w:id="328" w:author="Nikola Mitic" w:date="2025-05-17T16:12:00Z" w16du:dateUtc="2025-05-17T14:12:00Z">
            <w:r w:rsidRPr="00C5782A" w:rsidDel="00C5782A">
              <w:rPr>
                <w:rPrChange w:id="329"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rPrChange w:id="330" w:author="Nikola Mitic" w:date="2025-05-17T16:12:00Z" w16du:dateUtc="2025-05-17T14:12:00Z">
                  <w:rPr>
                    <w:rStyle w:val="Hyperlink"/>
                    <w:noProof/>
                  </w:rPr>
                </w:rPrChange>
              </w:rPr>
              <w:delText>E</w:delText>
            </w:r>
            <w:r w:rsidRPr="00C5782A" w:rsidDel="00C5782A">
              <w:rPr>
                <w:rPrChange w:id="331" w:author="Nikola Mitic" w:date="2025-05-17T16:12:00Z" w16du:dateUtc="2025-05-17T14:12:00Z">
                  <w:rPr>
                    <w:rStyle w:val="Hyperlink"/>
                    <w:noProof/>
                    <w:lang w:val="en-US"/>
                  </w:rPr>
                </w:rPrChange>
              </w:rPr>
              <w:delText>loquent</w:delText>
            </w:r>
            <w:r w:rsidRPr="00C5782A" w:rsidDel="00C5782A">
              <w:rPr>
                <w:rPrChange w:id="332" w:author="Nikola Mitic" w:date="2025-05-17T16:12:00Z" w16du:dateUtc="2025-05-17T14:12:00Z">
                  <w:rPr>
                    <w:rStyle w:val="Hyperlink"/>
                    <w:noProof/>
                  </w:rPr>
                </w:rPrChange>
              </w:rPr>
              <w:delText xml:space="preserve"> ORM</w:delText>
            </w:r>
            <w:r w:rsidDel="00C5782A">
              <w:rPr>
                <w:noProof/>
                <w:webHidden/>
              </w:rPr>
              <w:tab/>
            </w:r>
          </w:del>
          <w:del w:id="333"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334" w:author="Nikola Mitic" w:date="2025-05-17T16:12:00Z" w16du:dateUtc="2025-05-17T14:12:00Z"/>
              <w:rFonts w:asciiTheme="minorHAnsi" w:hAnsiTheme="minorHAnsi" w:cstheme="minorBidi"/>
              <w:noProof/>
              <w:kern w:val="2"/>
              <w:szCs w:val="24"/>
              <w14:ligatures w14:val="standardContextual"/>
            </w:rPr>
          </w:pPr>
          <w:del w:id="335" w:author="Nikola Mitic" w:date="2025-05-17T16:12:00Z" w16du:dateUtc="2025-05-17T14:12:00Z">
            <w:r w:rsidRPr="00C5782A" w:rsidDel="00C5782A">
              <w:rPr>
                <w:rPrChange w:id="336"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rPrChange w:id="337"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338"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339" w:author="Nikola Mitic" w:date="2025-05-17T16:12:00Z" w16du:dateUtc="2025-05-17T14:12:00Z"/>
              <w:rFonts w:asciiTheme="minorHAnsi" w:hAnsiTheme="minorHAnsi" w:cstheme="minorBidi"/>
              <w:noProof/>
              <w:kern w:val="2"/>
              <w:szCs w:val="24"/>
              <w14:ligatures w14:val="standardContextual"/>
            </w:rPr>
          </w:pPr>
          <w:del w:id="340" w:author="Nikola Mitic" w:date="2025-05-17T16:12:00Z" w16du:dateUtc="2025-05-17T14:12:00Z">
            <w:r w:rsidRPr="00C5782A" w:rsidDel="00C5782A">
              <w:rPr>
                <w:rPrChange w:id="341"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rPrChange w:id="342" w:author="Nikola Mitic" w:date="2025-05-17T16:12:00Z" w16du:dateUtc="2025-05-17T14:12:00Z">
                  <w:rPr>
                    <w:rStyle w:val="Hyperlink"/>
                    <w:noProof/>
                  </w:rPr>
                </w:rPrChange>
              </w:rPr>
              <w:delText>Приказ мапе</w:delText>
            </w:r>
            <w:r w:rsidDel="00C5782A">
              <w:rPr>
                <w:noProof/>
                <w:webHidden/>
              </w:rPr>
              <w:tab/>
            </w:r>
          </w:del>
          <w:del w:id="343"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344" w:author="Nikola Mitic" w:date="2025-05-17T16:12:00Z" w16du:dateUtc="2025-05-17T14:12:00Z"/>
              <w:rFonts w:asciiTheme="minorHAnsi" w:eastAsiaTheme="minorEastAsia" w:hAnsiTheme="minorHAnsi"/>
              <w:noProof/>
              <w:szCs w:val="24"/>
            </w:rPr>
          </w:pPr>
          <w:del w:id="345" w:author="Nikola Mitic" w:date="2025-05-17T16:12:00Z" w16du:dateUtc="2025-05-17T14:12:00Z">
            <w:r w:rsidRPr="00C5782A" w:rsidDel="00C5782A">
              <w:rPr>
                <w:rPrChange w:id="346"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rPrChange w:id="347" w:author="Nikola Mitic" w:date="2025-05-17T16:12:00Z" w16du:dateUtc="2025-05-17T14:12:00Z">
                  <w:rPr>
                    <w:rStyle w:val="Hyperlink"/>
                    <w:rFonts w:cs="Times New Roman"/>
                    <w:noProof/>
                  </w:rPr>
                </w:rPrChange>
              </w:rPr>
              <w:delText>РАД АПЛИКАЦИЈЕ</w:delText>
            </w:r>
            <w:r w:rsidDel="00C5782A">
              <w:rPr>
                <w:noProof/>
                <w:webHidden/>
              </w:rPr>
              <w:tab/>
            </w:r>
          </w:del>
          <w:del w:id="348"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349" w:author="Nikola Mitic" w:date="2025-05-17T16:12:00Z" w16du:dateUtc="2025-05-17T14:12:00Z"/>
              <w:rFonts w:asciiTheme="minorHAnsi" w:hAnsiTheme="minorHAnsi" w:cstheme="minorBidi"/>
              <w:noProof/>
              <w:kern w:val="2"/>
              <w:szCs w:val="24"/>
              <w14:ligatures w14:val="standardContextual"/>
            </w:rPr>
          </w:pPr>
          <w:del w:id="350" w:author="Nikola Mitic" w:date="2025-05-17T16:12:00Z" w16du:dateUtc="2025-05-17T14:12:00Z">
            <w:r w:rsidRPr="00C5782A" w:rsidDel="00C5782A">
              <w:rPr>
                <w:rPrChange w:id="351"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rPrChange w:id="352" w:author="Nikola Mitic" w:date="2025-05-17T16:12:00Z" w16du:dateUtc="2025-05-17T14:12:00Z">
                  <w:rPr>
                    <w:rStyle w:val="Hyperlink"/>
                    <w:noProof/>
                  </w:rPr>
                </w:rPrChange>
              </w:rPr>
              <w:delText>Опис апликације</w:delText>
            </w:r>
            <w:r w:rsidDel="00C5782A">
              <w:rPr>
                <w:noProof/>
                <w:webHidden/>
              </w:rPr>
              <w:tab/>
            </w:r>
          </w:del>
          <w:del w:id="353"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354" w:author="Nikola Mitic" w:date="2025-05-17T16:12:00Z" w16du:dateUtc="2025-05-17T14:12:00Z"/>
              <w:rFonts w:asciiTheme="minorHAnsi" w:hAnsiTheme="minorHAnsi" w:cstheme="minorBidi"/>
              <w:noProof/>
              <w:kern w:val="2"/>
              <w:szCs w:val="24"/>
              <w14:ligatures w14:val="standardContextual"/>
            </w:rPr>
          </w:pPr>
          <w:del w:id="355" w:author="Nikola Mitic" w:date="2025-05-17T16:12:00Z" w16du:dateUtc="2025-05-17T14:12:00Z">
            <w:r w:rsidRPr="00C5782A" w:rsidDel="00C5782A">
              <w:rPr>
                <w:rPrChange w:id="356"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rPrChange w:id="357" w:author="Nikola Mitic" w:date="2025-05-17T16:12:00Z" w16du:dateUtc="2025-05-17T14:12:00Z">
                  <w:rPr>
                    <w:rStyle w:val="Hyperlink"/>
                    <w:noProof/>
                  </w:rPr>
                </w:rPrChange>
              </w:rPr>
              <w:delText>Профил корисника апликације</w:delText>
            </w:r>
            <w:r w:rsidDel="00C5782A">
              <w:rPr>
                <w:noProof/>
                <w:webHidden/>
              </w:rPr>
              <w:tab/>
            </w:r>
          </w:del>
          <w:del w:id="358"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359" w:author="Nikola Mitic" w:date="2025-05-17T16:12:00Z" w16du:dateUtc="2025-05-17T14:12:00Z"/>
              <w:rFonts w:asciiTheme="minorHAnsi" w:hAnsiTheme="minorHAnsi" w:cstheme="minorBidi"/>
              <w:noProof/>
              <w:kern w:val="2"/>
              <w:szCs w:val="24"/>
              <w14:ligatures w14:val="standardContextual"/>
            </w:rPr>
          </w:pPr>
          <w:del w:id="360" w:author="Nikola Mitic" w:date="2025-05-17T16:12:00Z" w16du:dateUtc="2025-05-17T14:12:00Z">
            <w:r w:rsidRPr="00C5782A" w:rsidDel="00C5782A">
              <w:rPr>
                <w:rPrChange w:id="361"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rPrChange w:id="362" w:author="Nikola Mitic" w:date="2025-05-17T16:12:00Z" w16du:dateUtc="2025-05-17T14:12:00Z">
                  <w:rPr>
                    <w:rStyle w:val="Hyperlink"/>
                    <w:noProof/>
                  </w:rPr>
                </w:rPrChange>
              </w:rPr>
              <w:delText>Случајеви коришћења</w:delText>
            </w:r>
            <w:r w:rsidDel="00C5782A">
              <w:rPr>
                <w:noProof/>
                <w:webHidden/>
              </w:rPr>
              <w:tab/>
            </w:r>
          </w:del>
          <w:del w:id="363"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364" w:author="Nikola Mitic" w:date="2025-05-17T16:12:00Z" w16du:dateUtc="2025-05-17T14:12:00Z"/>
              <w:rFonts w:asciiTheme="minorHAnsi" w:eastAsiaTheme="minorEastAsia" w:hAnsiTheme="minorHAnsi"/>
              <w:noProof/>
              <w:szCs w:val="24"/>
            </w:rPr>
          </w:pPr>
          <w:del w:id="365" w:author="Nikola Mitic" w:date="2025-05-17T16:12:00Z" w16du:dateUtc="2025-05-17T14:12:00Z">
            <w:r w:rsidRPr="00C5782A" w:rsidDel="00C5782A">
              <w:rPr>
                <w:rPrChange w:id="366"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rPrChange w:id="367" w:author="Nikola Mitic" w:date="2025-05-17T16:12:00Z" w16du:dateUtc="2025-05-17T14:12:00Z">
                  <w:rPr>
                    <w:rStyle w:val="Hyperlink"/>
                    <w:rFonts w:cs="Times New Roman"/>
                    <w:noProof/>
                  </w:rPr>
                </w:rPrChange>
              </w:rPr>
              <w:delText>ЗАКЉУЧАК</w:delText>
            </w:r>
            <w:r w:rsidDel="00C5782A">
              <w:rPr>
                <w:noProof/>
                <w:webHidden/>
              </w:rPr>
              <w:tab/>
            </w:r>
          </w:del>
          <w:del w:id="368"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369" w:author="Nikola Mitic" w:date="2025-05-17T16:12:00Z" w16du:dateUtc="2025-05-17T14:12:00Z"/>
              <w:rFonts w:asciiTheme="minorHAnsi" w:eastAsiaTheme="minorEastAsia" w:hAnsiTheme="minorHAnsi"/>
              <w:noProof/>
              <w:szCs w:val="24"/>
            </w:rPr>
          </w:pPr>
          <w:del w:id="370" w:author="Nikola Mitic" w:date="2025-05-17T16:12:00Z" w16du:dateUtc="2025-05-17T14:12:00Z">
            <w:r w:rsidRPr="00C5782A" w:rsidDel="00C5782A">
              <w:rPr>
                <w:rPrChange w:id="371" w:author="Nikola Mitic" w:date="2025-05-17T16:12:00Z" w16du:dateUtc="2025-05-17T14:12:00Z">
                  <w:rPr>
                    <w:rStyle w:val="Hyperlink"/>
                    <w:rFonts w:cs="Times New Roman"/>
                    <w:noProof/>
                  </w:rPr>
                </w:rPrChange>
              </w:rPr>
              <w:lastRenderedPageBreak/>
              <w:delText>8.</w:delText>
            </w:r>
            <w:r w:rsidDel="00C5782A">
              <w:rPr>
                <w:rFonts w:asciiTheme="minorHAnsi" w:eastAsiaTheme="minorEastAsia" w:hAnsiTheme="minorHAnsi"/>
                <w:noProof/>
                <w:szCs w:val="24"/>
              </w:rPr>
              <w:tab/>
            </w:r>
            <w:r w:rsidRPr="00C5782A" w:rsidDel="00C5782A">
              <w:rPr>
                <w:rPrChange w:id="372" w:author="Nikola Mitic" w:date="2025-05-17T16:12:00Z" w16du:dateUtc="2025-05-17T14:12:00Z">
                  <w:rPr>
                    <w:rStyle w:val="Hyperlink"/>
                    <w:rFonts w:cs="Times New Roman"/>
                    <w:noProof/>
                  </w:rPr>
                </w:rPrChange>
              </w:rPr>
              <w:delText>ЛИТЕРАТУРА</w:delText>
            </w:r>
            <w:r w:rsidDel="00C5782A">
              <w:rPr>
                <w:noProof/>
                <w:webHidden/>
              </w:rPr>
              <w:tab/>
            </w:r>
          </w:del>
          <w:del w:id="373"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374" w:name="_Toc179752005"/>
      <w:bookmarkStart w:id="375" w:name="_Toc179752077"/>
      <w:bookmarkStart w:id="376" w:name="_Toc198390745"/>
      <w:r w:rsidRPr="005C552C">
        <w:rPr>
          <w:rFonts w:cs="Times New Roman"/>
        </w:rPr>
        <w:lastRenderedPageBreak/>
        <w:t>УВОД</w:t>
      </w:r>
      <w:bookmarkEnd w:id="374"/>
      <w:bookmarkEnd w:id="375"/>
      <w:bookmarkEnd w:id="376"/>
    </w:p>
    <w:p w14:paraId="7F01CC46" w14:textId="072800C5" w:rsidR="00A2473D" w:rsidRPr="005C552C" w:rsidRDefault="00A2473D" w:rsidP="00D77EB3">
      <w:pPr>
        <w:ind w:firstLine="720"/>
        <w:rPr>
          <w:rFonts w:cs="Times New Roman"/>
          <w:szCs w:val="24"/>
        </w:rPr>
      </w:pPr>
    </w:p>
    <w:p w14:paraId="0E96066E" w14:textId="0E47635C" w:rsidR="00073991" w:rsidRPr="005C552C" w:rsidRDefault="006502DD" w:rsidP="00BF237E">
      <w:pPr>
        <w:ind w:firstLine="720"/>
        <w:rPr>
          <w:rFonts w:cs="Times New Roman"/>
          <w:szCs w:val="24"/>
        </w:rPr>
      </w:pPr>
      <w:ins w:id="377" w:author="Aleksandar Stanimirovic" w:date="2025-06-12T10:32:00Z" w16du:dateUtc="2025-06-12T08:32:00Z">
        <w:r>
          <w:rPr>
            <w:rFonts w:cs="Times New Roman"/>
            <w:szCs w:val="24"/>
          </w:rPr>
          <w:t xml:space="preserve">ЈЕдна од главних карактеристика савременог живота јесте непрестано увећање дигиталног отиска који свака особа креира. Као резултат, потребно је изборити се са </w:t>
        </w:r>
      </w:ins>
      <w:del w:id="378" w:author="Aleksandar Stanimirovic" w:date="2025-06-12T10:33:00Z" w16du:dateUtc="2025-06-12T08:33:00Z">
        <w:r w:rsidR="00105999" w:rsidDel="006502DD">
          <w:rPr>
            <w:rFonts w:cs="Times New Roman"/>
            <w:szCs w:val="24"/>
          </w:rPr>
          <w:delText xml:space="preserve">Ходајући у корак са временом и развојем технологије, човек сваког тренутка увећава свој дигитални отисак. Константно се долази до креирања </w:delText>
        </w:r>
      </w:del>
      <w:r w:rsidR="00105999">
        <w:rPr>
          <w:rFonts w:cs="Times New Roman"/>
          <w:szCs w:val="24"/>
        </w:rPr>
        <w:t>све већ</w:t>
      </w:r>
      <w:ins w:id="379" w:author="Aleksandar Stanimirovic" w:date="2025-06-12T10:33:00Z" w16du:dateUtc="2025-06-12T08:33:00Z">
        <w:r>
          <w:rPr>
            <w:rFonts w:cs="Times New Roman"/>
            <w:szCs w:val="24"/>
          </w:rPr>
          <w:t>ом</w:t>
        </w:r>
      </w:ins>
      <w:del w:id="380" w:author="Aleksandar Stanimirovic" w:date="2025-06-12T10:33:00Z" w16du:dateUtc="2025-06-12T08:33:00Z">
        <w:r w:rsidR="00105999" w:rsidDel="006502DD">
          <w:rPr>
            <w:rFonts w:cs="Times New Roman"/>
            <w:szCs w:val="24"/>
          </w:rPr>
          <w:delText>е</w:delText>
        </w:r>
      </w:del>
      <w:r w:rsidR="00105999">
        <w:rPr>
          <w:rFonts w:cs="Times New Roman"/>
          <w:szCs w:val="24"/>
        </w:rPr>
        <w:t xml:space="preserve"> количине података, са често веома комплексном повезаношћу. </w:t>
      </w:r>
      <w:ins w:id="381" w:author="Aleksandar Stanimirovic" w:date="2025-06-12T10:33:00Z" w16du:dateUtc="2025-06-12T08:33:00Z">
        <w:r>
          <w:rPr>
            <w:rFonts w:cs="Times New Roman"/>
            <w:szCs w:val="24"/>
          </w:rPr>
          <w:t xml:space="preserve">У сврху лакше обраде ових података развијене су бројне технологије и алати. </w:t>
        </w:r>
      </w:ins>
      <w:del w:id="382" w:author="Aleksandar Stanimirovic" w:date="2025-06-12T10:34:00Z" w16du:dateUtc="2025-06-12T08:34:00Z">
        <w:r w:rsidR="00105999" w:rsidDel="006502DD">
          <w:rPr>
            <w:rFonts w:cs="Times New Roman"/>
            <w:szCs w:val="24"/>
          </w:rPr>
          <w:delText xml:space="preserve">Како се човек окреће технологији ради олакшања живота свакодневице, потребно је то испратити и са програмерске стране и развити </w:delText>
        </w:r>
        <w:r w:rsidR="00391FE7" w:rsidDel="006502DD">
          <w:rPr>
            <w:rFonts w:cs="Times New Roman"/>
            <w:szCs w:val="24"/>
          </w:rPr>
          <w:delText>потребне</w:delText>
        </w:r>
        <w:r w:rsidR="00105999" w:rsidDel="006502DD">
          <w:rPr>
            <w:rFonts w:cs="Times New Roman"/>
            <w:szCs w:val="24"/>
          </w:rPr>
          <w:delText xml:space="preserve"> </w:delText>
        </w:r>
        <w:r w:rsidR="00D95928" w:rsidRPr="00D95928" w:rsidDel="006502DD">
          <w:rPr>
            <w:rFonts w:cs="Times New Roman"/>
            <w:szCs w:val="24"/>
          </w:rPr>
          <w:delText>веб</w:delText>
        </w:r>
        <w:r w:rsidR="00105999" w:rsidDel="006502DD">
          <w:rPr>
            <w:rFonts w:cs="Times New Roman"/>
            <w:szCs w:val="24"/>
          </w:rPr>
          <w:delText xml:space="preserve"> апликације. </w:delText>
        </w:r>
      </w:del>
    </w:p>
    <w:p w14:paraId="337CCD31" w14:textId="0204AF4A" w:rsidR="00073991" w:rsidRDefault="00B4596C" w:rsidP="00073991">
      <w:pPr>
        <w:ind w:firstLine="720"/>
        <w:rPr>
          <w:rFonts w:cs="Times New Roman"/>
          <w:szCs w:val="24"/>
        </w:rPr>
      </w:pPr>
      <w:del w:id="383" w:author="Aleksandar Stanimirovic" w:date="2025-06-12T10:35:00Z" w16du:dateUtc="2025-06-12T08:35:00Z">
        <w:r w:rsidDel="006502DD">
          <w:rPr>
            <w:rFonts w:cs="Times New Roman"/>
            <w:szCs w:val="24"/>
          </w:rPr>
          <w:delText xml:space="preserve">Ново креиране </w:delText>
        </w:r>
        <w:r w:rsidR="00D95928" w:rsidDel="006502DD">
          <w:rPr>
            <w:rFonts w:cs="Times New Roman"/>
            <w:szCs w:val="24"/>
          </w:rPr>
          <w:delText>веб</w:delText>
        </w:r>
        <w:r w:rsidDel="006502DD">
          <w:rPr>
            <w:rFonts w:cs="Times New Roman"/>
            <w:szCs w:val="24"/>
          </w:rPr>
          <w:delText xml:space="preserve"> апликације у многоме прате и олакшавају функционисање</w:delText>
        </w:r>
        <w:r w:rsidR="00391FE7" w:rsidDel="006502DD">
          <w:rPr>
            <w:rFonts w:cs="Times New Roman"/>
            <w:szCs w:val="24"/>
          </w:rPr>
          <w:delText xml:space="preserve"> чиме се директно утиче на комплексност имплементације</w:delText>
        </w:r>
        <w:r w:rsidDel="006502DD">
          <w:rPr>
            <w:rFonts w:cs="Times New Roman"/>
            <w:szCs w:val="24"/>
          </w:rPr>
          <w:delText>. Да би се ово постигло, апликације</w:delText>
        </w:r>
        <w:r w:rsidR="00752189" w:rsidDel="006502DD">
          <w:rPr>
            <w:rFonts w:cs="Times New Roman"/>
            <w:szCs w:val="24"/>
          </w:rPr>
          <w:delText xml:space="preserve"> и подаци које оне чувају</w:delText>
        </w:r>
        <w:r w:rsidDel="006502DD">
          <w:rPr>
            <w:rFonts w:cs="Times New Roman"/>
            <w:szCs w:val="24"/>
          </w:rPr>
          <w:delText xml:space="preserve"> морају имати добру структуру</w:delText>
        </w:r>
        <w:r w:rsidR="00752189" w:rsidDel="006502DD">
          <w:rPr>
            <w:rFonts w:cs="Times New Roman"/>
            <w:szCs w:val="24"/>
          </w:rPr>
          <w:delText>.</w:delText>
        </w:r>
        <w:r w:rsidDel="006502DD">
          <w:rPr>
            <w:rFonts w:cs="Times New Roman"/>
            <w:szCs w:val="24"/>
          </w:rPr>
          <w:delText xml:space="preserve"> </w:delText>
        </w:r>
        <w:r w:rsidR="00752189" w:rsidDel="006502DD">
          <w:rPr>
            <w:rFonts w:cs="Times New Roman"/>
            <w:szCs w:val="24"/>
          </w:rPr>
          <w:delText xml:space="preserve">За израду овакве апликације </w:delText>
        </w:r>
        <w:r w:rsidR="00306EFF" w:rsidDel="006502DD">
          <w:rPr>
            <w:rFonts w:cs="Times New Roman"/>
            <w:szCs w:val="24"/>
          </w:rPr>
          <w:delText xml:space="preserve">данас се </w:delText>
        </w:r>
        <w:r w:rsidDel="006502DD">
          <w:rPr>
            <w:rFonts w:cs="Times New Roman"/>
            <w:szCs w:val="24"/>
          </w:rPr>
          <w:delText xml:space="preserve">често окрећемо </w:delText>
        </w:r>
        <w:r w:rsidR="00306EFF" w:rsidDel="006502DD">
          <w:rPr>
            <w:rFonts w:cs="Times New Roman"/>
            <w:szCs w:val="24"/>
          </w:rPr>
          <w:delText xml:space="preserve">добро познатим програмским језицима. </w:delText>
        </w:r>
      </w:del>
      <w:r w:rsidR="00306EFF">
        <w:rPr>
          <w:rFonts w:cs="Times New Roman"/>
          <w:szCs w:val="24"/>
        </w:rPr>
        <w:t xml:space="preserve">Један од </w:t>
      </w:r>
      <w:del w:id="384" w:author="Aleksandar Stanimirovic" w:date="2025-06-12T10:35:00Z" w16du:dateUtc="2025-06-12T08:35:00Z">
        <w:r w:rsidR="00306EFF" w:rsidDel="006502DD">
          <w:rPr>
            <w:rFonts w:cs="Times New Roman"/>
            <w:szCs w:val="24"/>
          </w:rPr>
          <w:delText>можда</w:delText>
        </w:r>
      </w:del>
      <w:r w:rsidR="00306EFF">
        <w:rPr>
          <w:rFonts w:cs="Times New Roman"/>
          <w:szCs w:val="24"/>
        </w:rPr>
        <w:t xml:space="preserve"> најпознатијих и најраспрострањенијих </w:t>
      </w:r>
      <w:ins w:id="385" w:author="Aleksandar Stanimirovic" w:date="2025-06-12T10:35:00Z" w16du:dateUtc="2025-06-12T08:35:00Z">
        <w:r w:rsidR="006502DD">
          <w:rPr>
            <w:rFonts w:cs="Times New Roman"/>
            <w:szCs w:val="24"/>
          </w:rPr>
          <w:t xml:space="preserve">програмских језика који се користи за израду веб апликација јесте програмски језик </w:t>
        </w:r>
      </w:ins>
      <w:del w:id="386" w:author="Aleksandar Stanimirovic" w:date="2025-06-12T10:35:00Z" w16du:dateUtc="2025-06-12T08:35:00Z">
        <w:r w:rsidR="00306EFF" w:rsidDel="006502DD">
          <w:rPr>
            <w:rFonts w:cs="Times New Roman"/>
            <w:szCs w:val="24"/>
          </w:rPr>
          <w:delText xml:space="preserve">је свакако </w:delText>
        </w:r>
      </w:del>
      <w:r w:rsidRPr="00391FE7">
        <w:rPr>
          <w:rFonts w:cs="Times New Roman"/>
          <w:i/>
          <w:iCs/>
          <w:szCs w:val="24"/>
          <w:lang w:val="en-US"/>
        </w:rPr>
        <w:t>PHP</w:t>
      </w:r>
      <w:del w:id="387" w:author="Aleksandar Stanimirovic" w:date="2025-06-12T10:36:00Z" w16du:dateUtc="2025-06-12T08:36:00Z">
        <w:r w:rsidDel="006502DD">
          <w:rPr>
            <w:rFonts w:cs="Times New Roman"/>
            <w:szCs w:val="24"/>
            <w:lang w:val="en-US"/>
          </w:rPr>
          <w:delText xml:space="preserve"> </w:delText>
        </w:r>
        <w:r w:rsidDel="006502DD">
          <w:rPr>
            <w:rFonts w:cs="Times New Roman"/>
            <w:szCs w:val="24"/>
          </w:rPr>
          <w:delText>програмск</w:delText>
        </w:r>
        <w:r w:rsidR="00306EFF" w:rsidDel="006502DD">
          <w:rPr>
            <w:rFonts w:cs="Times New Roman"/>
            <w:szCs w:val="24"/>
          </w:rPr>
          <w:delText>и</w:delText>
        </w:r>
        <w:r w:rsidDel="006502DD">
          <w:rPr>
            <w:rFonts w:cs="Times New Roman"/>
            <w:szCs w:val="24"/>
          </w:rPr>
          <w:delText xml:space="preserve"> језик</w:delText>
        </w:r>
      </w:del>
      <w:r>
        <w:rPr>
          <w:rFonts w:cs="Times New Roman"/>
          <w:szCs w:val="24"/>
        </w:rPr>
        <w:t>.</w:t>
      </w:r>
      <w:r w:rsidR="00752189">
        <w:rPr>
          <w:rFonts w:cs="Times New Roman"/>
          <w:szCs w:val="24"/>
        </w:rPr>
        <w:t xml:space="preserve"> </w:t>
      </w:r>
      <w:del w:id="388" w:author="Aleksandar Stanimirovic" w:date="2025-06-12T10:36:00Z" w16du:dateUtc="2025-06-12T08:36:00Z">
        <w:r w:rsidR="00306EFF" w:rsidDel="006502DD">
          <w:rPr>
            <w:rFonts w:cs="Times New Roman"/>
            <w:szCs w:val="24"/>
          </w:rPr>
          <w:delText xml:space="preserve">Он </w:delText>
        </w:r>
      </w:del>
      <w:ins w:id="389" w:author="Aleksandar Stanimirovic" w:date="2025-06-12T10:36:00Z" w16du:dateUtc="2025-06-12T08:36:00Z">
        <w:r w:rsidR="006502DD">
          <w:rPr>
            <w:rFonts w:cs="Times New Roman"/>
            <w:szCs w:val="24"/>
          </w:rPr>
          <w:t>Овај програмски језик</w:t>
        </w:r>
        <w:r w:rsidR="006502DD">
          <w:rPr>
            <w:rFonts w:cs="Times New Roman"/>
            <w:szCs w:val="24"/>
          </w:rPr>
          <w:t xml:space="preserve"> </w:t>
        </w:r>
      </w:ins>
      <w:r w:rsidR="00306EFF">
        <w:rPr>
          <w:rFonts w:cs="Times New Roman"/>
          <w:szCs w:val="24"/>
        </w:rPr>
        <w:t>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ins w:id="390" w:author="Aleksandar Stanimirovic" w:date="2025-06-12T10:36:00Z" w16du:dateUtc="2025-06-12T08:36:00Z">
        <w:r w:rsidR="006502DD">
          <w:rPr>
            <w:rFonts w:cs="Times New Roman"/>
            <w:szCs w:val="24"/>
          </w:rPr>
          <w:t xml:space="preserve">ПОред тога, карактеристика </w:t>
        </w:r>
        <w:r w:rsidR="006502DD" w:rsidRPr="006502DD">
          <w:rPr>
            <w:rFonts w:cs="Times New Roman"/>
            <w:szCs w:val="24"/>
            <w:lang w:val="en-US"/>
            <w:rPrChange w:id="391" w:author="Aleksandar Stanimirovic" w:date="2025-06-12T10:36:00Z" w16du:dateUtc="2025-06-12T08:36:00Z">
              <w:rPr>
                <w:rFonts w:cs="Times New Roman"/>
                <w:i/>
                <w:iCs/>
                <w:szCs w:val="24"/>
                <w:lang w:val="en-US"/>
              </w:rPr>
            </w:rPrChange>
          </w:rPr>
          <w:t>PHP</w:t>
        </w:r>
        <w:r w:rsidR="006502DD" w:rsidRPr="006502DD">
          <w:rPr>
            <w:rFonts w:cs="Times New Roman"/>
            <w:szCs w:val="24"/>
            <w:rPrChange w:id="392" w:author="Aleksandar Stanimirovic" w:date="2025-06-12T10:36:00Z" w16du:dateUtc="2025-06-12T08:36:00Z">
              <w:rPr>
                <w:rFonts w:cs="Times New Roman"/>
                <w:i/>
                <w:iCs/>
                <w:szCs w:val="24"/>
              </w:rPr>
            </w:rPrChange>
          </w:rPr>
          <w:t xml:space="preserve"> про</w:t>
        </w:r>
        <w:r w:rsidR="006502DD">
          <w:rPr>
            <w:rFonts w:cs="Times New Roman"/>
            <w:szCs w:val="24"/>
          </w:rPr>
          <w:t xml:space="preserve">грамског језика је </w:t>
        </w:r>
      </w:ins>
      <w:ins w:id="393" w:author="Aleksandar Stanimirovic" w:date="2025-06-12T10:37:00Z" w16du:dateUtc="2025-06-12T08:37:00Z">
        <w:r w:rsidR="006502DD">
          <w:rPr>
            <w:rFonts w:cs="Times New Roman"/>
            <w:szCs w:val="24"/>
          </w:rPr>
          <w:t xml:space="preserve">и постојање великог броја </w:t>
        </w:r>
      </w:ins>
      <w:del w:id="394" w:author="Aleksandar Stanimirovic" w:date="2025-06-12T10:37:00Z" w16du:dateUtc="2025-06-12T08:37:00Z">
        <w:r w:rsidR="00306EFF" w:rsidDel="006502DD">
          <w:rPr>
            <w:rFonts w:cs="Times New Roman"/>
            <w:szCs w:val="24"/>
          </w:rPr>
          <w:delText>О</w:delText>
        </w:r>
        <w:r w:rsidR="00752189" w:rsidDel="006502DD">
          <w:rPr>
            <w:rFonts w:cs="Times New Roman"/>
            <w:szCs w:val="24"/>
          </w:rPr>
          <w:delText xml:space="preserve">лакшање и унапређење </w:delText>
        </w:r>
        <w:r w:rsidR="00306EFF" w:rsidDel="006502DD">
          <w:rPr>
            <w:rFonts w:cs="Times New Roman"/>
            <w:szCs w:val="24"/>
          </w:rPr>
          <w:delText>имплементације оваквих апликација</w:delText>
        </w:r>
        <w:r w:rsidR="00752189" w:rsidDel="006502DD">
          <w:rPr>
            <w:rFonts w:cs="Times New Roman"/>
            <w:szCs w:val="24"/>
          </w:rPr>
          <w:delText xml:space="preserve"> долази и са</w:delText>
        </w:r>
        <w:r w:rsidR="00306EFF" w:rsidDel="006502DD">
          <w:rPr>
            <w:rFonts w:cs="Times New Roman"/>
            <w:szCs w:val="24"/>
          </w:rPr>
          <w:delText xml:space="preserve"> развојем многих</w:delText>
        </w:r>
        <w:r w:rsidR="00752189" w:rsidDel="006502DD">
          <w:rPr>
            <w:rFonts w:cs="Times New Roman"/>
            <w:szCs w:val="24"/>
          </w:rPr>
          <w:delText xml:space="preserve"> </w:delText>
        </w:r>
      </w:del>
      <w:commentRangeStart w:id="395"/>
      <w:del w:id="396" w:author="Nikola Mitic" w:date="2025-05-13T20:25:00Z" w16du:dateUtc="2025-05-13T18:25:00Z">
        <w:r w:rsidR="00752189" w:rsidRPr="009D4CDE" w:rsidDel="00562AEE">
          <w:rPr>
            <w:rFonts w:cs="Times New Roman"/>
            <w:szCs w:val="24"/>
            <w:lang w:val="en-US"/>
            <w:rPrChange w:id="397"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395"/>
      <w:ins w:id="401" w:author="Nikola Mitic" w:date="2025-05-13T20:25:00Z" w16du:dateUtc="2025-05-13T18:25:00Z">
        <w:r w:rsidR="00562AEE" w:rsidRPr="009D4CDE">
          <w:rPr>
            <w:rFonts w:cs="Times New Roman"/>
            <w:szCs w:val="24"/>
            <w:rPrChange w:id="402" w:author="Nikola Mitic" w:date="2025-05-13T21:00:00Z" w16du:dateUtc="2025-05-13T19:00:00Z">
              <w:rPr>
                <w:rFonts w:cs="Times New Roman"/>
                <w:i/>
                <w:iCs/>
                <w:szCs w:val="24"/>
              </w:rPr>
            </w:rPrChange>
          </w:rPr>
          <w:t>радних окружења</w:t>
        </w:r>
      </w:ins>
      <w:ins w:id="403"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404" w:author="Nikola Mitic" w:date="2025-05-13T21:00:00Z" w16du:dateUtc="2025-05-13T19:00:00Z">
              <w:rPr>
                <w:rFonts w:cs="Times New Roman"/>
                <w:szCs w:val="24"/>
                <w:lang w:val="en-US"/>
              </w:rPr>
            </w:rPrChange>
          </w:rPr>
          <w:t>framework</w:t>
        </w:r>
      </w:ins>
      <w:ins w:id="405" w:author="Nikola Mitic" w:date="2025-05-13T21:01:00Z" w16du:dateUtc="2025-05-13T19:01:00Z">
        <w:r w:rsidR="009D4CDE">
          <w:rPr>
            <w:rFonts w:cs="Times New Roman"/>
            <w:szCs w:val="24"/>
          </w:rPr>
          <w:t>-а</w:t>
        </w:r>
      </w:ins>
      <w:r w:rsidR="00E62E9D" w:rsidRPr="009D4CDE">
        <w:rPr>
          <w:rFonts w:cs="Times New Roman"/>
          <w:szCs w:val="24"/>
          <w:rPrChange w:id="406" w:author="Nikola Mitic" w:date="2025-05-13T21:00:00Z" w16du:dateUtc="2025-05-13T19:00:00Z">
            <w:rPr>
              <w:rStyle w:val="CommentReference"/>
            </w:rPr>
          </w:rPrChange>
        </w:rPr>
        <w:commentReference w:id="395"/>
      </w:r>
      <w:ins w:id="407" w:author="Aleksandar Stanimirovic" w:date="2025-06-12T10:37:00Z" w16du:dateUtc="2025-06-12T08:37:00Z">
        <w:r w:rsidR="006502DD">
          <w:rPr>
            <w:rFonts w:cs="Times New Roman"/>
            <w:szCs w:val="24"/>
          </w:rPr>
          <w:t xml:space="preserve">. Једно од најпознатијих окружења за развој веб апликаицја је </w:t>
        </w:r>
      </w:ins>
      <w:del w:id="408" w:author="Aleksandar Stanimirovic" w:date="2025-06-12T10:37:00Z" w16du:dateUtc="2025-06-12T08:37:00Z">
        <w:r w:rsidR="00306EFF" w:rsidDel="006502DD">
          <w:rPr>
            <w:rFonts w:cs="Times New Roman"/>
            <w:szCs w:val="24"/>
          </w:rPr>
          <w:delText>, а можда највише од</w:delText>
        </w:r>
        <w:r w:rsidR="00752189" w:rsidDel="006502DD">
          <w:rPr>
            <w:rFonts w:cs="Times New Roman"/>
            <w:szCs w:val="24"/>
          </w:rPr>
          <w:delText xml:space="preserve"> </w:delText>
        </w:r>
      </w:del>
      <w:r w:rsidR="00752189" w:rsidRPr="00AD5A5C">
        <w:rPr>
          <w:rFonts w:cs="Times New Roman"/>
          <w:i/>
          <w:iCs/>
          <w:szCs w:val="24"/>
          <w:lang w:val="en-US"/>
        </w:rPr>
        <w:t>Laravel</w:t>
      </w:r>
      <w:del w:id="409" w:author="Aleksandar Stanimirovic" w:date="2025-06-12T10:37:00Z" w16du:dateUtc="2025-06-12T08:37:00Z">
        <w:r w:rsidR="00306EFF" w:rsidDel="006502DD">
          <w:rPr>
            <w:rFonts w:cs="Times New Roman"/>
            <w:szCs w:val="24"/>
          </w:rPr>
          <w:delText>-а</w:delText>
        </w:r>
      </w:del>
      <w:ins w:id="410" w:author="Aleksandar Stanimirovic" w:date="2025-06-12T10:37:00Z" w16du:dateUtc="2025-06-12T08:37:00Z">
        <w:r w:rsidR="006502DD">
          <w:rPr>
            <w:rFonts w:cs="Times New Roman"/>
            <w:szCs w:val="24"/>
          </w:rPr>
          <w:t xml:space="preserve"> радно окружење</w:t>
        </w:r>
      </w:ins>
      <w:r w:rsidR="00752189">
        <w:rPr>
          <w:rFonts w:cs="Times New Roman"/>
          <w:szCs w:val="24"/>
          <w:lang w:val="en-US"/>
        </w:rPr>
        <w:t>.</w:t>
      </w:r>
    </w:p>
    <w:p w14:paraId="2FF180F4" w14:textId="40B01997" w:rsidR="005C77E9" w:rsidRDefault="00306EFF" w:rsidP="00073991">
      <w:pPr>
        <w:ind w:firstLine="720"/>
        <w:rPr>
          <w:ins w:id="411"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w:t>
      </w:r>
      <w:del w:id="412" w:author="Aleksandar Stanimirovic" w:date="2025-06-12T10:37:00Z" w16du:dateUtc="2025-06-12T08:37:00Z">
        <w:r w:rsidDel="006502DD">
          <w:rPr>
            <w:rFonts w:cs="Times New Roman"/>
            <w:szCs w:val="24"/>
          </w:rPr>
          <w:delText>осврта технологија</w:delText>
        </w:r>
      </w:del>
      <w:ins w:id="413" w:author="Aleksandar Stanimirovic" w:date="2025-06-12T10:37:00Z" w16du:dateUtc="2025-06-12T08:37:00Z">
        <w:r w:rsidR="006502DD">
          <w:rPr>
            <w:rFonts w:cs="Times New Roman"/>
            <w:szCs w:val="24"/>
          </w:rPr>
          <w:t>карактеристика радног окружења</w:t>
        </w:r>
      </w:ins>
      <w:r>
        <w:rPr>
          <w:rFonts w:cs="Times New Roman"/>
          <w:szCs w:val="24"/>
        </w:rPr>
        <w:t xml:space="preserve"> </w:t>
      </w:r>
      <w:r w:rsidRPr="002D52D6">
        <w:rPr>
          <w:rFonts w:cs="Times New Roman"/>
          <w:i/>
          <w:iCs/>
          <w:szCs w:val="24"/>
          <w:lang w:val="en-US"/>
        </w:rPr>
        <w:t>Laravel</w:t>
      </w:r>
      <w:del w:id="414" w:author="Aleksandar Stanimirovic" w:date="2025-06-12T10:38:00Z" w16du:dateUtc="2025-06-12T08:38:00Z">
        <w:r w:rsidDel="006502DD">
          <w:rPr>
            <w:rFonts w:cs="Times New Roman"/>
            <w:szCs w:val="24"/>
          </w:rPr>
          <w:delText>-а</w:delText>
        </w:r>
      </w:del>
      <w:r>
        <w:rPr>
          <w:rFonts w:cs="Times New Roman"/>
          <w:szCs w:val="24"/>
        </w:rPr>
        <w:t>.</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ins w:id="415" w:author="Aleksandar Stanimirovic" w:date="2025-06-12T10:38:00Z" w16du:dateUtc="2025-06-12T08:38:00Z">
        <w:r w:rsidR="006502DD">
          <w:rPr>
            <w:rFonts w:cs="Times New Roman"/>
            <w:szCs w:val="24"/>
          </w:rPr>
          <w:t xml:space="preserve"> (ОРМ)</w:t>
        </w:r>
      </w:ins>
      <w:r w:rsidR="00391FE7">
        <w:rPr>
          <w:rFonts w:cs="Times New Roman"/>
          <w:szCs w:val="24"/>
        </w:rPr>
        <w:t>.</w:t>
      </w:r>
      <w:r w:rsidR="00391FE7">
        <w:rPr>
          <w:rFonts w:cs="Times New Roman"/>
          <w:szCs w:val="24"/>
          <w:lang w:val="en-US"/>
        </w:rPr>
        <w:t xml:space="preserve"> </w:t>
      </w:r>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 xml:space="preserve">са </w:t>
      </w:r>
      <w:r w:rsidR="00391FE7" w:rsidRPr="00B370A0">
        <w:rPr>
          <w:rFonts w:cs="Times New Roman"/>
          <w:i/>
          <w:iCs/>
          <w:szCs w:val="24"/>
          <w:lang w:val="en-US"/>
        </w:rPr>
        <w:t>PHP</w:t>
      </w:r>
      <w:r w:rsidR="00391FE7">
        <w:rPr>
          <w:rFonts w:cs="Times New Roman"/>
          <w:szCs w:val="24"/>
        </w:rPr>
        <w:t>-ом 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commentRangeStart w:id="416"/>
      <w:r w:rsidR="00391FE7" w:rsidRPr="00B370A0">
        <w:rPr>
          <w:rFonts w:cs="Times New Roman"/>
          <w:i/>
          <w:iCs/>
          <w:szCs w:val="24"/>
          <w:lang w:val="en-US"/>
        </w:rPr>
        <w:t>ORM</w:t>
      </w:r>
      <w:commentRangeEnd w:id="416"/>
      <w:r w:rsidR="006502DD">
        <w:rPr>
          <w:rStyle w:val="CommentReference"/>
        </w:rPr>
        <w:commentReference w:id="416"/>
      </w:r>
      <w:r w:rsidR="00391FE7">
        <w:rPr>
          <w:rFonts w:cs="Times New Roman"/>
          <w:szCs w:val="24"/>
          <w:lang w:val="en-US"/>
        </w:rPr>
        <w:t xml:space="preserve">. </w:t>
      </w:r>
      <w:del w:id="417" w:author="Aleksandar Stanimirovic" w:date="2025-06-12T10:40:00Z" w16du:dateUtc="2025-06-12T08:40:00Z">
        <w:r w:rsidR="00391FE7" w:rsidDel="006502DD">
          <w:rPr>
            <w:rFonts w:cs="Times New Roman"/>
            <w:szCs w:val="24"/>
          </w:rPr>
          <w:delText xml:space="preserve">Његовим коришћењем се </w:delText>
        </w:r>
        <w:r w:rsidDel="006502DD">
          <w:rPr>
            <w:rFonts w:cs="Times New Roman"/>
            <w:szCs w:val="24"/>
          </w:rPr>
          <w:delText xml:space="preserve">омогућује једноставан приступ подацима, </w:delText>
        </w:r>
        <w:r w:rsidR="00391FE7" w:rsidDel="006502DD">
          <w:rPr>
            <w:rFonts w:cs="Times New Roman"/>
            <w:szCs w:val="24"/>
          </w:rPr>
          <w:delText>специјално обликованих и здружених у смислене објекте.</w:delText>
        </w:r>
        <w:r w:rsidDel="006502DD">
          <w:rPr>
            <w:rFonts w:cs="Times New Roman"/>
            <w:szCs w:val="24"/>
          </w:rPr>
          <w:delText xml:space="preserve"> Креирањем објеката података од уписаних података у табелу релационе базе података</w:delText>
        </w:r>
        <w:r w:rsidR="00391FE7" w:rsidDel="006502DD">
          <w:rPr>
            <w:rFonts w:cs="Times New Roman"/>
            <w:szCs w:val="24"/>
          </w:rPr>
          <w:delText xml:space="preserve"> постиже се спремност ових података за даљу обраду.</w:delText>
        </w:r>
      </w:del>
    </w:p>
    <w:p w14:paraId="67302E8E" w14:textId="70138997" w:rsidR="00752189" w:rsidRPr="00306EFF" w:rsidDel="00A539EB" w:rsidRDefault="005C77E9">
      <w:pPr>
        <w:ind w:firstLine="720"/>
        <w:rPr>
          <w:del w:id="418" w:author="Nikola Mitic" w:date="2025-05-16T20:41:00Z" w16du:dateUtc="2025-05-16T18:41:00Z"/>
          <w:rFonts w:cs="Times New Roman"/>
          <w:szCs w:val="24"/>
        </w:rPr>
      </w:pPr>
      <w:ins w:id="419" w:author="Nikola Mitic" w:date="2025-05-13T20:31:00Z" w16du:dateUtc="2025-05-13T18:31:00Z">
        <w:del w:id="420" w:author="Aleksandar Stanimirovic" w:date="2025-06-12T10:40:00Z" w16du:dateUtc="2025-06-12T08:40:00Z">
          <w:r w:rsidDel="006502DD">
            <w:rPr>
              <w:rFonts w:cs="Times New Roman"/>
              <w:szCs w:val="24"/>
            </w:rPr>
            <w:delText>И</w:delText>
          </w:r>
        </w:del>
      </w:ins>
      <w:ins w:id="421" w:author="Nikola Mitic" w:date="2025-05-13T20:32:00Z" w16du:dateUtc="2025-05-13T18:32:00Z">
        <w:del w:id="422" w:author="Aleksandar Stanimirovic" w:date="2025-06-12T10:40:00Z" w16du:dateUtc="2025-06-12T08:40:00Z">
          <w:r w:rsidDel="006502DD">
            <w:rPr>
              <w:rFonts w:cs="Times New Roman"/>
              <w:szCs w:val="24"/>
            </w:rPr>
            <w:delText xml:space="preserve">деја је да </w:delText>
          </w:r>
        </w:del>
      </w:ins>
      <w:ins w:id="423" w:author="Nikola Mitic" w:date="2025-05-16T20:35:00Z" w16du:dateUtc="2025-05-16T18:35:00Z">
        <w:del w:id="424" w:author="Aleksandar Stanimirovic" w:date="2025-06-12T10:40:00Z" w16du:dateUtc="2025-06-12T08:40:00Z">
          <w:r w:rsidR="00A539EB" w:rsidDel="006502DD">
            <w:rPr>
              <w:rFonts w:cs="Times New Roman"/>
              <w:szCs w:val="24"/>
            </w:rPr>
            <w:delText xml:space="preserve">се </w:delText>
          </w:r>
        </w:del>
      </w:ins>
      <w:ins w:id="425" w:author="Nikola Mitic" w:date="2025-05-13T20:32:00Z" w16du:dateUtc="2025-05-13T18:32:00Z">
        <w:del w:id="426" w:author="Aleksandar Stanimirovic" w:date="2025-06-12T10:40:00Z" w16du:dateUtc="2025-06-12T08:40:00Z">
          <w:r w:rsidDel="006502DD">
            <w:rPr>
              <w:rFonts w:cs="Times New Roman"/>
              <w:szCs w:val="24"/>
            </w:rPr>
            <w:delText>у</w:delText>
          </w:r>
        </w:del>
      </w:ins>
      <w:ins w:id="427" w:author="Aleksandar Stanimirovic" w:date="2025-06-12T10:40:00Z" w16du:dateUtc="2025-06-12T08:40:00Z">
        <w:r w:rsidR="006502DD">
          <w:rPr>
            <w:rFonts w:cs="Times New Roman"/>
            <w:szCs w:val="24"/>
          </w:rPr>
          <w:t>У</w:t>
        </w:r>
      </w:ins>
      <w:ins w:id="428" w:author="Nikola Mitic" w:date="2025-05-13T20:32:00Z" w16du:dateUtc="2025-05-13T18:32:00Z">
        <w:r>
          <w:rPr>
            <w:rFonts w:cs="Times New Roman"/>
            <w:szCs w:val="24"/>
          </w:rPr>
          <w:t xml:space="preserve"> практичном делу рада</w:t>
        </w:r>
      </w:ins>
      <w:ins w:id="429" w:author="Aleksandar Stanimirovic" w:date="2025-06-12T10:42:00Z" w16du:dateUtc="2025-06-12T08:42:00Z">
        <w:r w:rsidR="005A174F">
          <w:rPr>
            <w:rFonts w:cs="Times New Roman"/>
            <w:szCs w:val="24"/>
          </w:rPr>
          <w:t xml:space="preserve"> </w:t>
        </w:r>
      </w:ins>
      <w:ins w:id="430" w:author="Aleksandar Stanimirovic" w:date="2025-06-12T10:40:00Z" w16du:dateUtc="2025-06-12T08:40:00Z">
        <w:r w:rsidR="006502DD">
          <w:rPr>
            <w:rFonts w:cs="Times New Roman"/>
            <w:szCs w:val="24"/>
          </w:rPr>
          <w:t>биће</w:t>
        </w:r>
      </w:ins>
      <w:ins w:id="431" w:author="Nikola Mitic" w:date="2025-05-16T20:35:00Z" w16du:dateUtc="2025-05-16T18:35:00Z">
        <w:del w:id="432" w:author="Aleksandar Stanimirovic" w:date="2025-06-12T10:40:00Z" w16du:dateUtc="2025-06-12T08:40:00Z">
          <w:r w:rsidR="00A539EB" w:rsidDel="006502DD">
            <w:rPr>
              <w:rFonts w:cs="Times New Roman"/>
              <w:szCs w:val="24"/>
            </w:rPr>
            <w:delText xml:space="preserve"> </w:delText>
          </w:r>
        </w:del>
      </w:ins>
      <w:ins w:id="433" w:author="Nikola Mitic" w:date="2025-05-16T20:36:00Z" w16du:dateUtc="2025-05-16T18:36:00Z">
        <w:r w:rsidR="00A539EB">
          <w:rPr>
            <w:rFonts w:cs="Times New Roman"/>
            <w:szCs w:val="24"/>
          </w:rPr>
          <w:t>имплементира</w:t>
        </w:r>
      </w:ins>
      <w:ins w:id="434" w:author="Aleksandar Stanimirovic" w:date="2025-06-12T10:42:00Z" w16du:dateUtc="2025-06-12T08:42:00Z">
        <w:r w:rsidR="005A174F">
          <w:rPr>
            <w:rFonts w:cs="Times New Roman"/>
            <w:szCs w:val="24"/>
          </w:rPr>
          <w:t>н</w:t>
        </w:r>
      </w:ins>
      <w:ins w:id="435" w:author="Nikola Mitic" w:date="2025-05-16T20:36:00Z" w16du:dateUtc="2025-05-16T18:36:00Z">
        <w:r w:rsidR="00A539EB">
          <w:rPr>
            <w:rFonts w:cs="Times New Roman"/>
            <w:szCs w:val="24"/>
          </w:rPr>
          <w:t xml:space="preserve"> </w:t>
        </w:r>
      </w:ins>
      <w:ins w:id="436"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437" w:author="Nikola Mitic" w:date="2025-05-16T20:48:00Z" w16du:dateUtc="2025-05-16T18:48:00Z">
        <w:r w:rsidR="00D518E9">
          <w:rPr>
            <w:rFonts w:cs="Times New Roman"/>
            <w:szCs w:val="24"/>
          </w:rPr>
          <w:t xml:space="preserve"> апликације за такси удружења. Т</w:t>
        </w:r>
      </w:ins>
      <w:ins w:id="438" w:author="Nikola Mitic" w:date="2025-05-16T20:36:00Z" w16du:dateUtc="2025-05-16T18:36:00Z">
        <w:r w:rsidR="00A539EB">
          <w:rPr>
            <w:rFonts w:cs="Times New Roman"/>
            <w:szCs w:val="24"/>
          </w:rPr>
          <w:t>акав савремен</w:t>
        </w:r>
      </w:ins>
      <w:ins w:id="439" w:author="Nikola Mitic" w:date="2025-05-16T20:48:00Z" w16du:dateUtc="2025-05-16T18:48:00Z">
        <w:r w:rsidR="00D518E9">
          <w:rPr>
            <w:rFonts w:cs="Times New Roman"/>
            <w:szCs w:val="24"/>
          </w:rPr>
          <w:t>и</w:t>
        </w:r>
      </w:ins>
      <w:ins w:id="440" w:author="Nikola Mitic" w:date="2025-05-16T20:36:00Z" w16du:dateUtc="2025-05-16T18:36:00Z">
        <w:r w:rsidR="00A539EB">
          <w:rPr>
            <w:rFonts w:cs="Times New Roman"/>
            <w:szCs w:val="24"/>
          </w:rPr>
          <w:t xml:space="preserve"> </w:t>
        </w:r>
      </w:ins>
      <w:ins w:id="441" w:author="Nikola Mitic" w:date="2025-05-16T20:37:00Z" w16du:dateUtc="2025-05-16T18:37:00Z">
        <w:r w:rsidR="00A539EB">
          <w:rPr>
            <w:rFonts w:cs="Times New Roman"/>
            <w:szCs w:val="24"/>
          </w:rPr>
          <w:t xml:space="preserve">софтвер </w:t>
        </w:r>
      </w:ins>
      <w:ins w:id="442" w:author="Nikola Mitic" w:date="2025-05-16T20:49:00Z" w16du:dateUtc="2025-05-16T18:49:00Z">
        <w:r w:rsidR="00D518E9">
          <w:rPr>
            <w:rFonts w:cs="Times New Roman"/>
            <w:szCs w:val="24"/>
          </w:rPr>
          <w:t xml:space="preserve">би омогућио лако поручивање </w:t>
        </w:r>
      </w:ins>
      <w:ins w:id="443" w:author="Nikola Mitic" w:date="2025-05-16T20:50:00Z" w16du:dateUtc="2025-05-16T18:50:00Z">
        <w:r w:rsidR="00D518E9">
          <w:rPr>
            <w:rFonts w:cs="Times New Roman"/>
            <w:szCs w:val="24"/>
          </w:rPr>
          <w:t xml:space="preserve">и прихватање </w:t>
        </w:r>
      </w:ins>
      <w:ins w:id="444" w:author="Nikola Mitic" w:date="2025-05-16T20:49:00Z" w16du:dateUtc="2025-05-16T18:49:00Z">
        <w:r w:rsidR="00D518E9">
          <w:rPr>
            <w:rFonts w:cs="Times New Roman"/>
            <w:szCs w:val="24"/>
          </w:rPr>
          <w:t>вожњи, праћење вожње у реалном времену</w:t>
        </w:r>
      </w:ins>
      <w:ins w:id="445" w:author="Nikola Mitic" w:date="2025-05-16T20:50:00Z" w16du:dateUtc="2025-05-16T18:50:00Z">
        <w:r w:rsidR="00D518E9">
          <w:rPr>
            <w:rFonts w:cs="Times New Roman"/>
            <w:szCs w:val="24"/>
          </w:rPr>
          <w:t xml:space="preserve"> и праћење историје корисникових захтева</w:t>
        </w:r>
      </w:ins>
      <w:ins w:id="446" w:author="Nikola Mitic" w:date="2025-05-16T20:49:00Z" w16du:dateUtc="2025-05-16T18:49:00Z">
        <w:r w:rsidR="00D518E9">
          <w:rPr>
            <w:rFonts w:cs="Times New Roman"/>
            <w:szCs w:val="24"/>
          </w:rPr>
          <w:t>.</w:t>
        </w:r>
      </w:ins>
      <w:ins w:id="447" w:author="Nikola Mitic" w:date="2025-05-16T20:50:00Z" w16du:dateUtc="2025-05-16T18:50:00Z">
        <w:r w:rsidR="00D518E9">
          <w:rPr>
            <w:rFonts w:cs="Times New Roman"/>
            <w:szCs w:val="24"/>
          </w:rPr>
          <w:t xml:space="preserve"> </w:t>
        </w:r>
      </w:ins>
      <w:ins w:id="448" w:author="Nikola Mitic" w:date="2025-05-16T20:51:00Z" w16du:dateUtc="2025-05-16T18:51:00Z">
        <w:r w:rsidR="00D518E9">
          <w:rPr>
            <w:rFonts w:cs="Times New Roman"/>
            <w:szCs w:val="24"/>
          </w:rPr>
          <w:t xml:space="preserve">На овај начин </w:t>
        </w:r>
      </w:ins>
      <w:ins w:id="449" w:author="Nikola Mitic" w:date="2025-05-16T20:52:00Z" w16du:dateUtc="2025-05-16T18:52:00Z">
        <w:r w:rsidR="00D518E9">
          <w:rPr>
            <w:rFonts w:cs="Times New Roman"/>
            <w:szCs w:val="24"/>
          </w:rPr>
          <w:t xml:space="preserve">врши се </w:t>
        </w:r>
      </w:ins>
      <w:ins w:id="450" w:author="Nikola Mitic" w:date="2025-05-16T20:51:00Z" w16du:dateUtc="2025-05-16T18:51:00Z">
        <w:r w:rsidR="00D518E9">
          <w:rPr>
            <w:rFonts w:cs="Times New Roman"/>
            <w:szCs w:val="24"/>
          </w:rPr>
          <w:t>практичн</w:t>
        </w:r>
      </w:ins>
      <w:ins w:id="451" w:author="Nikola Mitic" w:date="2025-05-16T20:52:00Z" w16du:dateUtc="2025-05-16T18:52:00Z">
        <w:r w:rsidR="00D518E9">
          <w:rPr>
            <w:rFonts w:cs="Times New Roman"/>
            <w:szCs w:val="24"/>
          </w:rPr>
          <w:t>и</w:t>
        </w:r>
      </w:ins>
      <w:ins w:id="452" w:author="Nikola Mitic" w:date="2025-05-16T20:51:00Z" w16du:dateUtc="2025-05-16T18:51:00Z">
        <w:r w:rsidR="00D518E9">
          <w:rPr>
            <w:rFonts w:cs="Times New Roman"/>
            <w:szCs w:val="24"/>
          </w:rPr>
          <w:t xml:space="preserve"> приказ употреб</w:t>
        </w:r>
      </w:ins>
      <w:ins w:id="453" w:author="Nikola Mitic" w:date="2025-05-16T20:52:00Z" w16du:dateUtc="2025-05-16T18:52:00Z">
        <w:r w:rsidR="00D518E9">
          <w:rPr>
            <w:rFonts w:cs="Times New Roman"/>
            <w:szCs w:val="24"/>
          </w:rPr>
          <w:t>е</w:t>
        </w:r>
      </w:ins>
      <w:ins w:id="454" w:author="Nikola Mitic" w:date="2025-05-16T20:37:00Z" w16du:dateUtc="2025-05-16T18:37:00Z">
        <w:r w:rsidR="00A539EB">
          <w:rPr>
            <w:rFonts w:cs="Times New Roman"/>
            <w:szCs w:val="24"/>
          </w:rPr>
          <w:t xml:space="preserve"> савремених технологија</w:t>
        </w:r>
      </w:ins>
      <w:ins w:id="455" w:author="Nikola Mitic" w:date="2025-05-16T20:52:00Z" w16du:dateUtc="2025-05-16T18:52:00Z">
        <w:r w:rsidR="00D518E9">
          <w:rPr>
            <w:rFonts w:cs="Times New Roman"/>
            <w:szCs w:val="24"/>
          </w:rPr>
          <w:t xml:space="preserve"> за</w:t>
        </w:r>
      </w:ins>
      <w:ins w:id="456" w:author="Nikola Mitic" w:date="2025-05-16T20:37:00Z" w16du:dateUtc="2025-05-16T18:37:00Z">
        <w:r w:rsidR="00A539EB">
          <w:rPr>
            <w:rFonts w:cs="Times New Roman"/>
            <w:szCs w:val="24"/>
          </w:rPr>
          <w:t xml:space="preserve"> обрад</w:t>
        </w:r>
      </w:ins>
      <w:ins w:id="457" w:author="Nikola Mitic" w:date="2025-05-16T20:55:00Z" w16du:dateUtc="2025-05-16T18:55:00Z">
        <w:r w:rsidR="00577595">
          <w:rPr>
            <w:rFonts w:cs="Times New Roman"/>
            <w:szCs w:val="24"/>
          </w:rPr>
          <w:t>у</w:t>
        </w:r>
      </w:ins>
      <w:ins w:id="458" w:author="Nikola Mitic" w:date="2025-05-16T20:37:00Z" w16du:dateUtc="2025-05-16T18:37:00Z">
        <w:r w:rsidR="00A539EB">
          <w:rPr>
            <w:rFonts w:cs="Times New Roman"/>
            <w:szCs w:val="24"/>
          </w:rPr>
          <w:t>, чувањ</w:t>
        </w:r>
      </w:ins>
      <w:ins w:id="459" w:author="Nikola Mitic" w:date="2025-05-16T20:55:00Z" w16du:dateUtc="2025-05-16T18:55:00Z">
        <w:r w:rsidR="00577595">
          <w:rPr>
            <w:rFonts w:cs="Times New Roman"/>
            <w:szCs w:val="24"/>
          </w:rPr>
          <w:t>е</w:t>
        </w:r>
      </w:ins>
      <w:ins w:id="460" w:author="Nikola Mitic" w:date="2025-05-16T20:37:00Z" w16du:dateUtc="2025-05-16T18:37:00Z">
        <w:r w:rsidR="00A539EB">
          <w:rPr>
            <w:rFonts w:cs="Times New Roman"/>
            <w:szCs w:val="24"/>
          </w:rPr>
          <w:t xml:space="preserve"> и приказ података у реалном времену. За имплеме</w:t>
        </w:r>
      </w:ins>
      <w:ins w:id="461"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462" w:author="Nikola Mitic" w:date="2025-05-16T20:52:00Z" w16du:dateUtc="2025-05-16T18:52:00Z">
              <w:rPr>
                <w:rFonts w:cs="Times New Roman"/>
                <w:szCs w:val="24"/>
                <w:lang w:val="en-US"/>
              </w:rPr>
            </w:rPrChange>
          </w:rPr>
          <w:t>PHP framework Laravel</w:t>
        </w:r>
        <w:r w:rsidR="00A539EB">
          <w:rPr>
            <w:rFonts w:cs="Times New Roman"/>
            <w:szCs w:val="24"/>
          </w:rPr>
          <w:t xml:space="preserve"> са својим </w:t>
        </w:r>
        <w:r w:rsidR="00A539EB" w:rsidRPr="00577595">
          <w:rPr>
            <w:rFonts w:cs="Times New Roman"/>
            <w:i/>
            <w:iCs/>
            <w:szCs w:val="24"/>
            <w:lang w:val="en-US"/>
            <w:rPrChange w:id="463" w:author="Nikola Mitic" w:date="2025-05-16T20:52:00Z" w16du:dateUtc="2025-05-16T18:52:00Z">
              <w:rPr>
                <w:rFonts w:cs="Times New Roman"/>
                <w:szCs w:val="24"/>
                <w:lang w:val="en-US"/>
              </w:rPr>
            </w:rPrChange>
          </w:rPr>
          <w:t>Eloquent ORM</w:t>
        </w:r>
        <w:r w:rsidR="00A539EB">
          <w:rPr>
            <w:rFonts w:cs="Times New Roman"/>
            <w:szCs w:val="24"/>
          </w:rPr>
          <w:t>-ом</w:t>
        </w:r>
      </w:ins>
      <w:ins w:id="464" w:author="Nikola Mitic" w:date="2025-05-16T20:55:00Z" w16du:dateUtc="2025-05-16T18:55:00Z">
        <w:r w:rsidR="00577595">
          <w:rPr>
            <w:rFonts w:cs="Times New Roman"/>
            <w:szCs w:val="24"/>
          </w:rPr>
          <w:t xml:space="preserve">, </w:t>
        </w:r>
      </w:ins>
      <w:ins w:id="465" w:author="Nikola Mitic" w:date="2025-05-16T20:38:00Z" w16du:dateUtc="2025-05-16T18:38:00Z">
        <w:r w:rsidR="00A539EB">
          <w:rPr>
            <w:rFonts w:cs="Times New Roman"/>
            <w:szCs w:val="24"/>
          </w:rPr>
          <w:t>релацион</w:t>
        </w:r>
      </w:ins>
      <w:ins w:id="466" w:author="Nikola Mitic" w:date="2025-05-16T20:55:00Z" w16du:dateUtc="2025-05-16T18:55:00Z">
        <w:r w:rsidR="00577595">
          <w:rPr>
            <w:rFonts w:cs="Times New Roman"/>
            <w:szCs w:val="24"/>
          </w:rPr>
          <w:t>а</w:t>
        </w:r>
      </w:ins>
      <w:ins w:id="467" w:author="Nikola Mitic" w:date="2025-05-16T20:38:00Z" w16du:dateUtc="2025-05-16T18:38:00Z">
        <w:r w:rsidR="00A539EB">
          <w:rPr>
            <w:rFonts w:cs="Times New Roman"/>
            <w:szCs w:val="24"/>
          </w:rPr>
          <w:t xml:space="preserve"> база података</w:t>
        </w:r>
      </w:ins>
      <w:ins w:id="468"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469" w:author="Nikola Mitic" w:date="2025-05-16T20:56:00Z" w16du:dateUtc="2025-05-16T18:56:00Z">
              <w:rPr>
                <w:rFonts w:cs="Times New Roman"/>
                <w:szCs w:val="24"/>
                <w:lang w:val="en-US"/>
              </w:rPr>
            </w:rPrChange>
          </w:rPr>
          <w:t>M</w:t>
        </w:r>
      </w:ins>
      <w:ins w:id="470" w:author="Nikola Mitic" w:date="2025-05-16T20:56:00Z" w16du:dateUtc="2025-05-16T18:56:00Z">
        <w:r w:rsidR="00577595" w:rsidRPr="00577595">
          <w:rPr>
            <w:rFonts w:cs="Times New Roman"/>
            <w:i/>
            <w:iCs/>
            <w:szCs w:val="24"/>
            <w:lang w:val="en-US"/>
            <w:rPrChange w:id="471"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472" w:author="Nikola Mitic" w:date="2025-05-16T20:56:00Z" w16du:dateUtc="2025-05-16T18:56:00Z">
              <w:rPr>
                <w:rFonts w:cs="Times New Roman"/>
                <w:szCs w:val="24"/>
                <w:lang w:val="en-US"/>
              </w:rPr>
            </w:rPrChange>
          </w:rPr>
          <w:t>Redis</w:t>
        </w:r>
      </w:ins>
      <w:ins w:id="473" w:author="Nikola Mitic" w:date="2025-05-16T20:38:00Z" w16du:dateUtc="2025-05-16T18:38:00Z">
        <w:r w:rsidR="00A539EB">
          <w:rPr>
            <w:rFonts w:cs="Times New Roman"/>
            <w:szCs w:val="24"/>
          </w:rPr>
          <w:t xml:space="preserve"> и </w:t>
        </w:r>
        <w:r w:rsidR="00A539EB" w:rsidRPr="00577595">
          <w:rPr>
            <w:rFonts w:cs="Times New Roman"/>
            <w:i/>
            <w:iCs/>
            <w:szCs w:val="24"/>
            <w:lang w:val="en-US"/>
            <w:rPrChange w:id="474" w:author="Nikola Mitic" w:date="2025-05-16T20:52:00Z" w16du:dateUtc="2025-05-16T18:52:00Z">
              <w:rPr>
                <w:rFonts w:cs="Times New Roman"/>
                <w:szCs w:val="24"/>
                <w:lang w:val="en-US"/>
              </w:rPr>
            </w:rPrChange>
          </w:rPr>
          <w:t>TypeScript framework Angular</w:t>
        </w:r>
      </w:ins>
      <w:ins w:id="475"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476" w:author="Nikola Mitic" w:date="2025-05-16T20:40:00Z" w16du:dateUtc="2025-05-16T18:40:00Z">
        <w:r w:rsidR="00A539EB">
          <w:rPr>
            <w:rFonts w:cs="Times New Roman"/>
            <w:szCs w:val="24"/>
          </w:rPr>
          <w:t>на њиховој одличној документацији,</w:t>
        </w:r>
      </w:ins>
      <w:ins w:id="477" w:author="Nikola Mitic" w:date="2025-05-16T20:53:00Z" w16du:dateUtc="2025-05-16T18:53:00Z">
        <w:r w:rsidR="00577595">
          <w:rPr>
            <w:rFonts w:cs="Times New Roman"/>
            <w:szCs w:val="24"/>
          </w:rPr>
          <w:t xml:space="preserve"> честој примени у савременим софтвер</w:t>
        </w:r>
      </w:ins>
      <w:ins w:id="478" w:author="Nikola Mitic" w:date="2025-05-16T20:54:00Z" w16du:dateUtc="2025-05-16T18:54:00Z">
        <w:r w:rsidR="00577595">
          <w:rPr>
            <w:rFonts w:cs="Times New Roman"/>
            <w:szCs w:val="24"/>
          </w:rPr>
          <w:t>ским решењима,</w:t>
        </w:r>
      </w:ins>
      <w:ins w:id="479" w:author="Nikola Mitic" w:date="2025-05-16T20:53:00Z" w16du:dateUtc="2025-05-16T18:53:00Z">
        <w:r w:rsidR="00577595">
          <w:rPr>
            <w:rFonts w:cs="Times New Roman"/>
            <w:szCs w:val="24"/>
          </w:rPr>
          <w:t xml:space="preserve"> што додатно олакшава одржавање и развој апликација,</w:t>
        </w:r>
      </w:ins>
      <w:ins w:id="480" w:author="Nikola Mitic" w:date="2025-05-16T20:40:00Z" w16du:dateUtc="2025-05-16T18:40:00Z">
        <w:r w:rsidR="00A539EB">
          <w:rPr>
            <w:rFonts w:cs="Times New Roman"/>
            <w:szCs w:val="24"/>
          </w:rPr>
          <w:t xml:space="preserve"> лакоћи имплементације и брзини </w:t>
        </w:r>
      </w:ins>
      <w:ins w:id="481" w:author="Nikola Mitic" w:date="2025-05-16T20:41:00Z" w16du:dateUtc="2025-05-16T18:41:00Z">
        <w:r w:rsidR="00A539EB">
          <w:rPr>
            <w:rFonts w:cs="Times New Roman"/>
            <w:szCs w:val="24"/>
          </w:rPr>
          <w:t xml:space="preserve">обраде и </w:t>
        </w:r>
      </w:ins>
      <w:ins w:id="482" w:author="Nikola Mitic" w:date="2025-05-16T20:40:00Z" w16du:dateUtc="2025-05-16T18:40:00Z">
        <w:r w:rsidR="00A539EB">
          <w:rPr>
            <w:rFonts w:cs="Times New Roman"/>
            <w:szCs w:val="24"/>
          </w:rPr>
          <w:t>приказа</w:t>
        </w:r>
      </w:ins>
      <w:ins w:id="483" w:author="Nikola Mitic" w:date="2025-05-16T20:41:00Z" w16du:dateUtc="2025-05-16T18:41:00Z">
        <w:r w:rsidR="00A539EB">
          <w:rPr>
            <w:rFonts w:cs="Times New Roman"/>
            <w:szCs w:val="24"/>
          </w:rPr>
          <w:t xml:space="preserve"> резултата крајњем кориснику.</w:t>
        </w:r>
      </w:ins>
      <w:del w:id="484"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485" w:author="Nikola Mitic" w:date="2025-05-16T20:41:00Z" w16du:dateUtc="2025-05-16T18:41:00Z"/>
          <w:rFonts w:cs="Times New Roman"/>
          <w:szCs w:val="24"/>
        </w:rPr>
      </w:pPr>
      <w:commentRangeStart w:id="486"/>
      <w:del w:id="487"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 xml:space="preserve">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w:delText>
        </w:r>
        <w:r w:rsidR="00752189" w:rsidDel="00A539EB">
          <w:rPr>
            <w:rFonts w:cs="Times New Roman"/>
            <w:szCs w:val="24"/>
          </w:rPr>
          <w:lastRenderedPageBreak/>
          <w:delText>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488"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486"/>
        <w:r w:rsidR="00165B0C" w:rsidDel="00A539EB">
          <w:rPr>
            <w:rStyle w:val="CommentReference"/>
          </w:rPr>
          <w:commentReference w:id="486"/>
        </w:r>
      </w:del>
    </w:p>
    <w:p w14:paraId="4F6AC7D5" w14:textId="726D202D" w:rsidR="00B47B76" w:rsidRPr="005C552C" w:rsidRDefault="00D77EB3" w:rsidP="00073991">
      <w:pPr>
        <w:ind w:firstLine="720"/>
        <w:rPr>
          <w:rFonts w:cs="Times New Roman"/>
          <w:szCs w:val="24"/>
        </w:rPr>
      </w:pPr>
      <w:del w:id="489" w:author="Aleksandar Stanimirovic" w:date="2025-06-12T10:47:00Z" w16du:dateUtc="2025-06-12T08:47:00Z">
        <w:r w:rsidRPr="005C552C" w:rsidDel="005A174F">
          <w:rPr>
            <w:rFonts w:cs="Times New Roman"/>
            <w:szCs w:val="24"/>
          </w:rPr>
          <w:delText xml:space="preserve">Овај рад подељен је у </w:delText>
        </w:r>
        <w:r w:rsidR="003C5399" w:rsidDel="005A174F">
          <w:rPr>
            <w:rFonts w:cs="Times New Roman"/>
            <w:szCs w:val="24"/>
          </w:rPr>
          <w:delText>седам</w:delText>
        </w:r>
        <w:r w:rsidRPr="005C552C" w:rsidDel="005A174F">
          <w:rPr>
            <w:rFonts w:cs="Times New Roman"/>
            <w:szCs w:val="24"/>
          </w:rPr>
          <w:delText xml:space="preserve"> поглавља</w:delText>
        </w:r>
      </w:del>
      <w:ins w:id="490" w:author="Aleksandar Stanimirovic" w:date="2025-06-12T10:47:00Z" w16du:dateUtc="2025-06-12T08:47:00Z">
        <w:r w:rsidR="005A174F">
          <w:rPr>
            <w:rFonts w:cs="Times New Roman"/>
            <w:szCs w:val="24"/>
          </w:rPr>
          <w:t>Рад који следи наставку је структуиран на следећи начин.</w:t>
        </w:r>
      </w:ins>
      <w:r w:rsidRPr="005C552C">
        <w:rPr>
          <w:rFonts w:cs="Times New Roman"/>
          <w:szCs w:val="24"/>
        </w:rPr>
        <w:t xml:space="preserve">. </w:t>
      </w:r>
      <w:del w:id="491" w:author="Aleksandar Stanimirovic" w:date="2025-06-12T10:43:00Z" w16du:dateUtc="2025-06-12T08:43:00Z">
        <w:r w:rsidRPr="005C552C" w:rsidDel="005A174F">
          <w:rPr>
            <w:rFonts w:cs="Times New Roman"/>
            <w:szCs w:val="24"/>
          </w:rPr>
          <w:delText>Прво, сама увертир</w:delText>
        </w:r>
        <w:r w:rsidR="00073991" w:rsidRPr="005C552C" w:rsidDel="005A174F">
          <w:rPr>
            <w:rFonts w:cs="Times New Roman"/>
            <w:szCs w:val="24"/>
          </w:rPr>
          <w:delText>а</w:delText>
        </w:r>
        <w:r w:rsidRPr="005C552C" w:rsidDel="005A174F">
          <w:rPr>
            <w:rFonts w:cs="Times New Roman"/>
            <w:szCs w:val="24"/>
          </w:rPr>
          <w:delText xml:space="preserve"> овог дипломск</w:delText>
        </w:r>
        <w:r w:rsidR="00073991" w:rsidRPr="005C552C" w:rsidDel="005A174F">
          <w:rPr>
            <w:rFonts w:cs="Times New Roman"/>
            <w:szCs w:val="24"/>
          </w:rPr>
          <w:delText>ог</w:delText>
        </w:r>
        <w:r w:rsidRPr="005C552C" w:rsidDel="005A174F">
          <w:rPr>
            <w:rFonts w:cs="Times New Roman"/>
            <w:szCs w:val="24"/>
          </w:rPr>
          <w:delText xml:space="preserve"> рад</w:delText>
        </w:r>
        <w:r w:rsidR="00073991" w:rsidRPr="005C552C" w:rsidDel="005A174F">
          <w:rPr>
            <w:rFonts w:cs="Times New Roman"/>
            <w:szCs w:val="24"/>
          </w:rPr>
          <w:delText>а</w:delText>
        </w:r>
        <w:r w:rsidRPr="005C552C" w:rsidDel="005A174F">
          <w:rPr>
            <w:rFonts w:cs="Times New Roman"/>
            <w:szCs w:val="24"/>
          </w:rPr>
          <w:delText xml:space="preserve"> већ је приведена крају. </w:delText>
        </w:r>
      </w:del>
      <w:ins w:id="492" w:author="Aleksandar Stanimirovic" w:date="2025-06-12T10:43:00Z" w16du:dateUtc="2025-06-12T08:43:00Z">
        <w:r w:rsidR="005A174F">
          <w:rPr>
            <w:rFonts w:cs="Times New Roman"/>
            <w:szCs w:val="24"/>
          </w:rPr>
          <w:t xml:space="preserve">У другом поглављу </w:t>
        </w:r>
      </w:ins>
      <w:del w:id="493" w:author="Aleksandar Stanimirovic" w:date="2025-06-12T10:43:00Z" w16du:dateUtc="2025-06-12T08:43:00Z">
        <w:r w:rsidRPr="005C552C" w:rsidDel="005A174F">
          <w:rPr>
            <w:rFonts w:cs="Times New Roman"/>
            <w:szCs w:val="24"/>
          </w:rPr>
          <w:delText>Затим, следи објашњење</w:delText>
        </w:r>
      </w:del>
      <w:ins w:id="494" w:author="Aleksandar Stanimirovic" w:date="2025-06-12T10:43:00Z" w16du:dateUtc="2025-06-12T08:43:00Z">
        <w:r w:rsidR="005A174F">
          <w:rPr>
            <w:rFonts w:cs="Times New Roman"/>
            <w:szCs w:val="24"/>
          </w:rPr>
          <w:t xml:space="preserve">дато је детаљно објашњење подршке за рад са базама података у </w:t>
        </w:r>
      </w:ins>
      <w:r w:rsidRPr="005C552C">
        <w:rPr>
          <w:rFonts w:cs="Times New Roman"/>
          <w:szCs w:val="24"/>
        </w:rPr>
        <w:t xml:space="preserve"> </w:t>
      </w:r>
      <w:r w:rsidR="003C5399" w:rsidRPr="003C5399">
        <w:rPr>
          <w:rFonts w:cs="Times New Roman"/>
          <w:i/>
          <w:iCs/>
          <w:szCs w:val="24"/>
          <w:lang w:val="en-US"/>
        </w:rPr>
        <w:t>PHP</w:t>
      </w:r>
      <w:r w:rsidR="003C5399">
        <w:rPr>
          <w:rFonts w:cs="Times New Roman"/>
          <w:szCs w:val="24"/>
          <w:lang w:val="en-US"/>
        </w:rPr>
        <w:t xml:space="preserve"> </w:t>
      </w:r>
      <w:ins w:id="495" w:author="Aleksandar Stanimirovic" w:date="2025-06-12T10:43:00Z" w16du:dateUtc="2025-06-12T08:43:00Z">
        <w:r w:rsidR="005A174F">
          <w:rPr>
            <w:rFonts w:cs="Times New Roman"/>
            <w:szCs w:val="24"/>
          </w:rPr>
          <w:t xml:space="preserve">програмком језику. </w:t>
        </w:r>
      </w:ins>
      <w:del w:id="496" w:author="Aleksandar Stanimirovic" w:date="2025-06-12T10:44:00Z" w16du:dateUtc="2025-06-12T08:44:00Z">
        <w:r w:rsidR="003C5399" w:rsidDel="005A174F">
          <w:rPr>
            <w:rFonts w:cs="Times New Roman"/>
            <w:szCs w:val="24"/>
          </w:rPr>
          <w:delText xml:space="preserve">језика и рада са релационим </w:delText>
        </w:r>
        <w:r w:rsidR="00ED639D" w:rsidDel="005A174F">
          <w:rPr>
            <w:rFonts w:cs="Times New Roman"/>
            <w:szCs w:val="24"/>
          </w:rPr>
          <w:delText>база</w:delText>
        </w:r>
        <w:r w:rsidR="003C5399" w:rsidDel="005A174F">
          <w:rPr>
            <w:rFonts w:cs="Times New Roman"/>
            <w:szCs w:val="24"/>
          </w:rPr>
          <w:delText>ма</w:delText>
        </w:r>
        <w:r w:rsidR="00ED639D" w:rsidDel="005A174F">
          <w:rPr>
            <w:rFonts w:cs="Times New Roman"/>
            <w:szCs w:val="24"/>
          </w:rPr>
          <w:delText xml:space="preserve"> података које се користе као срж овог система.</w:delText>
        </w:r>
        <w:r w:rsidR="00F42AE6" w:rsidDel="005A174F">
          <w:rPr>
            <w:rFonts w:cs="Times New Roman"/>
            <w:szCs w:val="24"/>
          </w:rPr>
          <w:delText xml:space="preserve"> </w:delText>
        </w:r>
      </w:del>
      <w:r w:rsidR="00F42AE6">
        <w:rPr>
          <w:rFonts w:cs="Times New Roman"/>
          <w:szCs w:val="24"/>
        </w:rPr>
        <w:t>У трећем поглављу детаљно је описан</w:t>
      </w:r>
      <w:ins w:id="497" w:author="Aleksandar Stanimirovic" w:date="2025-06-12T10:44:00Z" w16du:dateUtc="2025-06-12T08:44:00Z">
        <w:r w:rsidR="005A174F">
          <w:rPr>
            <w:rFonts w:cs="Times New Roman"/>
            <w:szCs w:val="24"/>
          </w:rPr>
          <w:t xml:space="preserve">о радно окружење </w:t>
        </w:r>
      </w:ins>
      <w:del w:id="498" w:author="Aleksandar Stanimirovic" w:date="2025-06-12T10:44:00Z" w16du:dateUtc="2025-06-12T08:44:00Z">
        <w:r w:rsidR="00F42AE6" w:rsidDel="005A174F">
          <w:rPr>
            <w:rFonts w:cs="Times New Roman"/>
            <w:szCs w:val="24"/>
          </w:rPr>
          <w:delText>а</w:delText>
        </w:r>
      </w:del>
      <w:r w:rsidR="00F42AE6">
        <w:rPr>
          <w:rFonts w:cs="Times New Roman"/>
          <w:szCs w:val="24"/>
        </w:rPr>
        <w:t xml:space="preserve"> </w:t>
      </w:r>
      <w:del w:id="499" w:author="Aleksandar Stanimirovic" w:date="2025-06-12T10:44:00Z" w16du:dateUtc="2025-06-12T08:44:00Z">
        <w:r w:rsidR="00F42AE6" w:rsidRPr="00F42AE6" w:rsidDel="005A174F">
          <w:rPr>
            <w:rFonts w:cs="Times New Roman"/>
            <w:i/>
            <w:iCs/>
            <w:szCs w:val="24"/>
            <w:lang w:val="en-US"/>
          </w:rPr>
          <w:delText>backend</w:delText>
        </w:r>
        <w:r w:rsidR="00F42AE6" w:rsidDel="005A174F">
          <w:rPr>
            <w:rFonts w:cs="Times New Roman"/>
            <w:szCs w:val="24"/>
            <w:lang w:val="en-US"/>
          </w:rPr>
          <w:delText xml:space="preserve"> </w:delText>
        </w:r>
        <w:r w:rsidR="00F42AE6" w:rsidDel="005A174F">
          <w:rPr>
            <w:rFonts w:cs="Times New Roman"/>
            <w:szCs w:val="24"/>
          </w:rPr>
          <w:delText xml:space="preserve">технологија </w:delText>
        </w:r>
      </w:del>
      <w:r w:rsidR="00F42AE6" w:rsidRPr="00F42AE6">
        <w:rPr>
          <w:rFonts w:cs="Times New Roman"/>
          <w:i/>
          <w:iCs/>
          <w:szCs w:val="24"/>
          <w:lang w:val="en-US"/>
        </w:rPr>
        <w:t>Laravel</w:t>
      </w:r>
      <w:del w:id="500" w:author="Aleksandar Stanimirovic" w:date="2025-06-12T10:44:00Z" w16du:dateUtc="2025-06-12T08:44:00Z">
        <w:r w:rsidR="00F42AE6" w:rsidDel="005A174F">
          <w:rPr>
            <w:rFonts w:cs="Times New Roman"/>
            <w:szCs w:val="24"/>
          </w:rPr>
          <w:delText>-а</w:delText>
        </w:r>
      </w:del>
      <w:ins w:id="501" w:author="Aleksandar Stanimirovic" w:date="2025-06-12T10:44:00Z" w16du:dateUtc="2025-06-12T08:44:00Z">
        <w:r w:rsidR="005A174F">
          <w:rPr>
            <w:rFonts w:cs="Times New Roman"/>
            <w:szCs w:val="24"/>
          </w:rPr>
          <w:t xml:space="preserve"> које се користи за раз</w:t>
        </w:r>
      </w:ins>
      <w:ins w:id="502" w:author="Aleksandar Stanimirovic" w:date="2025-06-12T10:45:00Z" w16du:dateUtc="2025-06-12T08:45:00Z">
        <w:r w:rsidR="005A174F">
          <w:rPr>
            <w:rFonts w:cs="Times New Roman"/>
            <w:szCs w:val="24"/>
          </w:rPr>
          <w:t xml:space="preserve">вој </w:t>
        </w:r>
        <w:r w:rsidR="005A174F" w:rsidRPr="00F42AE6">
          <w:rPr>
            <w:rFonts w:cs="Times New Roman"/>
            <w:i/>
            <w:iCs/>
            <w:szCs w:val="24"/>
            <w:lang w:val="en-US"/>
          </w:rPr>
          <w:t>backend</w:t>
        </w:r>
        <w:r w:rsidR="005A174F">
          <w:rPr>
            <w:rFonts w:cs="Times New Roman"/>
            <w:i/>
            <w:iCs/>
            <w:szCs w:val="24"/>
          </w:rPr>
          <w:t xml:space="preserve"> </w:t>
        </w:r>
        <w:r w:rsidR="005A174F" w:rsidRPr="005A174F">
          <w:rPr>
            <w:rFonts w:cs="Times New Roman"/>
            <w:szCs w:val="24"/>
            <w:rPrChange w:id="503" w:author="Aleksandar Stanimirovic" w:date="2025-06-12T10:45:00Z" w16du:dateUtc="2025-06-12T08:45:00Z">
              <w:rPr>
                <w:rFonts w:cs="Times New Roman"/>
                <w:i/>
                <w:iCs/>
                <w:szCs w:val="24"/>
              </w:rPr>
            </w:rPrChange>
          </w:rPr>
          <w:t>дела веб апликација</w:t>
        </w:r>
      </w:ins>
      <w:r w:rsidR="00F42AE6">
        <w:rPr>
          <w:rFonts w:cs="Times New Roman"/>
          <w:szCs w:val="24"/>
        </w:rPr>
        <w:t>.</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r w:rsidR="00F42AE6">
        <w:rPr>
          <w:rFonts w:cs="Times New Roman"/>
          <w:szCs w:val="24"/>
        </w:rPr>
        <w:t xml:space="preserve">а је </w:t>
      </w:r>
      <w:r w:rsidR="003C5399" w:rsidRPr="003C5399">
        <w:rPr>
          <w:rFonts w:cs="Times New Roman"/>
          <w:i/>
          <w:iCs/>
          <w:szCs w:val="24"/>
          <w:lang w:val="en-US"/>
        </w:rPr>
        <w:t>Eloquent</w:t>
      </w:r>
      <w:r w:rsidR="003C5399">
        <w:rPr>
          <w:rFonts w:cs="Times New Roman"/>
          <w:szCs w:val="24"/>
          <w:lang w:val="en-US"/>
        </w:rPr>
        <w:t xml:space="preserve"> </w:t>
      </w:r>
      <w:ins w:id="504" w:author="Aleksandar Stanimirovic" w:date="2025-06-12T10:45:00Z" w16du:dateUtc="2025-06-12T08:45:00Z">
        <w:r w:rsidR="005A174F">
          <w:rPr>
            <w:rFonts w:cs="Times New Roman"/>
            <w:szCs w:val="24"/>
          </w:rPr>
          <w:t xml:space="preserve">објектно </w:t>
        </w:r>
      </w:ins>
      <w:r w:rsidR="003C5399">
        <w:rPr>
          <w:rFonts w:cs="Times New Roman"/>
          <w:szCs w:val="24"/>
        </w:rPr>
        <w:t>релациони мапер</w:t>
      </w:r>
      <w:r w:rsidR="003C5399">
        <w:rPr>
          <w:rFonts w:cs="Times New Roman"/>
          <w:i/>
          <w:iCs/>
          <w:szCs w:val="24"/>
        </w:rPr>
        <w:t xml:space="preserve"> </w:t>
      </w:r>
      <w:del w:id="505" w:author="Aleksandar Stanimirovic" w:date="2025-06-12T10:45:00Z" w16du:dateUtc="2025-06-12T08:45:00Z">
        <w:r w:rsidR="00F42AE6" w:rsidDel="005A174F">
          <w:delText>кој</w:delText>
        </w:r>
        <w:r w:rsidR="003C5399" w:rsidDel="005A174F">
          <w:delText>и</w:delText>
        </w:r>
        <w:r w:rsidR="00F42AE6" w:rsidDel="005A174F">
          <w:delText xml:space="preserve">м </w:delText>
        </w:r>
        <w:r w:rsidR="003A12D3" w:rsidDel="005A174F">
          <w:delText>се обрађуј</w:delText>
        </w:r>
        <w:r w:rsidR="003C5399" w:rsidDel="005A174F">
          <w:delText>е и управља подацима</w:delText>
        </w:r>
      </w:del>
      <w:ins w:id="506" w:author="Aleksandar Stanimirovic" w:date="2025-06-12T10:45:00Z" w16du:dateUtc="2025-06-12T08:45:00Z">
        <w:r w:rsidR="005A174F">
          <w:t>који се користи за рад са подацима</w:t>
        </w:r>
      </w:ins>
      <w:r w:rsidR="00073991" w:rsidRPr="005C552C">
        <w:rPr>
          <w:rFonts w:cs="Times New Roman"/>
          <w:szCs w:val="24"/>
        </w:rPr>
        <w:t>.</w:t>
      </w:r>
      <w:r w:rsidR="00F42AE6">
        <w:rPr>
          <w:rFonts w:cs="Times New Roman"/>
          <w:szCs w:val="24"/>
        </w:rPr>
        <w:t xml:space="preserve"> </w:t>
      </w:r>
      <w:ins w:id="507" w:author="Aleksandar Stanimirovic" w:date="2025-06-12T10:45:00Z" w16du:dateUtc="2025-06-12T08:45:00Z">
        <w:r w:rsidR="005A174F">
          <w:rPr>
            <w:rFonts w:cs="Times New Roman"/>
            <w:szCs w:val="24"/>
          </w:rPr>
          <w:t xml:space="preserve">Пето поглавље садржи објашњења </w:t>
        </w:r>
      </w:ins>
      <w:del w:id="508" w:author="Aleksandar Stanimirovic" w:date="2025-06-12T10:46:00Z" w16du:dateUtc="2025-06-12T08:46:00Z">
        <w:r w:rsidR="00073991" w:rsidRPr="005C552C" w:rsidDel="005A174F">
          <w:rPr>
            <w:rFonts w:cs="Times New Roman"/>
            <w:szCs w:val="24"/>
          </w:rPr>
          <w:delText xml:space="preserve">У </w:delText>
        </w:r>
        <w:r w:rsidR="003C5399" w:rsidDel="005A174F">
          <w:rPr>
            <w:rFonts w:cs="Times New Roman"/>
            <w:szCs w:val="24"/>
          </w:rPr>
          <w:delText xml:space="preserve">петом </w:delText>
        </w:r>
        <w:r w:rsidR="00073991" w:rsidRPr="005C552C" w:rsidDel="005A174F">
          <w:rPr>
            <w:rFonts w:cs="Times New Roman"/>
            <w:szCs w:val="24"/>
          </w:rPr>
          <w:delText>поглављу објашњен</w:delText>
        </w:r>
        <w:r w:rsidR="003C5399" w:rsidDel="005A174F">
          <w:rPr>
            <w:rFonts w:cs="Times New Roman"/>
            <w:szCs w:val="24"/>
          </w:rPr>
          <w:delText xml:space="preserve">е су додатно употребљене </w:delText>
        </w:r>
      </w:del>
      <w:r w:rsidR="003C5399">
        <w:rPr>
          <w:rFonts w:cs="Times New Roman"/>
          <w:szCs w:val="24"/>
        </w:rPr>
        <w:t>технологиј</w:t>
      </w:r>
      <w:ins w:id="509" w:author="Aleksandar Stanimirovic" w:date="2025-06-12T10:46:00Z" w16du:dateUtc="2025-06-12T08:46:00Z">
        <w:r w:rsidR="005A174F">
          <w:rPr>
            <w:rFonts w:cs="Times New Roman"/>
            <w:szCs w:val="24"/>
          </w:rPr>
          <w:t>а које су додатно коришћење приликом израде практичног дела овог дипломског рада. Осим то</w:t>
        </w:r>
      </w:ins>
      <w:ins w:id="510" w:author="Aleksandar Stanimirovic" w:date="2025-06-12T10:47:00Z" w16du:dateUtc="2025-06-12T08:47:00Z">
        <w:r w:rsidR="005A174F">
          <w:rPr>
            <w:rFonts w:cs="Times New Roman"/>
            <w:szCs w:val="24"/>
          </w:rPr>
          <w:t xml:space="preserve">га у петом поглављу описана је структура имплем,ентиране апликације и различити имплементациони детаљи. </w:t>
        </w:r>
      </w:ins>
      <w:del w:id="511" w:author="Aleksandar Stanimirovic" w:date="2025-06-12T10:46:00Z" w16du:dateUtc="2025-06-12T08:46:00Z">
        <w:r w:rsidR="003C5399" w:rsidDel="005A174F">
          <w:rPr>
            <w:rFonts w:cs="Times New Roman"/>
            <w:szCs w:val="24"/>
          </w:rPr>
          <w:delText>е</w:delText>
        </w:r>
      </w:del>
      <w:del w:id="512" w:author="Aleksandar Stanimirovic" w:date="2025-06-12T10:47:00Z" w16du:dateUtc="2025-06-12T08:47:00Z">
        <w:r w:rsidR="003C5399" w:rsidDel="005A174F">
          <w:rPr>
            <w:rFonts w:cs="Times New Roman"/>
            <w:szCs w:val="24"/>
          </w:rPr>
          <w:delText xml:space="preserve"> у изради апликације дипломског рада, њихова</w:delText>
        </w:r>
        <w:r w:rsidR="00073991" w:rsidRPr="005C552C" w:rsidDel="005A174F">
          <w:rPr>
            <w:rFonts w:cs="Times New Roman"/>
            <w:szCs w:val="24"/>
          </w:rPr>
          <w:delText xml:space="preserve"> имплементација и детаљна структура ове веб апликације са пропратним примерима. </w:delText>
        </w:r>
      </w:del>
      <w:r w:rsidR="00073991" w:rsidRPr="005C552C">
        <w:rPr>
          <w:rFonts w:cs="Times New Roman"/>
          <w:szCs w:val="24"/>
        </w:rPr>
        <w:t xml:space="preserve">У </w:t>
      </w:r>
      <w:r w:rsidR="003C5399">
        <w:rPr>
          <w:rFonts w:cs="Times New Roman"/>
          <w:szCs w:val="24"/>
        </w:rPr>
        <w:t>шестом</w:t>
      </w:r>
      <w:r w:rsidR="00073991" w:rsidRPr="005C552C">
        <w:rPr>
          <w:rFonts w:cs="Times New Roman"/>
          <w:szCs w:val="24"/>
        </w:rPr>
        <w:t xml:space="preserve"> поглављу налази се приказ употребе </w:t>
      </w:r>
      <w:ins w:id="513" w:author="Aleksandar Stanimirovic" w:date="2025-06-12T10:47:00Z" w16du:dateUtc="2025-06-12T08:47:00Z">
        <w:r w:rsidR="005A174F">
          <w:rPr>
            <w:rFonts w:cs="Times New Roman"/>
            <w:szCs w:val="24"/>
          </w:rPr>
          <w:t xml:space="preserve">имплементеиране </w:t>
        </w:r>
      </w:ins>
      <w:r w:rsidR="00073991" w:rsidRPr="005C552C">
        <w:rPr>
          <w:rFonts w:cs="Times New Roman"/>
          <w:szCs w:val="24"/>
        </w:rPr>
        <w:t xml:space="preserve">веб апликације. </w:t>
      </w:r>
      <w:r w:rsidR="00F8449E">
        <w:rPr>
          <w:rFonts w:cs="Times New Roman"/>
          <w:szCs w:val="24"/>
        </w:rPr>
        <w:t xml:space="preserve">Седмо поглавље садржи закључак а осмо поглавље списак коришћене литературе. </w:t>
      </w:r>
    </w:p>
    <w:p w14:paraId="448B059B" w14:textId="77777777" w:rsidR="001B0196" w:rsidRPr="001B0196" w:rsidRDefault="00D71064" w:rsidP="001B0196">
      <w:pPr>
        <w:pStyle w:val="Heading1"/>
        <w:numPr>
          <w:ilvl w:val="0"/>
          <w:numId w:val="2"/>
        </w:numPr>
        <w:ind w:left="0" w:firstLine="0"/>
        <w:jc w:val="both"/>
        <w:rPr>
          <w:ins w:id="514" w:author="Nikola Mitic" w:date="2025-05-17T15:44:00Z" w16du:dateUtc="2025-05-17T13:44:00Z"/>
        </w:rPr>
      </w:pPr>
      <w:bookmarkStart w:id="515" w:name="_Toc198390746"/>
      <w:r w:rsidRPr="00FC5E52">
        <w:rPr>
          <w:i/>
          <w:iCs/>
        </w:rPr>
        <w:t>PHP</w:t>
      </w:r>
      <w:r w:rsidRPr="00D71064">
        <w:t xml:space="preserve"> И РАД СА БАЗАМА ПОДАТАКА</w:t>
      </w:r>
      <w:bookmarkEnd w:id="515"/>
    </w:p>
    <w:p w14:paraId="329D216B" w14:textId="2462D484" w:rsidR="008623A3" w:rsidDel="001B0196" w:rsidRDefault="008623A3">
      <w:pPr>
        <w:rPr>
          <w:del w:id="516" w:author="Nikola Mitic" w:date="2025-05-17T15:43:00Z" w16du:dateUtc="2025-05-17T13:43:00Z"/>
        </w:rPr>
        <w:pPrChange w:id="517" w:author="Nikola Mitic" w:date="2025-05-17T15:44:00Z" w16du:dateUtc="2025-05-17T13:44:00Z">
          <w:pPr>
            <w:pStyle w:val="Heading1"/>
            <w:numPr>
              <w:numId w:val="2"/>
            </w:numPr>
            <w:ind w:left="720" w:hanging="360"/>
            <w:jc w:val="both"/>
          </w:pPr>
        </w:pPrChange>
      </w:pPr>
    </w:p>
    <w:p w14:paraId="60127C53" w14:textId="77777777" w:rsidR="00D71064" w:rsidRPr="001B0196" w:rsidRDefault="00D71064" w:rsidP="001B0196"/>
    <w:p w14:paraId="509A7127" w14:textId="4E537534" w:rsidR="00D71064" w:rsidRPr="00FC5E52" w:rsidRDefault="00BB641E" w:rsidP="008623A3">
      <w:pPr>
        <w:pStyle w:val="Heading2"/>
        <w:numPr>
          <w:ilvl w:val="1"/>
          <w:numId w:val="2"/>
        </w:numPr>
        <w:ind w:left="0" w:firstLine="0"/>
        <w:rPr>
          <w:i/>
          <w:iCs/>
        </w:rPr>
      </w:pPr>
      <w:bookmarkStart w:id="518" w:name="_Toc198390747"/>
      <w:r w:rsidRPr="00FC5E52">
        <w:rPr>
          <w:i/>
          <w:iCs/>
          <w:lang w:val="en-US"/>
        </w:rPr>
        <w:t>PHP</w:t>
      </w:r>
      <w:bookmarkEnd w:id="518"/>
    </w:p>
    <w:p w14:paraId="250AD856" w14:textId="77777777" w:rsidR="00D71064" w:rsidRDefault="00D71064" w:rsidP="00D71064">
      <w:pPr>
        <w:rPr>
          <w:lang w:val="en-US"/>
        </w:rPr>
      </w:pPr>
    </w:p>
    <w:p w14:paraId="6477D12B" w14:textId="212A0977" w:rsidR="002F1D67" w:rsidRDefault="002F1D67" w:rsidP="009D7F28">
      <w:pPr>
        <w:ind w:firstLine="720"/>
        <w:rPr>
          <w:ins w:id="519" w:author="Nikola Mitic" w:date="2025-05-13T21:03:00Z" w16du:dateUtc="2025-05-13T19:03:00Z"/>
        </w:rPr>
      </w:pPr>
      <w:r w:rsidRPr="00FC5E52">
        <w:rPr>
          <w:i/>
          <w:iCs/>
          <w:lang w:val="en-US"/>
        </w:rPr>
        <w:t>PHP</w:t>
      </w:r>
      <w:r>
        <w:rPr>
          <w:lang w:val="en-US"/>
        </w:rPr>
        <w:t xml:space="preserve"> </w:t>
      </w:r>
      <w:r>
        <w:t xml:space="preserve">је почео као мали </w:t>
      </w:r>
      <w:r w:rsidRPr="00FC5E52">
        <w:rPr>
          <w:i/>
          <w:iCs/>
          <w:lang w:val="en-US"/>
        </w:rPr>
        <w:t>open source</w:t>
      </w:r>
      <w:del w:id="520"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r>
        <w:t xml:space="preserve">-а додатно подстиче </w:t>
      </w:r>
      <w:r w:rsidRPr="00D157D3">
        <w:rPr>
          <w:i/>
          <w:iCs/>
          <w:lang w:val="en-US"/>
        </w:rPr>
        <w:t>open source</w:t>
      </w:r>
      <w:r>
        <w:rPr>
          <w:lang w:val="en-US"/>
        </w:rPr>
        <w:t xml:space="preserve"> </w:t>
      </w:r>
      <w:r>
        <w:t xml:space="preserve">карактеристика. </w:t>
      </w:r>
      <w:ins w:id="523" w:author="Nikola Mitic" w:date="2025-05-13T21:03:00Z" w16du:dateUtc="2025-05-13T19:03:00Z">
        <w:r w:rsidR="009D4CDE">
          <w:t xml:space="preserve">Неке од његових функционалности можемо видети на </w:t>
        </w:r>
      </w:ins>
      <w:ins w:id="524" w:author="Nikola Mitic" w:date="2025-05-13T21:05:00Z" w16du:dateUtc="2025-05-13T19:05:00Z">
        <w:r w:rsidR="00855BB8">
          <w:t>с</w:t>
        </w:r>
      </w:ins>
      <w:ins w:id="525" w:author="Nikola Mitic" w:date="2025-05-13T21:03:00Z" w16du:dateUtc="2025-05-13T19:03:00Z">
        <w:r w:rsidR="009D4CDE">
          <w:t>лици</w:t>
        </w:r>
      </w:ins>
      <w:ins w:id="526" w:author="Nikola Mitic" w:date="2025-05-13T21:05:00Z" w16du:dateUtc="2025-05-13T19:05:00Z">
        <w:r w:rsidR="00855BB8">
          <w:t xml:space="preserve"> </w:t>
        </w:r>
      </w:ins>
      <w:ins w:id="527" w:author="Nikola Mitic" w:date="2025-05-13T21:03:00Z" w16du:dateUtc="2025-05-13T19:03:00Z">
        <w:r w:rsidR="009D4CDE">
          <w:t>1.</w:t>
        </w:r>
      </w:ins>
    </w:p>
    <w:p w14:paraId="2AECD44F" w14:textId="77777777" w:rsidR="009D4CDE" w:rsidRDefault="009D4CDE" w:rsidP="009D4CDE">
      <w:pPr>
        <w:jc w:val="center"/>
        <w:rPr>
          <w:moveTo w:id="528" w:author="Nikola Mitic" w:date="2025-05-13T21:04:00Z" w16du:dateUtc="2025-05-13T19:04:00Z"/>
        </w:rPr>
      </w:pPr>
      <w:moveToRangeStart w:id="529" w:author="Nikola Mitic" w:date="2025-05-13T21:04:00Z" w:name="move198062659"/>
      <w:moveTo w:id="530" w:author="Nikola Mitic" w:date="2025-05-13T21:04:00Z" w16du:dateUtc="2025-05-13T19:04:00Z">
        <w:r>
          <w:rPr>
            <w:noProof/>
          </w:rPr>
          <w:lastRenderedPageBreak/>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531" w:author="Nikola Mitic" w:date="2025-05-13T21:04:00Z" w16du:dateUtc="2025-05-13T19:04:00Z"/>
        </w:rPr>
      </w:pPr>
      <w:moveTo w:id="532"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533"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534" w:author="Nikola Mitic" w:date="2025-05-13T21:04:00Z" w16du:dateUtc="2025-05-13T19:04:00Z">
            <w:r>
              <w:fldChar w:fldCharType="end"/>
            </w:r>
          </w:moveTo>
        </w:sdtContent>
      </w:sdt>
    </w:p>
    <w:moveToRangeEnd w:id="529"/>
    <w:p w14:paraId="46B6CF5A" w14:textId="77777777" w:rsidR="009D4CDE" w:rsidRDefault="009D4CDE" w:rsidP="009D7F28">
      <w:pPr>
        <w:ind w:firstLine="720"/>
      </w:pPr>
    </w:p>
    <w:p w14:paraId="7FA1D95D" w14:textId="63CC27B5"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$firstparam</w:t>
      </w:r>
      <w:r w:rsidR="00706D8A">
        <w:rPr>
          <w:i/>
          <w:iCs/>
        </w:rPr>
        <w:t xml:space="preserve"> </w:t>
      </w:r>
      <w:r w:rsidR="00706D8A">
        <w:t>и</w:t>
      </w:r>
      <w:r w:rsidR="00706D8A" w:rsidRPr="00706D8A">
        <w:rPr>
          <w:i/>
          <w:iCs/>
          <w:lang w:val="en-US"/>
        </w:rPr>
        <w:t xml:space="preserve"> $firstParam</w:t>
      </w:r>
      <w:r w:rsidR="00706D8A">
        <w:t xml:space="preserve"> указује се на две различите променљиве. Док су имена класа, интерфејса, функција и др. </w:t>
      </w:r>
      <w:r w:rsidR="00706D8A" w:rsidRPr="00706D8A">
        <w:rPr>
          <w:i/>
          <w:iCs/>
          <w:lang w:val="en-US"/>
        </w:rPr>
        <w:t>case-insensitive</w:t>
      </w:r>
      <w:r w:rsidR="00706D8A">
        <w:t>, односно</w:t>
      </w:r>
      <w:r w:rsidR="00706D8A">
        <w:rPr>
          <w:lang w:val="en-US"/>
        </w:rPr>
        <w:t xml:space="preserve"> </w:t>
      </w:r>
      <w:r w:rsidR="00706D8A">
        <w:t xml:space="preserve">инстанцирањем  </w:t>
      </w:r>
      <w:r w:rsidR="00706D8A" w:rsidRPr="00706D8A">
        <w:rPr>
          <w:i/>
          <w:iCs/>
          <w:lang w:val="en-US"/>
        </w:rPr>
        <w:t>new MyClass()</w:t>
      </w:r>
      <w:r w:rsidR="00706D8A">
        <w:rPr>
          <w:lang w:val="en-US"/>
        </w:rPr>
        <w:t xml:space="preserve"> </w:t>
      </w:r>
      <w:r w:rsidR="00706D8A">
        <w:t xml:space="preserve">и </w:t>
      </w:r>
      <w:r w:rsidR="00706D8A" w:rsidRPr="00706D8A">
        <w:rPr>
          <w:i/>
          <w:iCs/>
          <w:lang w:val="en-US"/>
        </w:rPr>
        <w:t>new MYCLASS()</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удаљеним 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 xml:space="preserve">Сервери, односно компјутери на мрежи који обрађују наше захтеве, могу бити било које софтверске платформе јер </w:t>
      </w:r>
      <w:r w:rsidR="00752F7E" w:rsidRPr="00D157D3">
        <w:rPr>
          <w:i/>
          <w:iCs/>
          <w:lang w:val="en-US"/>
        </w:rPr>
        <w:t>PHP</w:t>
      </w:r>
      <w:r w:rsidR="00752F7E">
        <w:t xml:space="preserve"> 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55C2A9E9" w:rsidR="00A31875" w:rsidRDefault="00A31875" w:rsidP="00A31875">
      <w:pPr>
        <w:ind w:firstLine="720"/>
      </w:pPr>
      <w:r>
        <w:t xml:space="preserve">Временом, како долази до развоја програмског језика, долази и до развоја захтева за израду веб сајтова. Како писање оваквих кодова изискује константу употребу истих основних функционалности, долази се до развоја и употребе разних </w:t>
      </w:r>
      <w:r w:rsidRPr="00D157D3">
        <w:rPr>
          <w:i/>
          <w:iCs/>
          <w:lang w:val="en-US"/>
        </w:rPr>
        <w:t>freamwork</w:t>
      </w:r>
      <w:r>
        <w:rPr>
          <w:lang w:val="en-US"/>
        </w:rPr>
        <w:t xml:space="preserve">-a. </w:t>
      </w:r>
      <w:r>
        <w:t>Они пружају могућност употребе већ написаних функционалности смештених у бројне библиотеке.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535"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187E6A9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w:t>
      </w:r>
      <w:r w:rsidR="00EF3123">
        <w:lastRenderedPageBreak/>
        <w:t xml:space="preserve">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 овај систем представља поделу ко</w:t>
      </w:r>
      <w:r w:rsidR="00D157D3">
        <w:t>д</w:t>
      </w:r>
      <w:r w:rsidR="00EF3123">
        <w:t xml:space="preserve">а у </w:t>
      </w:r>
      <w:r w:rsidR="00EF3123" w:rsidRPr="00D157D3">
        <w:rPr>
          <w:i/>
          <w:iCs/>
          <w:lang w:val="en-US"/>
        </w:rPr>
        <w:t>bundel</w:t>
      </w:r>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37D48CEB"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 </w:t>
      </w:r>
      <w:r w:rsidR="00885C32" w:rsidRPr="00D157D3">
        <w:rPr>
          <w:i/>
          <w:iCs/>
          <w:lang w:val="en-US"/>
        </w:rPr>
        <w:t>PHP</w:t>
      </w:r>
      <w:r w:rsidR="00885C32">
        <w:t xml:space="preserve"> програмског језика.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51D37A66" w:rsidR="00752F7E" w:rsidRPr="00752F7E" w:rsidRDefault="001D5411" w:rsidP="009D7F28">
      <w:pPr>
        <w:ind w:firstLine="720"/>
      </w:pPr>
      <w:r w:rsidRPr="001D5411">
        <w:rPr>
          <w:i/>
          <w:iCs/>
          <w:lang w:val="en-US"/>
        </w:rPr>
        <w:t>PHP</w:t>
      </w:r>
      <w:r>
        <w:t xml:space="preserve"> програмски језик 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r w:rsidR="00752F7E" w:rsidRPr="00AC6823">
        <w:rPr>
          <w:i/>
          <w:iCs/>
          <w:lang w:val="sr-Latn-RS"/>
        </w:rPr>
        <w:t>PHP</w:t>
      </w:r>
      <w:r w:rsidR="00752F7E">
        <w:t xml:space="preserve"> се 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Његова одлична подршка за лако повезивање са базама података</w:t>
      </w:r>
      <w:r w:rsidR="00752F7E">
        <w:t xml:space="preserve"> </w:t>
      </w:r>
      <w:r w:rsidR="006B18C3">
        <w:t xml:space="preserve">омогућује невероватно 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538"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541" w:author="Nikola Mitic" w:date="2025-05-13T21:04:00Z" w16du:dateUtc="2025-05-13T19:04:00Z"/>
        </w:rPr>
      </w:pPr>
      <w:moveFromRangeStart w:id="542" w:author="Nikola Mitic" w:date="2025-05-13T21:04:00Z" w:name="move198062659"/>
      <w:moveFrom w:id="543"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544" w:author="Nikola Mitic" w:date="2025-05-13T21:04:00Z" w16du:dateUtc="2025-05-13T19:04:00Z"/>
          <w:lang w:val="en-US"/>
          <w:rPrChange w:id="545" w:author="Nikola Mitic" w:date="2025-05-17T14:15:00Z" w16du:dateUtc="2025-05-17T12:15:00Z">
            <w:rPr>
              <w:moveFrom w:id="546" w:author="Nikola Mitic" w:date="2025-05-13T21:04:00Z" w16du:dateUtc="2025-05-13T19:04:00Z"/>
            </w:rPr>
          </w:rPrChange>
        </w:rPr>
      </w:pPr>
      <w:moveFrom w:id="547"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id w:val="-736167592"/>
          <w:citation/>
        </w:sdtPr>
        <w:sdtContent>
          <w:moveFrom w:id="548" w:author="Nikola Mitic" w:date="2025-05-13T21:04:00Z" w16du:dateUtc="2025-05-13T19:04:00Z">
            <w:r w:rsidDel="009D4CDE">
              <w:fldChar w:fldCharType="begin"/>
            </w:r>
            <w:r w:rsidDel="009D4CDE">
              <w:instrText xml:space="preserve"> CITATION PHP24 \l 10266 </w:instrText>
            </w:r>
            <w:r w:rsidDel="009D4CDE">
              <w:fldChar w:fldCharType="separate"/>
            </w:r>
            <w:r w:rsidR="00346BBF" w:rsidDel="009D4CDE">
              <w:rPr>
                <w:noProof/>
              </w:rPr>
              <w:t xml:space="preserve"> </w:t>
            </w:r>
            <w:r w:rsidR="00346BBF" w:rsidRPr="00346BBF" w:rsidDel="009D4CDE">
              <w:rPr>
                <w:noProof/>
              </w:rPr>
              <w:t>[5]</w:t>
            </w:r>
            <w:r w:rsidDel="009D4CDE">
              <w:fldChar w:fldCharType="end"/>
            </w:r>
          </w:moveFrom>
        </w:sdtContent>
      </w:sdt>
    </w:p>
    <w:moveFromRangeEnd w:id="542"/>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549" w:name="_Toc198390748"/>
      <w:r>
        <w:t>Релационе базе података</w:t>
      </w:r>
      <w:bookmarkEnd w:id="549"/>
    </w:p>
    <w:p w14:paraId="315089F4" w14:textId="77777777" w:rsidR="00676D51" w:rsidRPr="000D6FE7" w:rsidRDefault="00676D51" w:rsidP="00676D51">
      <w:pPr>
        <w:rPr>
          <w:lang w:val="en-US"/>
        </w:rPr>
      </w:pPr>
    </w:p>
    <w:p w14:paraId="2D86F498" w14:textId="643103FE" w:rsidR="005F6EB8" w:rsidRDefault="008623A3" w:rsidP="005F6EB8">
      <w:pPr>
        <w:ind w:firstLine="720"/>
        <w:rPr>
          <w:ins w:id="550"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551"/>
      <w:r w:rsidRPr="005C552C">
        <w:t>Свака табела представља засеб</w:t>
      </w:r>
      <w:ins w:id="552" w:author="Nikola Mitic" w:date="2025-05-17T14:35:00Z" w16du:dateUtc="2025-05-17T12:35:00Z">
        <w:r w:rsidR="00A91DCA">
          <w:t>ан скуп сличних</w:t>
        </w:r>
      </w:ins>
      <w:del w:id="553" w:author="Nikola Mitic" w:date="2025-05-17T14:35:00Z" w16du:dateUtc="2025-05-17T12:35:00Z">
        <w:r w:rsidRPr="005C552C" w:rsidDel="00A91DCA">
          <w:delText>ну групу</w:delText>
        </w:r>
      </w:del>
      <w:r w:rsidRPr="005C552C">
        <w:t xml:space="preserve"> ентитета из реалног света</w:t>
      </w:r>
      <w:ins w:id="554" w:author="Nikola Mitic" w:date="2025-05-17T14:31:00Z" w16du:dateUtc="2025-05-17T12:31:00Z">
        <w:r w:rsidR="00A91DCA">
          <w:t>.</w:t>
        </w:r>
      </w:ins>
      <w:del w:id="555" w:author="Nikola Mitic" w:date="2025-05-17T14:31:00Z" w16du:dateUtc="2025-05-17T12:31:00Z">
        <w:r w:rsidRPr="005C552C" w:rsidDel="00A91DCA">
          <w:delText>,</w:delText>
        </w:r>
      </w:del>
      <w:ins w:id="556" w:author="Nikola Mitic" w:date="2025-05-13T20:33:00Z" w16du:dateUtc="2025-05-13T18:33:00Z">
        <w:r w:rsidR="005C77E9">
          <w:t xml:space="preserve"> </w:t>
        </w:r>
      </w:ins>
      <w:ins w:id="557" w:author="Nikola Mitic" w:date="2025-05-17T14:31:00Z" w16du:dateUtc="2025-05-17T12:31:00Z">
        <w:r w:rsidR="00A91DCA">
          <w:t>К</w:t>
        </w:r>
      </w:ins>
      <w:ins w:id="558" w:author="Nikola Mitic" w:date="2025-05-13T20:33:00Z" w16du:dateUtc="2025-05-13T18:33:00Z">
        <w:r w:rsidR="005C77E9">
          <w:t>олоне табел</w:t>
        </w:r>
      </w:ins>
      <w:ins w:id="559" w:author="Nikola Mitic" w:date="2025-05-17T15:22:00Z" w16du:dateUtc="2025-05-17T13:22:00Z">
        <w:r w:rsidR="005F6EB8">
          <w:t>а</w:t>
        </w:r>
      </w:ins>
      <w:ins w:id="560" w:author="Nikola Mitic" w:date="2025-05-13T20:33:00Z" w16du:dateUtc="2025-05-13T18:33:00Z">
        <w:r w:rsidR="005C77E9">
          <w:t xml:space="preserve"> дефинишу особине којима се описују ентитети</w:t>
        </w:r>
      </w:ins>
      <w:ins w:id="561" w:author="Nikola Mitic" w:date="2025-05-17T14:31:00Z" w16du:dateUtc="2025-05-17T12:31:00Z">
        <w:r w:rsidR="00A91DCA">
          <w:t xml:space="preserve"> реалног света</w:t>
        </w:r>
      </w:ins>
      <w:ins w:id="562" w:author="Nikola Mitic" w:date="2025-05-13T20:33:00Z" w16du:dateUtc="2025-05-13T18:33:00Z">
        <w:r w:rsidR="005C77E9">
          <w:t xml:space="preserve">, </w:t>
        </w:r>
      </w:ins>
      <w:ins w:id="563" w:author="Nikola Mitic" w:date="2025-05-17T14:31:00Z" w16du:dateUtc="2025-05-17T12:31:00Z">
        <w:r w:rsidR="00A91DCA">
          <w:t xml:space="preserve">а сваки </w:t>
        </w:r>
      </w:ins>
      <w:del w:id="564" w:author="Nikola Mitic" w:date="2025-05-17T14:31:00Z" w16du:dateUtc="2025-05-17T12:31:00Z">
        <w:r w:rsidRPr="005C552C" w:rsidDel="00A91DCA">
          <w:delText xml:space="preserve"> </w:delText>
        </w:r>
      </w:del>
      <w:r w:rsidRPr="005C552C">
        <w:t>ред</w:t>
      </w:r>
      <w:del w:id="565" w:author="Nikola Mitic" w:date="2025-05-17T14:32:00Z" w16du:dateUtc="2025-05-17T12:32:00Z">
        <w:r w:rsidRPr="005C552C" w:rsidDel="00A91DCA">
          <w:delText>о</w:delText>
        </w:r>
      </w:del>
      <w:del w:id="566" w:author="Nikola Mitic" w:date="2025-05-17T14:31:00Z" w16du:dateUtc="2025-05-17T12:31:00Z">
        <w:r w:rsidRPr="005C552C" w:rsidDel="00A91DCA">
          <w:delText>ви</w:delText>
        </w:r>
      </w:del>
      <w:r w:rsidRPr="005C552C">
        <w:t xml:space="preserve"> </w:t>
      </w:r>
      <w:del w:id="567" w:author="Nikola Mitic" w:date="2025-05-13T20:33:00Z" w16du:dateUtc="2025-05-13T18:33:00Z">
        <w:r w:rsidRPr="005C552C" w:rsidDel="005C77E9">
          <w:delText xml:space="preserve">у табели </w:delText>
        </w:r>
      </w:del>
      <w:r w:rsidRPr="005C552C">
        <w:t>представља</w:t>
      </w:r>
      <w:del w:id="568" w:author="Nikola Mitic" w:date="2025-05-17T14:32:00Z" w16du:dateUtc="2025-05-17T12:32:00Z">
        <w:r w:rsidRPr="005C552C" w:rsidDel="00A91DCA">
          <w:delText>ју</w:delText>
        </w:r>
      </w:del>
      <w:r w:rsidRPr="005C552C">
        <w:t xml:space="preserve"> опис </w:t>
      </w:r>
      <w:ins w:id="569" w:author="Nikola Mitic" w:date="2025-05-17T14:33:00Z" w16du:dateUtc="2025-05-17T12:33:00Z">
        <w:r w:rsidR="00A91DCA">
          <w:t xml:space="preserve">по </w:t>
        </w:r>
      </w:ins>
      <w:r w:rsidRPr="005C552C">
        <w:t>једног ентитета</w:t>
      </w:r>
      <w:del w:id="570"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571" w:author="Nikola Mitic" w:date="2025-05-17T14:35:00Z" w16du:dateUtc="2025-05-17T12:35:00Z">
        <w:r w:rsidR="00A91DCA">
          <w:t xml:space="preserve"> Ред упи</w:t>
        </w:r>
      </w:ins>
      <w:ins w:id="572" w:author="Nikola Mitic" w:date="2025-05-17T14:36:00Z" w16du:dateUtc="2025-05-17T12:36:00Z">
        <w:r w:rsidR="00A91DCA">
          <w:t>са</w:t>
        </w:r>
      </w:ins>
      <w:ins w:id="573" w:author="Nikola Mitic" w:date="2025-05-17T14:49:00Z" w16du:dateUtc="2025-05-17T12:49:00Z">
        <w:r w:rsidR="002824F0">
          <w:t xml:space="preserve"> </w:t>
        </w:r>
      </w:ins>
      <w:ins w:id="574" w:author="Nikola Mitic" w:date="2025-05-17T14:36:00Z" w16du:dateUtc="2025-05-17T12:36:00Z">
        <w:r w:rsidR="00A91DCA">
          <w:t xml:space="preserve">ентитета у табелу, односно редослед уношења редова није </w:t>
        </w:r>
        <w:r w:rsidR="00A91DCA">
          <w:lastRenderedPageBreak/>
          <w:t xml:space="preserve">битан. </w:t>
        </w:r>
      </w:ins>
      <w:ins w:id="575"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576" w:author="Nikola Mitic" w:date="2025-05-17T15:00:00Z" w16du:dateUtc="2025-05-17T13:00:00Z">
        <w:r w:rsidR="002E6838">
          <w:t>м</w:t>
        </w:r>
      </w:ins>
      <w:ins w:id="577" w:author="Nikola Mitic" w:date="2025-05-17T14:55:00Z" w16du:dateUtc="2025-05-17T12:55:00Z">
        <w:r w:rsidR="002E6838">
          <w:t>а</w:t>
        </w:r>
      </w:ins>
      <w:ins w:id="578" w:author="Nikola Mitic" w:date="2025-05-17T15:00:00Z" w16du:dateUtc="2025-05-17T13:00:00Z">
        <w:r w:rsidR="000E15B0">
          <w:t>л</w:t>
        </w:r>
      </w:ins>
      <w:ins w:id="579" w:author="Nikola Mitic" w:date="2025-05-17T14:55:00Z" w16du:dateUtc="2025-05-17T12:55:00Z">
        <w:r w:rsidR="002E6838">
          <w:t>ног скупа атрибута ко</w:t>
        </w:r>
      </w:ins>
      <w:ins w:id="580" w:author="Nikola Mitic" w:date="2025-05-17T14:56:00Z" w16du:dateUtc="2025-05-17T12:56:00Z">
        <w:r w:rsidR="002E6838">
          <w:t>ји имају јединствену вредност з</w:t>
        </w:r>
      </w:ins>
      <w:ins w:id="581" w:author="Nikola Mitic" w:date="2025-05-17T15:00:00Z" w16du:dateUtc="2025-05-17T13:00:00Z">
        <w:r w:rsidR="000E15B0">
          <w:t>а</w:t>
        </w:r>
      </w:ins>
      <w:ins w:id="582" w:author="Nikola Mitic" w:date="2025-05-17T14:56:00Z" w16du:dateUtc="2025-05-17T12:56:00Z">
        <w:r w:rsidR="002E6838">
          <w:t xml:space="preserve"> све појаве одређеног типа ентитета дефинише се кључ. </w:t>
        </w:r>
      </w:ins>
      <w:ins w:id="583" w:author="Nikola Mitic" w:date="2025-05-17T15:23:00Z" w16du:dateUtc="2025-05-17T13:23:00Z">
        <w:r w:rsidR="005F6EB8">
          <w:t xml:space="preserve">Сваки ред може имати више кључева, </w:t>
        </w:r>
      </w:ins>
      <w:ins w:id="584" w:author="Nikola Mitic" w:date="2025-05-17T15:24:00Z" w16du:dateUtc="2025-05-17T13:24:00Z">
        <w:r w:rsidR="005F6EB8">
          <w:t>називамо их кључеви кандидати. Ј</w:t>
        </w:r>
      </w:ins>
      <w:ins w:id="585" w:author="Nikola Mitic" w:date="2025-05-17T15:00:00Z" w16du:dateUtc="2025-05-17T13:00:00Z">
        <w:r w:rsidR="000E15B0">
          <w:t xml:space="preserve">едан од </w:t>
        </w:r>
      </w:ins>
      <w:ins w:id="586" w:author="Nikola Mitic" w:date="2025-05-17T15:23:00Z" w16du:dateUtc="2025-05-17T13:23:00Z">
        <w:r w:rsidR="005F6EB8">
          <w:t>њих</w:t>
        </w:r>
      </w:ins>
      <w:ins w:id="587" w:author="Nikola Mitic" w:date="2025-05-17T15:01:00Z" w16du:dateUtc="2025-05-17T13:01:00Z">
        <w:r w:rsidR="000E15B0">
          <w:t>, чија вредност никад</w:t>
        </w:r>
      </w:ins>
      <w:ins w:id="588" w:author="Nikola Mitic" w:date="2025-05-17T15:24:00Z" w16du:dateUtc="2025-05-17T13:24:00Z">
        <w:r w:rsidR="005F6EB8">
          <w:t>а</w:t>
        </w:r>
      </w:ins>
      <w:ins w:id="589" w:author="Nikola Mitic" w:date="2025-05-17T15:01:00Z" w16du:dateUtc="2025-05-17T13:01:00Z">
        <w:r w:rsidR="000E15B0">
          <w:t xml:space="preserve"> није недефинисана</w:t>
        </w:r>
      </w:ins>
      <w:ins w:id="590" w:author="Nikola Mitic" w:date="2025-05-17T15:41:00Z" w16du:dateUtc="2025-05-17T13:41:00Z">
        <w:r w:rsidR="00892B11">
          <w:t>, односно никада није</w:t>
        </w:r>
      </w:ins>
      <w:ins w:id="591" w:author="Nikola Mitic" w:date="2025-05-17T15:01:00Z" w16du:dateUtc="2025-05-17T13:01:00Z">
        <w:r w:rsidR="000E15B0">
          <w:t xml:space="preserve"> </w:t>
        </w:r>
        <w:r w:rsidR="000E15B0" w:rsidRPr="00430521">
          <w:rPr>
            <w:i/>
            <w:iCs/>
            <w:lang w:val="en-US"/>
            <w:rPrChange w:id="592" w:author="Nikola Mitic" w:date="2025-05-17T15:18:00Z" w16du:dateUtc="2025-05-17T13:18:00Z">
              <w:rPr>
                <w:lang w:val="en-US"/>
              </w:rPr>
            </w:rPrChange>
          </w:rPr>
          <w:t>null</w:t>
        </w:r>
      </w:ins>
      <w:ins w:id="593" w:author="Nikola Mitic" w:date="2025-05-17T15:41:00Z" w16du:dateUtc="2025-05-17T13:41:00Z">
        <w:r w:rsidR="00892B11">
          <w:t>,</w:t>
        </w:r>
      </w:ins>
      <w:ins w:id="594" w:author="Nikola Mitic" w:date="2025-05-17T15:01:00Z" w16du:dateUtc="2025-05-17T13:01:00Z">
        <w:r w:rsidR="000E15B0">
          <w:t xml:space="preserve"> </w:t>
        </w:r>
      </w:ins>
      <w:ins w:id="595" w:author="Nikola Mitic" w:date="2025-05-17T15:09:00Z" w16du:dateUtc="2025-05-17T13:09:00Z">
        <w:r w:rsidR="00430521">
          <w:t>и који најбоље идентификује тај ентитет представља примарни кључ.</w:t>
        </w:r>
      </w:ins>
      <w:customXmlInsRangeStart w:id="596" w:author="Nikola Mitic" w:date="2025-05-17T15:40:00Z"/>
      <w:sdt>
        <w:sdtPr>
          <w:id w:val="1593041379"/>
          <w:citation/>
        </w:sdtPr>
        <w:sdtContent>
          <w:customXmlInsRangeEnd w:id="596"/>
          <w:ins w:id="597"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598" w:author="Nikola Mitic" w:date="2025-05-17T15:40:00Z" w16du:dateUtc="2025-05-17T13:40:00Z">
            <w:r w:rsidR="00892B11">
              <w:fldChar w:fldCharType="end"/>
            </w:r>
          </w:ins>
          <w:customXmlInsRangeStart w:id="599" w:author="Nikola Mitic" w:date="2025-05-17T15:40:00Z"/>
        </w:sdtContent>
      </w:sdt>
      <w:customXmlInsRangeEnd w:id="599"/>
      <w:ins w:id="600" w:author="Nikola Mitic" w:date="2025-05-17T15:09:00Z" w16du:dateUtc="2025-05-17T13:09:00Z">
        <w:r w:rsidR="00430521">
          <w:t xml:space="preserve"> По аутоматизму, примарни кључ већине</w:t>
        </w:r>
      </w:ins>
      <w:ins w:id="601"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602" w:author="Nikola Mitic" w:date="2025-05-17T15:18:00Z" w16du:dateUtc="2025-05-17T13:18:00Z">
              <w:rPr>
                <w:lang w:val="en-US"/>
              </w:rPr>
            </w:rPrChange>
          </w:rPr>
          <w:t>UUID</w:t>
        </w:r>
        <w:r w:rsidR="00430521">
          <w:rPr>
            <w:lang w:val="en-US"/>
          </w:rPr>
          <w:t xml:space="preserve"> </w:t>
        </w:r>
        <w:r w:rsidR="00430521">
          <w:t>као примарни кључ</w:t>
        </w:r>
      </w:ins>
      <w:ins w:id="603" w:author="Nikola Mitic" w:date="2025-05-17T15:14:00Z" w16du:dateUtc="2025-05-17T13:14:00Z">
        <w:r w:rsidR="00430521">
          <w:t xml:space="preserve">. </w:t>
        </w:r>
        <w:r w:rsidR="00430521" w:rsidRPr="005F6EB8">
          <w:rPr>
            <w:i/>
            <w:iCs/>
            <w:lang w:val="en-US"/>
            <w:rPrChange w:id="604" w:author="Nikola Mitic" w:date="2025-05-17T15:19:00Z" w16du:dateUtc="2025-05-17T13:19:00Z">
              <w:rPr>
                <w:lang w:val="en-US"/>
              </w:rPr>
            </w:rPrChange>
          </w:rPr>
          <w:t>UUID</w:t>
        </w:r>
        <w:r w:rsidR="00430521">
          <w:t xml:space="preserve"> је 32</w:t>
        </w:r>
      </w:ins>
      <w:ins w:id="605" w:author="Nikola Mitic" w:date="2025-05-17T15:24:00Z" w16du:dateUtc="2025-05-17T13:24:00Z">
        <w:r w:rsidR="005F6EB8">
          <w:t>-</w:t>
        </w:r>
      </w:ins>
      <w:ins w:id="606" w:author="Nikola Mitic" w:date="2025-05-17T15:14:00Z" w16du:dateUtc="2025-05-17T13:14:00Z">
        <w:r w:rsidR="00430521">
          <w:t>карактерна</w:t>
        </w:r>
      </w:ins>
      <w:ins w:id="607" w:author="Nikola Mitic" w:date="2025-05-17T15:15:00Z" w16du:dateUtc="2025-05-17T13:15:00Z">
        <w:r w:rsidR="00430521">
          <w:t xml:space="preserve"> вредност генерисана комбинациј</w:t>
        </w:r>
      </w:ins>
      <w:ins w:id="608" w:author="Nikola Mitic" w:date="2025-05-17T15:24:00Z" w16du:dateUtc="2025-05-17T13:24:00Z">
        <w:r w:rsidR="005F6EB8">
          <w:t>ом</w:t>
        </w:r>
      </w:ins>
      <w:ins w:id="609" w:author="Nikola Mitic" w:date="2025-05-17T15:15:00Z" w16du:dateUtc="2025-05-17T13:15:00Z">
        <w:r w:rsidR="00430521">
          <w:t xml:space="preserve"> цифара </w:t>
        </w:r>
      </w:ins>
      <w:ins w:id="610" w:author="Nikola Mitic" w:date="2025-05-17T15:25:00Z" w16du:dateUtc="2025-05-17T13:25:00Z">
        <w:r w:rsidR="005F6EB8">
          <w:t xml:space="preserve">од </w:t>
        </w:r>
      </w:ins>
      <w:ins w:id="611" w:author="Nikola Mitic" w:date="2025-05-17T15:15:00Z" w16du:dateUtc="2025-05-17T13:15:00Z">
        <w:r w:rsidR="00430521">
          <w:t xml:space="preserve">0 до 9 и латиничних слова </w:t>
        </w:r>
      </w:ins>
      <w:ins w:id="612" w:author="Nikola Mitic" w:date="2025-05-17T15:25:00Z" w16du:dateUtc="2025-05-17T13:25:00Z">
        <w:r w:rsidR="005F6EB8">
          <w:t xml:space="preserve">од </w:t>
        </w:r>
      </w:ins>
      <w:ins w:id="613"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614" w:author="Nikola Mitic" w:date="2025-05-17T15:16:00Z" w16du:dateUtc="2025-05-17T13:16:00Z">
        <w:r w:rsidR="00430521">
          <w:t xml:space="preserve"> 8-4-4-4-12</w:t>
        </w:r>
      </w:ins>
      <w:ins w:id="615" w:author="Nikola Mitic" w:date="2025-05-17T15:15:00Z" w16du:dateUtc="2025-05-17T13:15:00Z">
        <w:r w:rsidR="00430521">
          <w:t>.</w:t>
        </w:r>
      </w:ins>
      <w:ins w:id="616" w:author="Nikola Mitic" w:date="2025-05-17T15:16:00Z" w16du:dateUtc="2025-05-17T13:16:00Z">
        <w:r w:rsidR="00430521">
          <w:t xml:space="preserve"> Како је то 128-битна вредност</w:t>
        </w:r>
      </w:ins>
      <w:ins w:id="617"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618" w:author="Nikola Mitic" w:date="2025-05-17T15:19:00Z" w16du:dateUtc="2025-05-17T13:19:00Z">
        <w:r w:rsidR="005F6EB8">
          <w:t>.</w:t>
        </w:r>
      </w:ins>
      <w:customXmlInsRangeStart w:id="619" w:author="Nikola Mitic" w:date="2025-05-17T15:36:00Z"/>
      <w:sdt>
        <w:sdtPr>
          <w:id w:val="1577792612"/>
          <w:citation/>
        </w:sdtPr>
        <w:sdtContent>
          <w:customXmlInsRangeEnd w:id="619"/>
          <w:ins w:id="620" w:author="Nikola Mitic" w:date="2025-05-17T15:36:00Z" w16du:dateUtc="2025-05-17T13:36:00Z">
            <w:r w:rsidR="00892B11">
              <w:fldChar w:fldCharType="begin"/>
            </w:r>
          </w:ins>
          <w:ins w:id="621"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622" w:author="Nikola Mitic" w:date="2025-05-17T15:36:00Z" w16du:dateUtc="2025-05-17T13:36:00Z">
            <w:r w:rsidR="00892B11">
              <w:fldChar w:fldCharType="end"/>
            </w:r>
          </w:ins>
          <w:customXmlInsRangeStart w:id="623" w:author="Nikola Mitic" w:date="2025-05-17T15:36:00Z"/>
        </w:sdtContent>
      </w:sdt>
      <w:customXmlInsRangeEnd w:id="623"/>
    </w:p>
    <w:p w14:paraId="791F66E4" w14:textId="5EC565AB" w:rsidR="008623A3" w:rsidRPr="005C552C" w:rsidRDefault="008623A3" w:rsidP="005F6EB8">
      <w:pPr>
        <w:ind w:firstLine="720"/>
      </w:pPr>
      <w:del w:id="624" w:author="Nikola Mitic" w:date="2025-05-17T15:09:00Z" w16du:dateUtc="2025-05-17T13:09:00Z">
        <w:r w:rsidRPr="005C552C" w:rsidDel="00430521">
          <w:delText xml:space="preserve"> </w:delText>
        </w:r>
        <w:commentRangeEnd w:id="551"/>
        <w:r w:rsidR="00E62E9D" w:rsidDel="00430521">
          <w:rPr>
            <w:rStyle w:val="CommentReference"/>
          </w:rPr>
          <w:commentReference w:id="551"/>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625" w:author="Nikola Mitic" w:date="2025-05-17T15:20:00Z" w16du:dateUtc="2025-05-17T13:20:00Z">
        <w:r w:rsidR="005F6EB8">
          <w:t>Табеле се у релационом систему повезују</w:t>
        </w:r>
      </w:ins>
      <w:commentRangeStart w:id="626"/>
      <w:commentRangeStart w:id="627"/>
      <w:del w:id="628" w:author="Nikola Mitic" w:date="2025-05-13T20:36:00Z" w16du:dateUtc="2025-05-13T18:36:00Z">
        <w:r w:rsidRPr="005C552C" w:rsidDel="003C1D27">
          <w:delText>Уникатно</w:delText>
        </w:r>
        <w:commentRangeEnd w:id="626"/>
        <w:r w:rsidR="00E62E9D" w:rsidDel="003C1D27">
          <w:rPr>
            <w:rStyle w:val="CommentReference"/>
          </w:rPr>
          <w:commentReference w:id="626"/>
        </w:r>
        <w:r w:rsidRPr="005C552C" w:rsidDel="003C1D27">
          <w:delText xml:space="preserve"> </w:delText>
        </w:r>
      </w:del>
      <w:del w:id="629" w:author="Nikola Mitic" w:date="2025-05-17T15:19:00Z" w16du:dateUtc="2025-05-17T13:19:00Z">
        <w:r w:rsidRPr="005C552C" w:rsidDel="005F6EB8">
          <w:delText xml:space="preserve">идентификовање сваког реда података постиже се </w:delText>
        </w:r>
      </w:del>
      <w:del w:id="630"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631" w:author="Nikola Mitic" w:date="2025-05-17T15:19:00Z" w16du:dateUtc="2025-05-17T13:19:00Z">
        <w:r w:rsidRPr="005C552C" w:rsidDel="005F6EB8">
          <w:delText>примарн</w:delText>
        </w:r>
      </w:del>
      <w:del w:id="632" w:author="Nikola Mitic" w:date="2025-05-17T14:30:00Z" w16du:dateUtc="2025-05-17T12:30:00Z">
        <w:r w:rsidRPr="005C552C" w:rsidDel="00A91DCA">
          <w:delText>и</w:delText>
        </w:r>
      </w:del>
      <w:del w:id="633" w:author="Nikola Mitic" w:date="2025-05-17T15:19:00Z" w16du:dateUtc="2025-05-17T13:19:00Z">
        <w:r w:rsidRPr="005C552C" w:rsidDel="005F6EB8">
          <w:delText xml:space="preserve"> </w:delText>
        </w:r>
      </w:del>
      <w:ins w:id="634" w:author="Nikola Mitic" w:date="2025-05-17T15:20:00Z" w16du:dateUtc="2025-05-17T13:20:00Z">
        <w:r w:rsidR="005F6EB8">
          <w:t xml:space="preserve"> </w:t>
        </w:r>
      </w:ins>
      <w:del w:id="635" w:author="Nikola Mitic" w:date="2025-05-17T15:19:00Z" w16du:dateUtc="2025-05-17T13:19:00Z">
        <w:r w:rsidRPr="005C552C" w:rsidDel="005F6EB8">
          <w:delText>кључ.</w:delText>
        </w:r>
      </w:del>
      <w:del w:id="636" w:author="Nikola Mitic" w:date="2025-05-17T15:20:00Z" w16du:dateUtc="2025-05-17T13:20:00Z">
        <w:r w:rsidRPr="005C552C" w:rsidDel="005F6EB8">
          <w:delText xml:space="preserve"> Узимањем овог јединственог идентификационог броја</w:delText>
        </w:r>
      </w:del>
      <w:ins w:id="637" w:author="Nikola Mitic" w:date="2025-05-17T15:20:00Z" w16du:dateUtc="2025-05-17T13:20:00Z">
        <w:r w:rsidR="005F6EB8">
          <w:t>коришћењем</w:t>
        </w:r>
      </w:ins>
      <w:r w:rsidRPr="005C552C">
        <w:t xml:space="preserve"> </w:t>
      </w:r>
      <w:ins w:id="638" w:author="Nikola Mitic" w:date="2025-05-17T15:20:00Z" w16du:dateUtc="2025-05-17T13:20:00Z">
        <w:r w:rsidR="005F6EB8">
          <w:t xml:space="preserve">примарног кључа. </w:t>
        </w:r>
      </w:ins>
      <w:del w:id="639" w:author="Nikola Mitic" w:date="2025-05-17T15:20:00Z" w16du:dateUtc="2025-05-17T13:20:00Z">
        <w:r w:rsidRPr="005C552C" w:rsidDel="005F6EB8">
          <w:delText>и с</w:delText>
        </w:r>
      </w:del>
      <w:ins w:id="640" w:author="Nikola Mitic" w:date="2025-05-17T15:20:00Z" w16du:dateUtc="2025-05-17T13:20:00Z">
        <w:r w:rsidR="005F6EB8">
          <w:t>С</w:t>
        </w:r>
      </w:ins>
      <w:r w:rsidRPr="005C552C">
        <w:t xml:space="preserve">мештањем </w:t>
      </w:r>
      <w:ins w:id="641" w:author="Nikola Mitic" w:date="2025-05-17T15:20:00Z" w16du:dateUtc="2025-05-17T13:20:00Z">
        <w:r w:rsidR="005F6EB8">
          <w:t xml:space="preserve">примарног кључа </w:t>
        </w:r>
      </w:ins>
      <w:ins w:id="642" w:author="Nikola Mitic" w:date="2025-05-17T15:21:00Z" w16du:dateUtc="2025-05-17T13:21:00Z">
        <w:r w:rsidR="005F6EB8">
          <w:t xml:space="preserve">директно </w:t>
        </w:r>
      </w:ins>
      <w:r w:rsidRPr="005C552C">
        <w:t>у другу табелу</w:t>
      </w:r>
      <w:ins w:id="643"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сада </w:t>
      </w:r>
      <w:r w:rsidR="001817DE">
        <w:t xml:space="preserve">водимо </w:t>
      </w:r>
      <w:r w:rsidRPr="005C552C">
        <w:t>под именом страни кључ</w:t>
      </w:r>
      <w:ins w:id="644" w:author="Nikola Mitic" w:date="2025-05-17T15:21:00Z" w16du:dateUtc="2025-05-17T13:21:00Z">
        <w:r w:rsidR="005F6EB8">
          <w:t xml:space="preserve"> јер он јединствено дефинише везу са енти</w:t>
        </w:r>
      </w:ins>
      <w:ins w:id="645" w:author="Nikola Mitic" w:date="2025-05-17T15:22:00Z" w16du:dateUtc="2025-05-17T13:22:00Z">
        <w:r w:rsidR="005F6EB8">
          <w:t>т</w:t>
        </w:r>
      </w:ins>
      <w:ins w:id="646"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627"/>
      <w:r w:rsidR="00E62E9D">
        <w:rPr>
          <w:rStyle w:val="CommentReference"/>
        </w:rPr>
        <w:commentReference w:id="627"/>
      </w:r>
    </w:p>
    <w:p w14:paraId="44BB3ECD" w14:textId="77777777" w:rsidR="008623A3" w:rsidRPr="005C552C" w:rsidRDefault="008623A3" w:rsidP="008623A3">
      <w:pPr>
        <w:jc w:val="center"/>
      </w:pPr>
      <w:r w:rsidRPr="005C552C">
        <w:rPr>
          <w:noProof/>
        </w:rPr>
        <w:lastRenderedPageBreak/>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t>П</w:t>
      </w:r>
      <w:r w:rsidR="008623A3" w:rsidRPr="005C552C">
        <w:t xml:space="preserve">ример </w:t>
      </w:r>
      <w:r>
        <w:t>са слике</w:t>
      </w:r>
      <w:del w:id="647"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648"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403B3362"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уносе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Овакав модел не захтева вишеструки унос истих података већ креира једну табелу која се може повезати са више </w:t>
      </w:r>
      <w:r w:rsidRPr="005C552C">
        <w:lastRenderedPageBreak/>
        <w:t>других, а не само са хијерархијском табелом изнад ње. Овим принципом рада избегнута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651"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652" w:author="Nikola Mitic" w:date="2025-05-13T20:37:00Z" w16du:dateUtc="2025-05-13T18:37:00Z">
        <w:r w:rsidR="003C1D27">
          <w:t xml:space="preserve"> на базу подат</w:t>
        </w:r>
      </w:ins>
      <w:ins w:id="653" w:author="Nikola Mitic" w:date="2025-05-13T20:38:00Z" w16du:dateUtc="2025-05-13T18:38:00Z">
        <w:r w:rsidR="003C1D27">
          <w:t xml:space="preserve">ака </w:t>
        </w:r>
      </w:ins>
      <w:ins w:id="654" w:author="Nikola Mitic" w:date="2025-05-13T20:37:00Z" w16du:dateUtc="2025-05-13T18:37:00Z">
        <w:r w:rsidR="003C1D27">
          <w:t>односно напад</w:t>
        </w:r>
      </w:ins>
      <w:ins w:id="655" w:author="Nikola Mitic" w:date="2025-05-13T20:39:00Z" w16du:dateUtc="2025-05-13T18:39:00Z">
        <w:r w:rsidR="003C1D27">
          <w:t>а</w:t>
        </w:r>
      </w:ins>
      <w:ins w:id="656" w:author="Nikola Mitic" w:date="2025-05-13T20:37:00Z" w16du:dateUtc="2025-05-13T18:37:00Z">
        <w:r w:rsidR="003C1D27">
          <w:t xml:space="preserve"> на базу података </w:t>
        </w:r>
      </w:ins>
      <w:ins w:id="657" w:author="Nikola Mitic" w:date="2025-05-13T20:39:00Z" w16du:dateUtc="2025-05-13T18:39:00Z">
        <w:r w:rsidR="003C1D27">
          <w:t>који</w:t>
        </w:r>
      </w:ins>
      <w:ins w:id="658" w:author="Nikola Mitic" w:date="2025-05-13T20:37:00Z" w16du:dateUtc="2025-05-13T18:37:00Z">
        <w:r w:rsidR="003C1D27">
          <w:t xml:space="preserve"> се изврша</w:t>
        </w:r>
      </w:ins>
      <w:ins w:id="659" w:author="Nikola Mitic" w:date="2025-05-13T20:39:00Z" w16du:dateUtc="2025-05-13T18:39:00Z">
        <w:r w:rsidR="003C1D27">
          <w:t>ва</w:t>
        </w:r>
      </w:ins>
      <w:ins w:id="660" w:author="Nikola Mitic" w:date="2025-05-13T20:37:00Z" w16du:dateUtc="2025-05-13T18:37:00Z">
        <w:r w:rsidR="003C1D27">
          <w:t xml:space="preserve"> </w:t>
        </w:r>
      </w:ins>
      <w:ins w:id="661" w:author="Nikola Mitic" w:date="2025-05-13T20:40:00Z" w16du:dateUtc="2025-05-13T18:40:00Z">
        <w:r w:rsidR="003C1D27">
          <w:t>слањем</w:t>
        </w:r>
      </w:ins>
      <w:ins w:id="662" w:author="Nikola Mitic" w:date="2025-05-13T20:39:00Z" w16du:dateUtc="2025-05-13T18:39:00Z">
        <w:r w:rsidR="003C1D27">
          <w:t xml:space="preserve"> </w:t>
        </w:r>
      </w:ins>
      <w:ins w:id="663" w:author="Nikola Mitic" w:date="2025-05-13T20:37:00Z" w16du:dateUtc="2025-05-13T18:37:00Z">
        <w:r w:rsidR="003C1D27">
          <w:t xml:space="preserve">упита ка бази </w:t>
        </w:r>
      </w:ins>
      <w:ins w:id="664" w:author="Nikola Mitic" w:date="2025-05-13T20:38:00Z" w16du:dateUtc="2025-05-13T18:38:00Z">
        <w:r w:rsidR="003C1D27">
          <w:t>са</w:t>
        </w:r>
      </w:ins>
      <w:ins w:id="665" w:author="Nikola Mitic" w:date="2025-05-13T20:37:00Z" w16du:dateUtc="2025-05-13T18:37:00Z">
        <w:r w:rsidR="003C1D27">
          <w:t xml:space="preserve"> циљ</w:t>
        </w:r>
      </w:ins>
      <w:ins w:id="666" w:author="Nikola Mitic" w:date="2025-05-13T20:38:00Z" w16du:dateUtc="2025-05-13T18:38:00Z">
        <w:r w:rsidR="003C1D27">
          <w:t>ем вршења</w:t>
        </w:r>
      </w:ins>
      <w:ins w:id="667" w:author="Nikola Mitic" w:date="2025-05-13T20:37:00Z" w16du:dateUtc="2025-05-13T18:37:00Z">
        <w:r w:rsidR="003C1D27">
          <w:t xml:space="preserve"> недозвољен</w:t>
        </w:r>
      </w:ins>
      <w:ins w:id="668" w:author="Nikola Mitic" w:date="2025-05-13T20:39:00Z" w16du:dateUtc="2025-05-13T18:39:00Z">
        <w:r w:rsidR="003C1D27">
          <w:t>е</w:t>
        </w:r>
      </w:ins>
      <w:ins w:id="669" w:author="Nikola Mitic" w:date="2025-05-13T20:37:00Z" w16du:dateUtc="2025-05-13T18:37:00Z">
        <w:r w:rsidR="003C1D27">
          <w:t xml:space="preserve"> измен</w:t>
        </w:r>
      </w:ins>
      <w:ins w:id="670" w:author="Nikola Mitic" w:date="2025-05-13T20:39:00Z" w16du:dateUtc="2025-05-13T18:39:00Z">
        <w:r w:rsidR="003C1D27">
          <w:t>е</w:t>
        </w:r>
      </w:ins>
      <w:ins w:id="671" w:author="Nikola Mitic" w:date="2025-05-13T20:37:00Z" w16du:dateUtc="2025-05-13T18:37:00Z">
        <w:r w:rsidR="003C1D27">
          <w:t xml:space="preserve"> или прибављањ</w:t>
        </w:r>
      </w:ins>
      <w:ins w:id="672" w:author="Nikola Mitic" w:date="2025-05-13T20:39:00Z" w16du:dateUtc="2025-05-13T18:39:00Z">
        <w:r w:rsidR="003C1D27">
          <w:t>а</w:t>
        </w:r>
      </w:ins>
      <w:ins w:id="673" w:author="Nikola Mitic" w:date="2025-05-13T20:37:00Z" w16du:dateUtc="2025-05-13T18:37:00Z">
        <w:r w:rsidR="003C1D27">
          <w:t xml:space="preserve"> података</w:t>
        </w:r>
      </w:ins>
      <w:del w:id="674" w:author="Nikola Mitic" w:date="2025-05-13T20:37:00Z" w16du:dateUtc="2025-05-13T18:37:00Z">
        <w:r w:rsidR="00AC6823" w:rsidDel="003C1D27">
          <w:rPr>
            <w:rStyle w:val="FootnoteReference"/>
          </w:rPr>
          <w:footnoteReference w:id="6"/>
        </w:r>
      </w:del>
      <w:del w:id="677"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678" w:author="Nikola Mitic" w:date="2025-05-17T15:42:00Z" w16du:dateUtc="2025-05-17T13:42:00Z"/>
        </w:rPr>
      </w:pPr>
      <w:ins w:id="679" w:author="Nikola Mitic" w:date="2025-05-17T15:42:00Z" w16du:dateUtc="2025-05-17T13:42:00Z">
        <w:r>
          <w:br w:type="page"/>
        </w:r>
      </w:ins>
    </w:p>
    <w:p w14:paraId="3D00F7CB" w14:textId="333B01EF" w:rsidR="00376D06" w:rsidRPr="00FC5E52" w:rsidDel="00892B11" w:rsidRDefault="00376D06" w:rsidP="00FC5E52">
      <w:pPr>
        <w:ind w:firstLine="720"/>
        <w:rPr>
          <w:del w:id="680" w:author="Nikola Mitic" w:date="2025-05-17T15:42:00Z" w16du:dateUtc="2025-05-17T13:42:00Z"/>
        </w:rPr>
      </w:pPr>
      <w:bookmarkStart w:id="681" w:name="_Toc198390749"/>
      <w:bookmarkEnd w:id="681"/>
    </w:p>
    <w:p w14:paraId="477F48A0" w14:textId="50205047" w:rsidR="008623A3" w:rsidRPr="005C552C" w:rsidRDefault="00565139" w:rsidP="00676D51">
      <w:pPr>
        <w:pStyle w:val="Heading1"/>
        <w:numPr>
          <w:ilvl w:val="0"/>
          <w:numId w:val="2"/>
        </w:numPr>
        <w:ind w:left="0" w:firstLine="0"/>
      </w:pPr>
      <w:bookmarkStart w:id="682" w:name="_Toc198390750"/>
      <w:r>
        <w:rPr>
          <w:lang w:val="en-US"/>
        </w:rPr>
        <w:t>LARAVEL</w:t>
      </w:r>
      <w:bookmarkEnd w:id="682"/>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683" w:name="_Toc198390751"/>
      <w:r w:rsidRPr="005C552C">
        <w:t>Опште</w:t>
      </w:r>
      <w:bookmarkEnd w:id="683"/>
    </w:p>
    <w:p w14:paraId="51FC93A8" w14:textId="77777777" w:rsidR="00555086" w:rsidRPr="00555086" w:rsidRDefault="00555086" w:rsidP="00555086"/>
    <w:p w14:paraId="60D407C5" w14:textId="7BF5F796" w:rsidR="008623A3" w:rsidRPr="003D7D6D" w:rsidRDefault="008623A3" w:rsidP="008623A3">
      <w:pPr>
        <w:ind w:firstLine="720"/>
      </w:pPr>
      <w:r w:rsidRPr="005C552C">
        <w:rPr>
          <w:i/>
          <w:iCs/>
        </w:rPr>
        <w:t>Laravel</w:t>
      </w:r>
      <w:r w:rsidRPr="005C552C">
        <w:t xml:space="preserve"> је </w:t>
      </w:r>
      <w:r w:rsidRPr="005C552C">
        <w:rPr>
          <w:i/>
          <w:iCs/>
        </w:rPr>
        <w:t xml:space="preserve">framework </w:t>
      </w:r>
      <w:r w:rsidRPr="005C552C">
        <w:t xml:space="preserve">који користи </w:t>
      </w:r>
      <w:r w:rsidRPr="005C552C">
        <w:rPr>
          <w:i/>
          <w:iCs/>
        </w:rPr>
        <w:t>PHP</w:t>
      </w:r>
      <w:r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програмерима да започну креирање својих апликација са мноштвом већ имплементираних </w:t>
      </w:r>
      <w:r w:rsidR="004833A0">
        <w:t>делова</w:t>
      </w:r>
      <w:r w:rsidRPr="005C552C">
        <w:t xml:space="preserve"> </w:t>
      </w:r>
      <w:r w:rsidR="004833A0">
        <w:t xml:space="preserve">како би се лакше </w:t>
      </w:r>
      <w:r w:rsidR="000E16AF">
        <w:t>фокусир</w:t>
      </w:r>
      <w:r w:rsidR="004833A0">
        <w:t>али</w:t>
      </w:r>
      <w:r w:rsidR="000E16AF">
        <w:t xml:space="preserve"> на имплементацију </w:t>
      </w:r>
      <w:r w:rsidR="004833A0">
        <w:t xml:space="preserve">решења </w:t>
      </w:r>
      <w:r w:rsidR="000E16AF">
        <w:t>проблема који су специфично потребни за њихову апликацију. Неке од ствари које ов</w:t>
      </w:r>
      <w:r w:rsidR="002E0E22">
        <w:t>о</w:t>
      </w:r>
      <w:r w:rsidR="000E16AF">
        <w:t xml:space="preserve"> развојно окружење пружа су </w:t>
      </w:r>
      <w:r w:rsidRPr="005C552C">
        <w:t xml:space="preserve">аутентификација, </w:t>
      </w:r>
      <w:r w:rsidRPr="00270276">
        <w:rPr>
          <w:i/>
          <w:iCs/>
        </w:rPr>
        <w:t>middleware</w:t>
      </w:r>
      <w:del w:id="684" w:author="Nikola Mitic" w:date="2025-05-13T20:41:00Z" w16du:dateUtc="2025-05-13T18:41:00Z">
        <w:r w:rsidR="00210996" w:rsidDel="003C1D27">
          <w:rPr>
            <w:rStyle w:val="FootnoteReference"/>
          </w:rPr>
          <w:footnoteReference w:id="7"/>
        </w:r>
      </w:del>
      <w:ins w:id="687" w:author="Nikola Mitic" w:date="2025-05-13T20:40:00Z" w16du:dateUtc="2025-05-13T18:40:00Z">
        <w:r w:rsidR="003C1D27">
          <w:rPr>
            <w:i/>
            <w:iCs/>
          </w:rPr>
          <w:t xml:space="preserve"> </w:t>
        </w:r>
      </w:ins>
      <w:ins w:id="688" w:author="Nikola Mitic" w:date="2025-05-13T20:41:00Z" w16du:dateUtc="2025-05-13T18:41:00Z">
        <w:r w:rsidR="003C1D27" w:rsidRPr="003C1D27">
          <w:rPr>
            <w:rPrChange w:id="689"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Pr="005C552C">
        <w:t>, рутирање, рад са базом података, итд.</w:t>
      </w:r>
      <w:sdt>
        <w:sdtPr>
          <w:id w:val="-1681650010"/>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r w:rsidR="004833A0">
        <w:t xml:space="preserve"> Генерално, он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r w:rsidR="004833A0" w:rsidRPr="00470B36">
        <w:rPr>
          <w:i/>
          <w:iCs/>
          <w:lang w:val="en-US"/>
        </w:rPr>
        <w:t>Codeigniter</w:t>
      </w:r>
      <w:r w:rsidR="004833A0">
        <w:rPr>
          <w:lang w:val="en-US"/>
        </w:rPr>
        <w:t>-</w:t>
      </w:r>
      <w:r w:rsidR="004833A0">
        <w:t>у ,</w:t>
      </w:r>
      <w:r w:rsidR="004833A0" w:rsidRPr="00470B36">
        <w:rPr>
          <w:i/>
          <w:iCs/>
          <w:lang w:val="en-US"/>
        </w:rPr>
        <w:t>Taylor Otwell</w:t>
      </w:r>
      <w:r w:rsidR="004833A0">
        <w:rPr>
          <w:lang w:val="en-US"/>
        </w:rPr>
        <w:t xml:space="preserve"> </w:t>
      </w:r>
      <w:r w:rsidR="004833A0">
        <w:t xml:space="preserve">решио је да започне пут развоја новог радног окружења. Ново 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r w:rsidR="004833A0">
        <w:t>-ом, те је врло брзо настављено са његовим развојем. У првих шест месеци се већ дошло до нове верзије радног окружења, а данас имам чак дванаесту верзију.</w:t>
      </w:r>
      <w:r w:rsidR="003D7D6D">
        <w:t xml:space="preserve"> Развој </w:t>
      </w:r>
      <w:r w:rsidR="003D7D6D" w:rsidRPr="00470B36">
        <w:rPr>
          <w:i/>
          <w:iCs/>
          <w:lang w:val="en-US"/>
        </w:rPr>
        <w:t>Laravel</w:t>
      </w:r>
      <w:r w:rsidR="003D7D6D">
        <w:t xml:space="preserve">-а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4B648D80"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r w:rsidR="003A3D0D" w:rsidRPr="00E42BCA">
        <w:rPr>
          <w:i/>
          <w:iCs/>
          <w:lang w:val="en-US"/>
        </w:rPr>
        <w:t>Laravel</w:t>
      </w:r>
      <w:r w:rsidR="003A3D0D">
        <w:rPr>
          <w:lang w:val="sr-Latn-RS"/>
        </w:rPr>
        <w:t>-</w:t>
      </w:r>
      <w:r w:rsidR="003A3D0D">
        <w:t>а</w:t>
      </w:r>
      <w:r>
        <w:t>,</w:t>
      </w:r>
      <w:r w:rsidR="003A3D0D">
        <w:t xml:space="preserve"> </w:t>
      </w:r>
      <w:r>
        <w:t xml:space="preserve">представља његов </w:t>
      </w:r>
      <w:ins w:id="690" w:author="Nikola Mitic" w:date="2025-05-13T20:42:00Z" w16du:dateUtc="2025-05-13T18:42:00Z">
        <w:r w:rsidR="003C1D27">
          <w:rPr>
            <w:lang w:val="en-US"/>
          </w:rPr>
          <w:t>CLI</w:t>
        </w:r>
        <w:r w:rsidR="003C1D27">
          <w:t xml:space="preserve"> односно </w:t>
        </w:r>
      </w:ins>
      <w:r w:rsidR="003A3D0D">
        <w:t>командни интерфејс.</w:t>
      </w:r>
      <w:r w:rsidR="00856E36">
        <w:t xml:space="preserve"> Овај </w:t>
      </w:r>
      <w:del w:id="691" w:author="Nikola Mitic" w:date="2025-05-13T20:42:00Z" w16du:dateUtc="2025-05-13T18:42:00Z">
        <w:r w:rsidR="00856E36" w:rsidRPr="003C1D27" w:rsidDel="003C1D27">
          <w:rPr>
            <w:lang w:val="en-US"/>
            <w:rPrChange w:id="692" w:author="Nikola Mitic" w:date="2025-05-13T20:42:00Z" w16du:dateUtc="2025-05-13T18:42:00Z">
              <w:rPr>
                <w:i/>
                <w:iCs/>
                <w:lang w:val="en-US"/>
              </w:rPr>
            </w:rPrChange>
          </w:rPr>
          <w:delText>CLI</w:delText>
        </w:r>
      </w:del>
      <w:ins w:id="693" w:author="Nikola Mitic" w:date="2025-05-13T20:42:00Z" w16du:dateUtc="2025-05-13T18:42:00Z">
        <w:r w:rsidR="003C1D27">
          <w:t>командни интерфејс</w:t>
        </w:r>
      </w:ins>
      <w:del w:id="694"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r w:rsidR="00E42BCA">
        <w:t xml:space="preserve"> програмера</w:t>
      </w:r>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w:t>
      </w:r>
      <w:r w:rsidR="00911C3E">
        <w:lastRenderedPageBreak/>
        <w:t xml:space="preserve">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програмеру 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4BA7FF25"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PHP</w:t>
      </w:r>
      <w:r w:rsidRPr="005C552C">
        <w:t xml:space="preserve">-а,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програмер их може </w:t>
      </w:r>
      <w:r w:rsidR="003C10A5" w:rsidRPr="003C10A5">
        <w:rPr>
          <w:i/>
          <w:iCs/>
          <w:lang w:val="en-US"/>
        </w:rPr>
        <w:t>publish</w:t>
      </w:r>
      <w:r w:rsidR="003C10A5">
        <w:t>-овати и прилагодити својим 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 xml:space="preserve">долази као шаблонски систем који омогућава лако читање и приказ података обрађених у </w:t>
      </w:r>
      <w:r w:rsidR="000D74E2" w:rsidRPr="00506EAE">
        <w:rPr>
          <w:i/>
          <w:iCs/>
          <w:lang w:val="en-US"/>
        </w:rPr>
        <w:t>Laravel</w:t>
      </w:r>
      <w:r w:rsidR="000D74E2">
        <w:t>-у,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697" w:author="Nikola Mitic" w:date="2025-05-13T20:43:00Z" w16du:dateUtc="2025-05-13T18:43:00Z">
        <w:r w:rsidR="003C1D27">
          <w:rPr>
            <w:i/>
            <w:iCs/>
            <w:lang w:val="en-US"/>
          </w:rPr>
          <w:t xml:space="preserve">ingle </w:t>
        </w:r>
      </w:ins>
      <w:r w:rsidRPr="005C552C">
        <w:rPr>
          <w:i/>
          <w:iCs/>
        </w:rPr>
        <w:t>P</w:t>
      </w:r>
      <w:ins w:id="698" w:author="Nikola Mitic" w:date="2025-05-13T20:43:00Z" w16du:dateUtc="2025-05-13T18:43:00Z">
        <w:r w:rsidR="003C1D27">
          <w:rPr>
            <w:i/>
            <w:iCs/>
            <w:lang w:val="en-US"/>
          </w:rPr>
          <w:t xml:space="preserve">age </w:t>
        </w:r>
      </w:ins>
      <w:r w:rsidRPr="005C552C">
        <w:rPr>
          <w:i/>
          <w:iCs/>
        </w:rPr>
        <w:t>A</w:t>
      </w:r>
      <w:ins w:id="699" w:author="Nikola Mitic" w:date="2025-05-13T20:43:00Z" w16du:dateUtc="2025-05-13T18:43:00Z">
        <w:r w:rsidR="003C1D27">
          <w:rPr>
            <w:i/>
            <w:iCs/>
            <w:lang w:val="en-US"/>
          </w:rPr>
          <w:t>pplications</w:t>
        </w:r>
      </w:ins>
      <w:del w:id="700" w:author="Nikola Mitic" w:date="2025-05-13T20:43:00Z" w16du:dateUtc="2025-05-13T18:43:00Z">
        <w:r w:rsidRPr="005C552C" w:rsidDel="003C1D27">
          <w:rPr>
            <w:rStyle w:val="FootnoteReference"/>
          </w:rPr>
          <w:footnoteReference w:id="9"/>
        </w:r>
      </w:del>
      <w:ins w:id="703" w:author="Nikola Mitic" w:date="2025-05-13T20:44:00Z" w16du:dateUtc="2025-05-13T18:44:00Z">
        <w:r w:rsidR="003C1D27">
          <w:t>,</w:t>
        </w:r>
      </w:ins>
      <w:ins w:id="704" w:author="Nikola Mitic" w:date="2025-05-13T20:43:00Z" w16du:dateUtc="2025-05-13T18:43:00Z">
        <w:r w:rsidR="003C1D27">
          <w:t xml:space="preserve"> скраћено </w:t>
        </w:r>
      </w:ins>
      <w:ins w:id="705"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r w:rsidR="00506EAE" w:rsidRPr="00506EAE">
        <w:rPr>
          <w:i/>
          <w:iCs/>
          <w:lang w:val="en-US"/>
        </w:rPr>
        <w:t>Laravel</w:t>
      </w:r>
      <w:r w:rsidR="00506EAE">
        <w:t xml:space="preserve">-у се на овај начин оставља обрада података и имплементација логике апликације. Док се, на пример, </w:t>
      </w:r>
      <w:r w:rsidR="00506EAE" w:rsidRPr="00506EAE">
        <w:rPr>
          <w:i/>
          <w:iCs/>
          <w:lang w:val="en-US"/>
        </w:rPr>
        <w:t>Angular</w:t>
      </w:r>
      <w:r w:rsidR="00506EAE">
        <w:t>-у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706" w:name="_Toc198390752"/>
      <w:r>
        <w:t>Рутирање</w:t>
      </w:r>
      <w:bookmarkEnd w:id="706"/>
    </w:p>
    <w:p w14:paraId="451E68B7" w14:textId="77777777" w:rsidR="00555086" w:rsidRPr="00555086" w:rsidRDefault="00555086" w:rsidP="00555086"/>
    <w:p w14:paraId="186C963F" w14:textId="1DF6B56F" w:rsidR="0017350E" w:rsidRDefault="000E16AF" w:rsidP="000E16AF">
      <w:pPr>
        <w:ind w:firstLine="720"/>
      </w:pPr>
      <w:r>
        <w:t xml:space="preserve">Рутирање је веома битан део овог развојног окружења.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делимо 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7324AD4F" w:rsidR="0017350E" w:rsidRPr="00855BB8" w:rsidRDefault="00D14215" w:rsidP="0017350E">
      <w:pPr>
        <w:ind w:firstLine="720"/>
        <w:rPr>
          <w:rPrChange w:id="707" w:author="Nikola Mitic" w:date="2025-05-13T21:07:00Z" w16du:dateUtc="2025-05-13T19:07:00Z">
            <w:rPr>
              <w:lang w:val="en-US"/>
            </w:rPr>
          </w:rPrChange>
        </w:rPr>
      </w:pPr>
      <w:r>
        <w:lastRenderedPageBreak/>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паметно 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само прослеђивањем идентификационог броја ентитета тог модела, </w:t>
      </w:r>
      <w:r w:rsidR="0017350E" w:rsidRPr="00CC64E9">
        <w:rPr>
          <w:i/>
          <w:iCs/>
          <w:lang w:val="en-US"/>
        </w:rPr>
        <w:t>Laravel</w:t>
      </w:r>
      <w:r w:rsidR="0017350E">
        <w:t xml:space="preserve"> ће сам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708" w:author="Nikola Mitic" w:date="2025-05-13T21:07:00Z" w16du:dateUtc="2025-05-13T19:07:00Z">
        <w:r w:rsidR="00855BB8">
          <w:t xml:space="preserve"> На слици 3 приказан је пример употребе </w:t>
        </w:r>
        <w:r w:rsidR="00855BB8" w:rsidRPr="00855BB8">
          <w:rPr>
            <w:i/>
            <w:iCs/>
            <w:lang w:val="en-US"/>
            <w:rPrChange w:id="709"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710"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711"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712"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713"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714" w:author="Nikola Mitic" w:date="2025-05-16T20:58:00Z" w16du:dateUtc="2025-05-16T18:58:00Z"/>
          <w:lang w:val="en-US"/>
        </w:rPr>
      </w:pPr>
      <w:ins w:id="715"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716" w:author="Nikola Mitic" w:date="2025-05-16T20:58:00Z" w16du:dateUtc="2025-05-16T18:58:00Z">
            <w:rPr>
              <w:lang w:val="en-US"/>
            </w:rPr>
          </w:rPrChange>
        </w:rPr>
        <w:pPrChange w:id="717"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718" w:name="_Toc198390753"/>
      <w:r>
        <w:t>Валидација</w:t>
      </w:r>
      <w:bookmarkEnd w:id="718"/>
    </w:p>
    <w:p w14:paraId="796889DC" w14:textId="77777777" w:rsidR="0051036E" w:rsidRDefault="0051036E" w:rsidP="0017350E">
      <w:pPr>
        <w:ind w:firstLine="720"/>
      </w:pPr>
    </w:p>
    <w:p w14:paraId="7E546A04" w14:textId="753E9528"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456DE287" w:rsidR="00126667" w:rsidRDefault="00EA09A1" w:rsidP="00126667">
      <w:pPr>
        <w:ind w:firstLine="720"/>
        <w:rPr>
          <w:lang w:val="en-US"/>
        </w:rPr>
      </w:pPr>
      <w:r w:rsidRPr="0051036E">
        <w:rPr>
          <w:i/>
          <w:iCs/>
          <w:lang w:val="en-US"/>
        </w:rPr>
        <w:t>Laravel</w:t>
      </w:r>
      <w:r>
        <w:t xml:space="preserve">-ова </w:t>
      </w:r>
      <w:r w:rsidRPr="0051036E">
        <w:rPr>
          <w:i/>
          <w:iCs/>
          <w:lang w:val="en-US"/>
        </w:rPr>
        <w:t>Validator</w:t>
      </w:r>
      <w:r>
        <w:t xml:space="preserve"> класа 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w:t>
      </w:r>
      <w:r w:rsidR="00AD71DB">
        <w:lastRenderedPageBreak/>
        <w:t>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719"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mc:AlternateContent>
          <mc:Choice Requires="wps">
            <w:drawing>
              <wp:inline distT="0" distB="0" distL="0" distR="0" wp14:anchorId="34A6481F" wp14:editId="525BA51D">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720"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$request-&gt;validate([</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721"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722"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$request-&gt;validate([</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723"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724" w:author="Nikola Mitic" w:date="2025-05-17T15:45:00Z" w16du:dateUtc="2025-05-17T13:45:00Z">
            <w:rPr>
              <w:lang w:val="en-US"/>
            </w:rPr>
          </w:rPrChange>
        </w:rPr>
      </w:pPr>
      <w:ins w:id="725" w:author="Nikola Mitic" w:date="2025-05-13T21:07:00Z" w16du:dateUtc="2025-05-13T19:07:00Z">
        <w:r>
          <w:t>Слика 4 –</w:t>
        </w:r>
      </w:ins>
      <w:ins w:id="726"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pPr>
        <w:rPr>
          <w:rPrChange w:id="727" w:author="Nikola Mitic" w:date="2025-05-17T15:48:00Z" w16du:dateUtc="2025-05-17T13:48:00Z">
            <w:rPr>
              <w:lang w:val="en-US"/>
            </w:rPr>
          </w:rPrChange>
        </w:rPr>
        <w:pPrChange w:id="728" w:author="Nikola Mitic" w:date="2025-05-17T15:48:00Z" w16du:dateUtc="2025-05-17T13:48:00Z">
          <w:pPr>
            <w:ind w:firstLine="720"/>
          </w:pPr>
        </w:pPrChange>
      </w:pPr>
    </w:p>
    <w:p w14:paraId="2BD23E68" w14:textId="6CF0CDF9"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стојати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48BD1CE4"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729"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730" w:name="_Toc198390754"/>
      <w:r>
        <w:rPr>
          <w:lang w:val="en-US"/>
        </w:rPr>
        <w:lastRenderedPageBreak/>
        <w:t xml:space="preserve">MVC </w:t>
      </w:r>
      <w:r>
        <w:t>архитектура</w:t>
      </w:r>
      <w:bookmarkEnd w:id="730"/>
    </w:p>
    <w:p w14:paraId="16AEA57D" w14:textId="77777777" w:rsidR="004B7B74" w:rsidRPr="0017350E" w:rsidRDefault="004B7B74" w:rsidP="0017350E">
      <w:pPr>
        <w:ind w:firstLine="720"/>
      </w:pPr>
    </w:p>
    <w:p w14:paraId="413AEF5A" w14:textId="7C039A37" w:rsidR="008623A3" w:rsidRPr="005C552C" w:rsidRDefault="00FB0C51" w:rsidP="008623A3">
      <w:pPr>
        <w:ind w:firstLine="720"/>
      </w:pPr>
      <w:r>
        <w:t xml:space="preserve">Ново креирана </w:t>
      </w:r>
      <w:r>
        <w:rPr>
          <w:lang w:val="en-US"/>
        </w:rPr>
        <w:t xml:space="preserve">Laravel </w:t>
      </w:r>
      <w:r>
        <w:t xml:space="preserve">апликација има своју специфично дефинисану структуру директоријума. У овој структури јасно се издвајају директоријуми </w:t>
      </w:r>
      <w:r>
        <w:rPr>
          <w:lang w:val="en-US"/>
        </w:rPr>
        <w:t>models, views</w:t>
      </w:r>
      <w:r>
        <w:t xml:space="preserve"> и </w:t>
      </w:r>
      <w:r>
        <w:rPr>
          <w:lang w:val="en-US"/>
        </w:rPr>
        <w:t>controllers</w:t>
      </w:r>
      <w:r>
        <w:t xml:space="preserve">. Одмах по архитектури директоријума види се да се у </w:t>
      </w:r>
      <w:r>
        <w:rPr>
          <w:lang w:val="en-US"/>
        </w:rPr>
        <w:t>Laravel</w:t>
      </w:r>
      <w:r>
        <w:t>-у</w:t>
      </w:r>
      <w:r>
        <w:rPr>
          <w:lang w:val="en-US"/>
        </w:rPr>
        <w:t xml:space="preserve"> </w:t>
      </w:r>
      <w:r>
        <w:t>к</w:t>
      </w:r>
      <w:r w:rsidR="008623A3" w:rsidRPr="005C552C">
        <w:t xml:space="preserve">ористи </w:t>
      </w:r>
      <w:r w:rsidR="008623A3" w:rsidRPr="005C552C">
        <w:rPr>
          <w:i/>
          <w:iCs/>
        </w:rPr>
        <w:t>MVC</w:t>
      </w:r>
      <w:r w:rsidR="008623A3" w:rsidRPr="005C552C">
        <w:t xml:space="preserve"> архитектуру</w:t>
      </w:r>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731" w:author="Nikola Mitic" w:date="2025-05-13T21:12:00Z" w16du:dateUtc="2025-05-13T19:12:00Z">
        <w:r w:rsidR="00855BB8">
          <w:t xml:space="preserve"> Илустрацију примене модела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5B6A39E6" w:rsidR="008623A3" w:rsidRPr="005C552C" w:rsidRDefault="008623A3" w:rsidP="008623A3">
      <w:pPr>
        <w:pStyle w:val="ListParagraph"/>
        <w:numPr>
          <w:ilvl w:val="0"/>
          <w:numId w:val="18"/>
        </w:numPr>
      </w:pPr>
      <w:r w:rsidRPr="005C552C">
        <w:t xml:space="preserve">У овој архитектури </w:t>
      </w:r>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2B7C24BE" w:rsidR="008623A3" w:rsidRPr="005C552C" w:rsidRDefault="008623A3" w:rsidP="008623A3">
      <w:pPr>
        <w:pStyle w:val="ListParagraph"/>
        <w:numPr>
          <w:ilvl w:val="0"/>
          <w:numId w:val="18"/>
        </w:numPr>
      </w:pPr>
      <w:r w:rsidRPr="005C552C">
        <w:t xml:space="preserve">Даље, </w:t>
      </w:r>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405C16A5" w:rsidR="008623A3" w:rsidRPr="005C552C" w:rsidRDefault="008623A3" w:rsidP="008623A3">
      <w:pPr>
        <w:pStyle w:val="ListParagraph"/>
        <w:numPr>
          <w:ilvl w:val="0"/>
          <w:numId w:val="18"/>
        </w:numPr>
      </w:pPr>
      <w:r w:rsidRPr="005C552C">
        <w:t xml:space="preserve">И на крају </w:t>
      </w:r>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732" w:author="Nikola Mitic" w:date="2025-05-17T15:46:00Z" w16du:dateUtc="2025-05-17T13:46:00Z"/>
        </w:rPr>
      </w:pPr>
      <w:r w:rsidRPr="005C552C">
        <w:lastRenderedPageBreak/>
        <w:t xml:space="preserve">Слика </w:t>
      </w:r>
      <w:ins w:id="733" w:author="Nikola Mitic" w:date="2025-05-13T21:09:00Z" w16du:dateUtc="2025-05-13T19:09:00Z">
        <w:r w:rsidR="00855BB8">
          <w:t>5</w:t>
        </w:r>
      </w:ins>
      <w:del w:id="734"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pPr>
        <w:rPr>
          <w:rPrChange w:id="735" w:author="Nikola Mitic" w:date="2025-05-16T20:59:00Z" w16du:dateUtc="2025-05-16T18:59:00Z">
            <w:rPr>
              <w:lang w:val="en-US"/>
            </w:rPr>
          </w:rPrChange>
        </w:rPr>
        <w:pPrChange w:id="736" w:author="Nikola Mitic" w:date="2025-05-17T15:47:00Z" w16du:dateUtc="2025-05-17T13:47:00Z">
          <w:pPr>
            <w:pStyle w:val="Heading4"/>
            <w:jc w:val="center"/>
          </w:pPr>
        </w:pPrChange>
      </w:pPr>
      <w:del w:id="737" w:author="Nikola Mitic" w:date="2025-05-17T15:47:00Z" w16du:dateUtc="2025-05-17T13:47:00Z">
        <w:r w:rsidDel="001B0196">
          <w:rPr>
            <w:lang w:val="en-US"/>
          </w:rPr>
          <w:br w:type="page"/>
        </w:r>
      </w:del>
    </w:p>
    <w:p w14:paraId="09D7556B" w14:textId="1EA7DAC0" w:rsidR="008623A3" w:rsidRDefault="00982D51" w:rsidP="00676D51">
      <w:pPr>
        <w:pStyle w:val="Heading2"/>
        <w:numPr>
          <w:ilvl w:val="1"/>
          <w:numId w:val="2"/>
        </w:numPr>
        <w:ind w:left="0" w:firstLine="0"/>
        <w:rPr>
          <w:lang w:val="en-US"/>
        </w:rPr>
      </w:pPr>
      <w:bookmarkStart w:id="738" w:name="_Toc198390755"/>
      <w:r>
        <w:rPr>
          <w:lang w:val="en-US"/>
        </w:rPr>
        <w:lastRenderedPageBreak/>
        <w:t>Redis</w:t>
      </w:r>
      <w:bookmarkEnd w:id="738"/>
    </w:p>
    <w:p w14:paraId="5FC0E8AA" w14:textId="77777777" w:rsidR="00982D51" w:rsidRDefault="00982D51" w:rsidP="00982D51"/>
    <w:p w14:paraId="4882EE91" w14:textId="36EF0484" w:rsidR="00A24B98" w:rsidRPr="00A24B98" w:rsidRDefault="0065378B" w:rsidP="00A24B98">
      <w:pPr>
        <w:ind w:firstLine="720"/>
      </w:pPr>
      <w:r>
        <w:t xml:space="preserve">Осим рада са </w:t>
      </w:r>
      <w:r w:rsidR="00136A35">
        <w:t xml:space="preserve">структуираним </w:t>
      </w:r>
      <w:r>
        <w:t xml:space="preserve">релационим базама података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 или у потпуности заменити употребу релационих база података уколико је то потребно за одређени тип пословања система. У случају употребе са подацима које је потребно брзо прибавити и не дуго у систему задржати</w:t>
      </w:r>
      <w:r w:rsidR="00A24B98">
        <w:t>, додатно у случају рада са подацима коју су везани за пословање система али не по мапираној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070FE652"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 </w:t>
      </w:r>
      <w:r w:rsidR="007766C2">
        <w:t>хеш табеле</w:t>
      </w:r>
      <w:del w:id="739"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специјално генерисаним функцијама које могу да раде са тим типом података. </w:t>
      </w:r>
      <w:ins w:id="742"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743"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744" w:author="Nikola Mitic" w:date="2025-05-17T15:48:00Z" w16du:dateUtc="2025-05-17T13:48:00Z"/>
                                <w:lang w:val="sr-Cyrl-RS"/>
                              </w:rPr>
                            </w:pPr>
                            <w:r>
                              <w:t>Redis::smembers(‘set’);</w:t>
                            </w:r>
                          </w:p>
                          <w:p w14:paraId="368971BD" w14:textId="77777777" w:rsidR="001B0196" w:rsidRPr="001B0196" w:rsidRDefault="001B0196" w:rsidP="005A4A4F">
                            <w:pPr>
                              <w:pStyle w:val="Code"/>
                              <w:rPr>
                                <w:lang w:val="sr-Cyrl-RS"/>
                                <w:rPrChange w:id="745"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746"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747" w:author="Nikola Mitic" w:date="2025-05-17T15:48:00Z" w16du:dateUtc="2025-05-17T13:48:00Z"/>
                          <w:lang w:val="sr-Cyrl-RS"/>
                        </w:rPr>
                      </w:pPr>
                      <w:r>
                        <w:t>Redis::smembers(‘set’);</w:t>
                      </w:r>
                    </w:p>
                    <w:p w14:paraId="368971BD" w14:textId="77777777" w:rsidR="001B0196" w:rsidRPr="001B0196" w:rsidRDefault="001B0196" w:rsidP="005A4A4F">
                      <w:pPr>
                        <w:pStyle w:val="Code"/>
                        <w:rPr>
                          <w:lang w:val="sr-Cyrl-RS"/>
                          <w:rPrChange w:id="748"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749"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67B3D4D9"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 xml:space="preserve">фасадом </w:t>
      </w:r>
      <w:r w:rsidR="004428B0" w:rsidRPr="004428B0">
        <w:rPr>
          <w:i/>
          <w:iCs/>
          <w:lang w:val="en-US"/>
        </w:rPr>
        <w:t>Laravel</w:t>
      </w:r>
      <w:r w:rsidR="004428B0">
        <w:t xml:space="preserve">-а подешавањем </w:t>
      </w:r>
      <w:r w:rsidR="004428B0" w:rsidRPr="004428B0">
        <w:rPr>
          <w:i/>
          <w:iCs/>
          <w:lang w:val="en-US"/>
        </w:rPr>
        <w:t>CACHE_DRIVER</w:t>
      </w:r>
      <w:r w:rsidR="004428B0">
        <w:rPr>
          <w:lang w:val="en-US"/>
        </w:rPr>
        <w:t xml:space="preserve"> </w:t>
      </w:r>
      <w:r w:rsidR="004428B0">
        <w:t xml:space="preserve">атрибута конфигурационог документа на </w:t>
      </w:r>
      <w:r w:rsidR="004428B0" w:rsidRPr="004428B0">
        <w:rPr>
          <w:i/>
          <w:iCs/>
          <w:lang w:val="en-US"/>
        </w:rPr>
        <w:t>redis</w:t>
      </w:r>
      <w:r w:rsidR="004428B0">
        <w:rPr>
          <w:lang w:val="en-US"/>
        </w:rPr>
        <w:t>,</w:t>
      </w:r>
    </w:p>
    <w:p w14:paraId="08A027EF" w14:textId="3CCCB8D2" w:rsidR="004428B0" w:rsidRDefault="005A4A4F" w:rsidP="00E837CB">
      <w:pPr>
        <w:pStyle w:val="ListParagraph"/>
        <w:numPr>
          <w:ilvl w:val="0"/>
          <w:numId w:val="36"/>
        </w:numPr>
      </w:pPr>
      <w:r>
        <w:t xml:space="preserve">чување распореда </w:t>
      </w:r>
      <w:r w:rsidRPr="004428B0">
        <w:rPr>
          <w:i/>
          <w:iCs/>
          <w:lang w:val="en-US"/>
        </w:rPr>
        <w:t>Job</w:t>
      </w:r>
      <w:r>
        <w:t>-ова за извршење у случају синхроног или одгођеног 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 </w:t>
      </w:r>
      <w:r w:rsidR="004428B0" w:rsidRPr="004428B0">
        <w:rPr>
          <w:i/>
          <w:iCs/>
          <w:lang w:val="en-US"/>
        </w:rPr>
        <w:t>redis</w:t>
      </w:r>
      <w:r w:rsidR="004428B0">
        <w:rPr>
          <w:lang w:val="en-US"/>
        </w:rPr>
        <w:t>,</w:t>
      </w:r>
      <w:r>
        <w:t xml:space="preserve"> </w:t>
      </w:r>
    </w:p>
    <w:p w14:paraId="139CBEA0" w14:textId="50BDB51D" w:rsidR="0065378B" w:rsidRPr="005A4A4F" w:rsidRDefault="005A4A4F" w:rsidP="00E837CB">
      <w:pPr>
        <w:pStyle w:val="ListParagraph"/>
        <w:numPr>
          <w:ilvl w:val="0"/>
          <w:numId w:val="36"/>
        </w:numPr>
      </w:pPr>
      <w:r>
        <w:lastRenderedPageBreak/>
        <w:t>и генерално за 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982D51" w:rsidRDefault="00982D51" w:rsidP="00982D51">
      <w:pPr>
        <w:pStyle w:val="Heading2"/>
        <w:numPr>
          <w:ilvl w:val="1"/>
          <w:numId w:val="2"/>
        </w:numPr>
        <w:ind w:left="0" w:firstLine="0"/>
        <w:rPr>
          <w:lang w:val="en-US"/>
        </w:rPr>
      </w:pPr>
      <w:bookmarkStart w:id="750" w:name="_Toc198390756"/>
      <w:r>
        <w:rPr>
          <w:lang w:val="en-US"/>
        </w:rPr>
        <w:t>Homestead</w:t>
      </w:r>
      <w:bookmarkEnd w:id="750"/>
    </w:p>
    <w:p w14:paraId="24F4ADD5" w14:textId="77777777" w:rsidR="008623A3" w:rsidRPr="005C552C" w:rsidRDefault="008623A3" w:rsidP="008623A3"/>
    <w:p w14:paraId="59BD948D" w14:textId="145738A9" w:rsidR="008623A3" w:rsidRDefault="008623A3" w:rsidP="008623A3">
      <w:pPr>
        <w:ind w:firstLine="720"/>
      </w:pPr>
      <w:r w:rsidRPr="005C552C">
        <w:t xml:space="preserve">Како би се избегло локално подешавање система програмера за развој у </w:t>
      </w:r>
      <w:r w:rsidRPr="005C552C">
        <w:rPr>
          <w:i/>
          <w:iCs/>
        </w:rPr>
        <w:t>Laravel</w:t>
      </w:r>
      <w:r w:rsidRPr="005C552C">
        <w:t xml:space="preserve">-у развијен је </w:t>
      </w:r>
      <w:r w:rsidRPr="005C552C">
        <w:rPr>
          <w:i/>
          <w:iCs/>
        </w:rPr>
        <w:t>Homestead</w:t>
      </w:r>
      <w:r w:rsidRPr="005C552C">
        <w:t xml:space="preserve">. Он представља употребу виртуелне машине на којој се налази окружење потпуно опремљено свим сервисима за развој </w:t>
      </w:r>
      <w:r w:rsidRPr="005C552C">
        <w:rPr>
          <w:i/>
          <w:iCs/>
        </w:rPr>
        <w:t>Laravel</w:t>
      </w:r>
      <w:r w:rsidRPr="005C552C">
        <w:t xml:space="preserve"> апликације, односно пружа кориснику на употребу </w:t>
      </w:r>
      <w:r w:rsidRPr="00270276">
        <w:rPr>
          <w:i/>
          <w:iCs/>
        </w:rPr>
        <w:t>PHP, MySQL, Redis, Node</w:t>
      </w:r>
      <w:r w:rsidRPr="005C552C">
        <w:t xml:space="preserve"> и друге сервисе. Може се покренути на </w:t>
      </w:r>
      <w:r w:rsidRPr="005C552C">
        <w:rPr>
          <w:i/>
          <w:iCs/>
        </w:rPr>
        <w:t>Windows</w:t>
      </w:r>
      <w:r w:rsidRPr="005C552C">
        <w:t>,</w:t>
      </w:r>
      <w:r w:rsidRPr="005C552C">
        <w:rPr>
          <w:i/>
          <w:iCs/>
        </w:rPr>
        <w:t xml:space="preserve"> Mac</w:t>
      </w:r>
      <w:r w:rsidRPr="005C552C">
        <w:t xml:space="preserve"> или</w:t>
      </w:r>
      <w:r w:rsidRPr="005C552C">
        <w:rPr>
          <w:i/>
          <w:iCs/>
        </w:rPr>
        <w:t xml:space="preserve"> Linux</w:t>
      </w:r>
      <w:r w:rsidRPr="005C552C">
        <w:t xml:space="preserve"> системима. Да би се покренуо, потребно је на рачунару подесити </w:t>
      </w:r>
      <w:r w:rsidRPr="005C552C">
        <w:rPr>
          <w:i/>
          <w:iCs/>
        </w:rPr>
        <w:t>VirtualBox</w:t>
      </w:r>
      <w:r w:rsidRPr="005C552C">
        <w:t xml:space="preserve"> 6.1.x и </w:t>
      </w:r>
      <w:r w:rsidRPr="005C552C">
        <w:rPr>
          <w:i/>
          <w:iCs/>
        </w:rPr>
        <w:t>Vagrant</w:t>
      </w:r>
      <w:r w:rsidRPr="005C552C">
        <w:t xml:space="preserve">. Пре самог покретања, потребно је дефинисати конфигурациони </w:t>
      </w:r>
      <w:del w:id="751" w:author="Nikola Mitic" w:date="2025-05-13T21:15:00Z" w16du:dateUtc="2025-05-13T19:15:00Z">
        <w:r w:rsidRPr="005C552C" w:rsidDel="00855BB8">
          <w:delText xml:space="preserve">фајл </w:delText>
        </w:r>
      </w:del>
      <w:ins w:id="752" w:author="Nikola Mitic" w:date="2025-05-13T21:15:00Z" w16du:dateUtc="2025-05-13T19:15:00Z">
        <w:r w:rsidR="00855BB8">
          <w:t>документ</w:t>
        </w:r>
        <w:r w:rsidR="00855BB8" w:rsidRPr="005C552C">
          <w:t xml:space="preserve"> </w:t>
        </w:r>
      </w:ins>
      <w:r w:rsidRPr="005C552C">
        <w:t xml:space="preserve">којим ће </w:t>
      </w:r>
      <w:r w:rsidRPr="005C552C">
        <w:rPr>
          <w:i/>
          <w:iCs/>
        </w:rPr>
        <w:t xml:space="preserve">Homestead </w:t>
      </w:r>
      <w:r w:rsidRPr="005C552C">
        <w:t>знати 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Pr="005C552C">
            <w:fldChar w:fldCharType="begin"/>
          </w:r>
          <w:r w:rsidRPr="005C552C">
            <w:instrText xml:space="preserve">CITATION Lar24 \l 1033 </w:instrText>
          </w:r>
          <w:r w:rsidRPr="005C552C">
            <w:fldChar w:fldCharType="separate"/>
          </w:r>
          <w:r w:rsidR="003E6B8A">
            <w:rPr>
              <w:noProof/>
            </w:rPr>
            <w:t xml:space="preserve"> </w:t>
          </w:r>
          <w:r w:rsidR="003E6B8A" w:rsidRPr="003E6B8A">
            <w:rPr>
              <w:noProof/>
            </w:rPr>
            <w:t>[22]</w:t>
          </w:r>
          <w:r w:rsidRPr="005C552C">
            <w:fldChar w:fldCharType="end"/>
          </w:r>
        </w:sdtContent>
      </w:sdt>
      <w:ins w:id="753"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754"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755" w:author="Nikola Mitic" w:date="2025-05-17T15:48:00Z" w16du:dateUtc="2025-05-17T13:48:00Z"/>
                                <w:lang w:val="sr-Cyrl-RS"/>
                              </w:rPr>
                            </w:pPr>
                          </w:p>
                          <w:p w14:paraId="5FBECC70" w14:textId="77777777" w:rsidR="004B77DF" w:rsidRPr="005C552C" w:rsidRDefault="004B77DF" w:rsidP="004B77DF">
                            <w:pPr>
                              <w:pStyle w:val="Code"/>
                              <w:rPr>
                                <w:ins w:id="756" w:author="Nikola Mitic" w:date="2025-05-17T15:49:00Z" w16du:dateUtc="2025-05-17T13:49:00Z"/>
                                <w:lang w:val="sr-Cyrl-RS"/>
                              </w:rPr>
                            </w:pPr>
                            <w:ins w:id="757"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758" w:author="Nikola Mitic" w:date="2025-05-17T15:49:00Z" w16du:dateUtc="2025-05-17T13:49:00Z"/>
                                <w:lang w:val="sr-Cyrl-RS"/>
                              </w:rPr>
                            </w:pPr>
                            <w:ins w:id="759"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760" w:author="Nikola Mitic" w:date="2025-05-17T15:49:00Z" w16du:dateUtc="2025-05-17T13:49:00Z"/>
                                <w:lang w:val="sr-Cyrl-RS"/>
                              </w:rPr>
                            </w:pPr>
                            <w:ins w:id="761"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762"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763" w:author="Nikola Mitic" w:date="2025-05-17T15:48:00Z" w16du:dateUtc="2025-05-17T13:48:00Z"/>
                          <w:lang w:val="sr-Cyrl-RS"/>
                        </w:rPr>
                      </w:pPr>
                    </w:p>
                    <w:p w14:paraId="5FBECC70" w14:textId="77777777" w:rsidR="004B77DF" w:rsidRPr="005C552C" w:rsidRDefault="004B77DF" w:rsidP="004B77DF">
                      <w:pPr>
                        <w:pStyle w:val="Code"/>
                        <w:rPr>
                          <w:ins w:id="764" w:author="Nikola Mitic" w:date="2025-05-17T15:49:00Z" w16du:dateUtc="2025-05-17T13:49:00Z"/>
                          <w:lang w:val="sr-Cyrl-RS"/>
                        </w:rPr>
                      </w:pPr>
                      <w:ins w:id="765"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766" w:author="Nikola Mitic" w:date="2025-05-17T15:49:00Z" w16du:dateUtc="2025-05-17T13:49:00Z"/>
                          <w:lang w:val="sr-Cyrl-RS"/>
                        </w:rPr>
                      </w:pPr>
                      <w:ins w:id="767"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768" w:author="Nikola Mitic" w:date="2025-05-17T15:49:00Z" w16du:dateUtc="2025-05-17T13:49:00Z"/>
                          <w:lang w:val="sr-Cyrl-RS"/>
                        </w:rPr>
                      </w:pPr>
                      <w:ins w:id="769"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770" w:author="Nikola Mitic" w:date="2025-05-17T15:49:00Z" w16du:dateUtc="2025-05-17T13:49:00Z"/>
                                <w:lang w:val="sr-Cyrl-RS"/>
                              </w:rPr>
                            </w:pPr>
                            <w:del w:id="771"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772" w:author="Nikola Mitic" w:date="2025-05-17T15:49:00Z" w16du:dateUtc="2025-05-17T13:49:00Z"/>
                                <w:lang w:val="sr-Cyrl-RS"/>
                              </w:rPr>
                            </w:pPr>
                            <w:del w:id="773"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774" w:author="Nikola Mitic" w:date="2025-05-17T15:49:00Z" w16du:dateUtc="2025-05-17T13:49:00Z"/>
                                <w:lang w:val="sr-Cyrl-RS"/>
                              </w:rPr>
                            </w:pPr>
                            <w:del w:id="775"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776" w:author="Nikola Mitic" w:date="2025-05-17T15:49:00Z" w16du:dateUtc="2025-05-17T13:49:00Z"/>
                          <w:lang w:val="sr-Cyrl-RS"/>
                        </w:rPr>
                      </w:pPr>
                      <w:del w:id="777"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778" w:author="Nikola Mitic" w:date="2025-05-17T15:49:00Z" w16du:dateUtc="2025-05-17T13:49:00Z"/>
                          <w:lang w:val="sr-Cyrl-RS"/>
                        </w:rPr>
                      </w:pPr>
                      <w:del w:id="779"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780" w:author="Nikola Mitic" w:date="2025-05-17T15:49:00Z" w16du:dateUtc="2025-05-17T13:49:00Z"/>
                          <w:lang w:val="sr-Cyrl-RS"/>
                        </w:rPr>
                      </w:pPr>
                      <w:del w:id="781"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782" w:author="Nikola Mitic" w:date="2025-05-13T21:13:00Z" w16du:dateUtc="2025-05-13T19:13:00Z">
        <w:r w:rsidR="00855BB8">
          <w:t>Слика 7 –</w:t>
        </w:r>
      </w:ins>
      <w:ins w:id="783" w:author="Nikola Mitic" w:date="2025-05-13T21:24:00Z" w16du:dateUtc="2025-05-13T19:24:00Z">
        <w:r w:rsidR="00A50927">
          <w:t xml:space="preserve"> </w:t>
        </w:r>
      </w:ins>
      <w:r w:rsidRPr="005C552C">
        <w:t xml:space="preserve">Изглед Homestead.example.yaml конфигурационог </w:t>
      </w:r>
      <w:del w:id="784" w:author="Nikola Mitic" w:date="2025-05-13T21:14:00Z" w16du:dateUtc="2025-05-13T19:14:00Z">
        <w:r w:rsidRPr="005C552C" w:rsidDel="00855BB8">
          <w:delText>фајла</w:delText>
        </w:r>
      </w:del>
      <w:ins w:id="785" w:author="Nikola Mitic" w:date="2025-05-13T21:14:00Z" w16du:dateUtc="2025-05-13T19:14:00Z">
        <w:r w:rsidR="00855BB8">
          <w:t>документа</w:t>
        </w:r>
      </w:ins>
      <w:r w:rsidR="003B6D15">
        <w:br w:type="page"/>
      </w:r>
    </w:p>
    <w:p w14:paraId="45C71BEC" w14:textId="3B793091" w:rsidR="00D71064" w:rsidRDefault="00D71064" w:rsidP="001D793D">
      <w:pPr>
        <w:pStyle w:val="Heading1"/>
        <w:numPr>
          <w:ilvl w:val="0"/>
          <w:numId w:val="2"/>
        </w:numPr>
        <w:ind w:left="0" w:firstLine="0"/>
        <w:rPr>
          <w:lang w:val="en-US"/>
        </w:rPr>
      </w:pPr>
      <w:bookmarkStart w:id="786" w:name="_Toc198390757"/>
      <w:r>
        <w:rPr>
          <w:lang w:val="en-US"/>
        </w:rPr>
        <w:lastRenderedPageBreak/>
        <w:t>ELOQUENT ORM</w:t>
      </w:r>
      <w:bookmarkEnd w:id="786"/>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787" w:name="_Toc198390758"/>
      <w:r>
        <w:t>Историја</w:t>
      </w:r>
      <w:bookmarkEnd w:id="787"/>
    </w:p>
    <w:p w14:paraId="472883FC" w14:textId="77777777" w:rsidR="007408AB" w:rsidRDefault="007408AB" w:rsidP="007408AB"/>
    <w:p w14:paraId="7CDD8D41" w14:textId="6C15FC46" w:rsidR="007408AB" w:rsidRDefault="007408AB" w:rsidP="007408AB">
      <w:pPr>
        <w:ind w:firstLine="720"/>
      </w:pPr>
      <w:r>
        <w:t xml:space="preserve">Један од најважнијих задатака </w:t>
      </w:r>
      <w:r w:rsidRPr="008B27F3">
        <w:rPr>
          <w:i/>
          <w:iCs/>
          <w:lang w:val="en-US"/>
        </w:rPr>
        <w:t>Laravel</w:t>
      </w:r>
      <w:r>
        <w:t xml:space="preserve">-а је прикупљање, обрада и чување података. Кроз време и сам развој радног окружења долазило је до различитих начина извршења ових задатака. Испрва, користио се најосновнији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било најбоље могуће решење. Овакав приступ је могућ и данас, али се често не примењује 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 xml:space="preserve">-а. Овај метод рада представља унапређену верзију писања захтева ка бази података на </w:t>
      </w:r>
      <w:r w:rsidRPr="008B27F3">
        <w:rPr>
          <w:i/>
          <w:iCs/>
          <w:lang w:val="en-US"/>
        </w:rPr>
        <w:t>PHP</w:t>
      </w:r>
      <w:r>
        <w:t xml:space="preserve">-у ближи начин. Коришћењем предефинисаних наредби, остварује се веза са базом података, односно са директно жељеном табелом и даље се уз помоћ помоћних функција врше разна филтрирања и прибављање.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 xml:space="preserve">-а. Овим методом рада постиже се потпуно пресликавање података из базе података на </w:t>
      </w:r>
      <w:r w:rsidRPr="008B27F3">
        <w:rPr>
          <w:i/>
          <w:iCs/>
          <w:lang w:val="en-US"/>
        </w:rPr>
        <w:t>PHP</w:t>
      </w:r>
      <w:r>
        <w:rPr>
          <w:lang w:val="en-US"/>
        </w:rPr>
        <w:t xml:space="preserve"> </w:t>
      </w:r>
      <w:r>
        <w:t>објекте. Приступ и обрада ових података дефинишу се у моделима. Подаци прибављени на овај начин представљају објекте података.</w:t>
      </w:r>
      <w:ins w:id="788" w:author="Nikola Mitic" w:date="2025-05-13T21:15:00Z" w16du:dateUtc="2025-05-13T19:15:00Z">
        <w:r w:rsidR="00050810">
          <w:t xml:space="preserve"> Описан</w:t>
        </w:r>
      </w:ins>
      <w:ins w:id="789" w:author="Nikola Mitic" w:date="2025-05-13T21:16:00Z" w16du:dateUtc="2025-05-13T19:16:00Z">
        <w:r w:rsidR="00050810">
          <w:t xml:space="preserve">и различити </w:t>
        </w:r>
      </w:ins>
      <w:ins w:id="790" w:author="Nikola Mitic" w:date="2025-05-13T21:15:00Z" w16du:dateUtc="2025-05-13T19:15:00Z">
        <w:r w:rsidR="00050810">
          <w:t>начин</w:t>
        </w:r>
      </w:ins>
      <w:ins w:id="791" w:author="Nikola Mitic" w:date="2025-05-13T21:16:00Z" w16du:dateUtc="2025-05-13T19:16:00Z">
        <w:r w:rsidR="00050810">
          <w:t>и</w:t>
        </w:r>
      </w:ins>
      <w:ins w:id="792" w:author="Nikola Mitic" w:date="2025-05-13T21:15:00Z" w16du:dateUtc="2025-05-13T19:15:00Z">
        <w:r w:rsidR="00050810">
          <w:t xml:space="preserve"> прибављања п</w:t>
        </w:r>
      </w:ins>
      <w:ins w:id="793"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$users = DB::select('SELECT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$users = DB::select('SELECT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v:textbox>
                <w10:anchorlock/>
              </v:shape>
            </w:pict>
          </mc:Fallback>
        </mc:AlternateContent>
      </w:r>
    </w:p>
    <w:p w14:paraId="22978A15" w14:textId="529547F9" w:rsidR="007408AB" w:rsidRDefault="00855BB8" w:rsidP="007408AB">
      <w:pPr>
        <w:pStyle w:val="Heading4"/>
        <w:jc w:val="center"/>
      </w:pPr>
      <w:ins w:id="794" w:author="Nikola Mitic" w:date="2025-05-13T21:15:00Z" w16du:dateUtc="2025-05-13T19:15:00Z">
        <w:r>
          <w:t>Слика 8 –</w:t>
        </w:r>
      </w:ins>
      <w:ins w:id="795"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448DEB7E"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796" w:name="_Toc198390759"/>
      <w:r>
        <w:lastRenderedPageBreak/>
        <w:t>Опште</w:t>
      </w:r>
      <w:bookmarkEnd w:id="796"/>
    </w:p>
    <w:p w14:paraId="68F48C75" w14:textId="57A63CC9" w:rsidR="000B4CC5" w:rsidRPr="004A7540" w:rsidRDefault="000B4CC5" w:rsidP="007408AB"/>
    <w:p w14:paraId="53ADDBB4" w14:textId="7AF27ABA" w:rsidR="00E8327B" w:rsidRDefault="007408AB" w:rsidP="007408AB">
      <w:pPr>
        <w:ind w:firstLine="720"/>
        <w:rPr>
          <w:ins w:id="797"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r w:rsidR="00D71064" w:rsidRPr="005C552C">
        <w:rPr>
          <w:i/>
          <w:iCs/>
        </w:rPr>
        <w:t>Eloquent ORM</w:t>
      </w:r>
      <w:r>
        <w:t>-а</w:t>
      </w:r>
      <w:r w:rsidR="00D71064" w:rsidRPr="005C552C">
        <w:rPr>
          <w:i/>
          <w:iCs/>
        </w:rPr>
        <w:t xml:space="preserve"> </w:t>
      </w:r>
      <w:r w:rsidR="00D71064" w:rsidRPr="005C552C">
        <w:t>или ти објектно-релацион</w:t>
      </w:r>
      <w:r>
        <w:t>ог</w:t>
      </w:r>
      <w:r w:rsidR="00D71064" w:rsidRPr="005C552C">
        <w:t xml:space="preserve"> мапер</w:t>
      </w:r>
      <w:r>
        <w:t>а</w:t>
      </w:r>
      <w:r w:rsidR="00D71064" w:rsidRPr="005C552C">
        <w:t>. Он служи за повезивање података апликације са подацима из базе података</w:t>
      </w:r>
      <w:ins w:id="798"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r w:rsidR="003A0D2C" w:rsidRPr="003A0D2C">
        <w:rPr>
          <w:i/>
          <w:iCs/>
          <w:lang w:val="en-US"/>
        </w:rPr>
        <w:t>freamwork</w:t>
      </w:r>
      <w:r w:rsidR="003A0D2C">
        <w:t>-а олакшање развоја апликација, тако је исто и код употребе објектно-релационог мапера.</w:t>
      </w:r>
      <w:r w:rsidR="00E8327B">
        <w:t xml:space="preserve"> Временом су проблеми за које се праве софтверска решења постали превише комплексни, да је дошло до тога да данас свака апликација ради са двоцифреним бројем табела у бази података. Имплементација обраде података на старе начине постаје све компликованија. Те тако,</w:t>
      </w:r>
      <w:r w:rsidR="003A0D2C">
        <w:t xml:space="preserve"> </w:t>
      </w:r>
      <w:r w:rsidR="00E8327B">
        <w:t>д</w:t>
      </w:r>
      <w:r w:rsidR="003A0D2C">
        <w:t xml:space="preserve">олазећи са сетом </w:t>
      </w:r>
      <w:r w:rsidR="00E8327B">
        <w:t xml:space="preserve">већ унапред </w:t>
      </w:r>
      <w:r w:rsidR="003A0D2C">
        <w:t xml:space="preserve">дефинисаних инструкција, </w:t>
      </w:r>
      <w:r w:rsidR="00E8327B">
        <w:t>објектно</w:t>
      </w:r>
      <w:r w:rsidR="000D6FE7">
        <w:t>-</w:t>
      </w:r>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799" w:author="Nikola Mitic" w:date="2025-05-13T21:19:00Z" w16du:dateUtc="2025-05-13T19:19:00Z"/>
          <w:lang w:val="en-US"/>
        </w:rPr>
      </w:pPr>
      <w:ins w:id="800"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801" w:author="Nikola Mitic" w:date="2025-05-13T21:19:00Z" w16du:dateUtc="2025-05-13T19:19:00Z"/>
        </w:rPr>
      </w:pPr>
      <w:ins w:id="802" w:author="Nikola Mitic" w:date="2025-05-13T21:19:00Z" w16du:dateUtc="2025-05-13T19:19:00Z">
        <w:r>
          <w:t xml:space="preserve">Слика 9 – </w:t>
        </w:r>
        <w:r>
          <w:rPr>
            <w:lang w:val="en-US"/>
          </w:rPr>
          <w:t xml:space="preserve">Eloquent ORM </w:t>
        </w:r>
        <w:r>
          <w:t>принцип рада</w:t>
        </w:r>
      </w:ins>
      <w:customXmlInsRangeStart w:id="803" w:author="Nikola Mitic" w:date="2025-05-13T21:19:00Z"/>
      <w:sdt>
        <w:sdtPr>
          <w:id w:val="1287551348"/>
          <w:citation/>
        </w:sdtPr>
        <w:sdtContent>
          <w:customXmlInsRangeEnd w:id="803"/>
          <w:ins w:id="804"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805" w:author="Nikola Mitic" w:date="2025-05-13T21:19:00Z" w16du:dateUtc="2025-05-13T19:19:00Z">
            <w:r>
              <w:fldChar w:fldCharType="end"/>
            </w:r>
          </w:ins>
          <w:customXmlInsRangeStart w:id="806" w:author="Nikola Mitic" w:date="2025-05-13T21:19:00Z"/>
        </w:sdtContent>
      </w:sdt>
      <w:customXmlInsRangeEnd w:id="806"/>
    </w:p>
    <w:p w14:paraId="38F5ED4B" w14:textId="77777777" w:rsidR="00050810" w:rsidRDefault="00050810" w:rsidP="007408AB">
      <w:pPr>
        <w:ind w:firstLine="720"/>
      </w:pPr>
    </w:p>
    <w:p w14:paraId="0A66AAE7" w14:textId="087DF265" w:rsidR="00346BBF" w:rsidRDefault="00346BBF" w:rsidP="007408AB">
      <w:pPr>
        <w:ind w:firstLine="720"/>
      </w:pPr>
      <w:r>
        <w:t xml:space="preserve">Имплементација </w:t>
      </w:r>
      <w:r>
        <w:rPr>
          <w:lang w:val="en-US"/>
        </w:rPr>
        <w:t>Laravel</w:t>
      </w:r>
      <w:r>
        <w:t>-а пропраћена је дефинисањем конвенција, те исто важи и код објектно</w:t>
      </w:r>
      <w:r w:rsidR="000D6FE7">
        <w:t>-</w:t>
      </w:r>
      <w:del w:id="807" w:author="Nikola Mitic" w:date="2025-05-13T21:18:00Z" w16du:dateUtc="2025-05-13T19:18:00Z">
        <w:r w:rsidR="000D6FE7" w:rsidDel="00050810">
          <w:delText>реалцоног</w:delText>
        </w:r>
      </w:del>
      <w:ins w:id="808"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3CB0D039"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функционише по дефинисаној конвенцији тражећи у бази податак са јединственим идентификатором који се сматра за главни кључ.</w:t>
      </w:r>
      <w:r w:rsidR="00685050">
        <w:t xml:space="preserve"> Метода </w:t>
      </w:r>
      <w:r w:rsidR="00685050" w:rsidRPr="00685050">
        <w:rPr>
          <w:i/>
          <w:iCs/>
          <w:lang w:val="en-US"/>
        </w:rPr>
        <w:t>where</w:t>
      </w:r>
      <w:r w:rsidR="00685050">
        <w:t xml:space="preserve"> примениће жељени филтер, </w:t>
      </w:r>
      <w:r w:rsidR="00685050">
        <w:lastRenderedPageBreak/>
        <w:t>а зависно од пропратне методе</w:t>
      </w:r>
      <w:r w:rsidR="00BB4AE2">
        <w:t xml:space="preserve"> за 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with(‘model_name’)</w:t>
      </w:r>
      <w:r>
        <w:rPr>
          <w:i/>
          <w:iCs/>
          <w:lang w:val="en-US"/>
        </w:rPr>
        <w:t xml:space="preserve"> </w:t>
      </w:r>
      <w:r>
        <w:t xml:space="preserve">одлучујемо се за </w:t>
      </w:r>
      <w:r w:rsidRPr="001F2A37">
        <w:rPr>
          <w:i/>
          <w:iCs/>
          <w:lang w:val="en-US"/>
        </w:rPr>
        <w:t>eager loading</w:t>
      </w:r>
      <w:r w:rsidR="001F2A37">
        <w:t xml:space="preserve">, тј,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2877AE8F"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‘new_value’])</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61846081"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 </w:t>
      </w:r>
      <w:r w:rsidRPr="00B876AC">
        <w:rPr>
          <w:i/>
          <w:iCs/>
          <w:lang w:val="en-US"/>
        </w:rPr>
        <w:t>PHP</w:t>
      </w:r>
      <w:r>
        <w:rPr>
          <w:lang w:val="en-US"/>
        </w:rPr>
        <w:t xml:space="preserve"> </w:t>
      </w:r>
      <w:r>
        <w:t xml:space="preserve">наредби </w:t>
      </w:r>
      <w:r w:rsidR="001F2A37">
        <w:t xml:space="preserve">које ће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r w:rsidR="001F5C32">
        <w:t>, односно обрнуто</w:t>
      </w:r>
      <w:r>
        <w:t xml:space="preserve"> </w:t>
      </w:r>
      <w:r w:rsidR="001F5C32">
        <w:t>у повратку резултата извршиће</w:t>
      </w:r>
      <w:r>
        <w:t xml:space="preserve"> мапирање прибављених података у објекте.</w:t>
      </w:r>
      <w:r>
        <w:rPr>
          <w:lang w:val="en-US"/>
        </w:rPr>
        <w:t xml:space="preserve"> </w:t>
      </w:r>
      <w:r w:rsidR="00EC04ED">
        <w:t xml:space="preserve">Када се креирани објекат сачува,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r w:rsidR="00D76E88" w:rsidRPr="00D76E88">
        <w:rPr>
          <w:i/>
          <w:iCs/>
          <w:lang w:val="en-US"/>
        </w:rPr>
        <w:t>Laravel</w:t>
      </w:r>
      <w:r w:rsidR="00D76E88">
        <w:t xml:space="preserve">-овим </w:t>
      </w:r>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pPr>
        <w:rPr>
          <w:del w:id="809" w:author="Nikola Mitic" w:date="2025-05-13T21:19:00Z" w16du:dateUtc="2025-05-13T19:19:00Z"/>
          <w:lang w:val="en-US"/>
        </w:rPr>
        <w:pPrChange w:id="810" w:author="Nikola Mitic" w:date="2025-05-17T15:50:00Z" w16du:dateUtc="2025-05-17T13:50:00Z">
          <w:pPr>
            <w:jc w:val="center"/>
          </w:pPr>
        </w:pPrChange>
      </w:pPr>
      <w:del w:id="811"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pPr>
        <w:rPr>
          <w:del w:id="812" w:author="Nikola Mitic" w:date="2025-05-13T21:19:00Z" w16du:dateUtc="2025-05-13T19:19:00Z"/>
        </w:rPr>
        <w:pPrChange w:id="813" w:author="Nikola Mitic" w:date="2025-05-17T15:50:00Z" w16du:dateUtc="2025-05-17T13:50:00Z">
          <w:pPr>
            <w:pStyle w:val="Heading4"/>
            <w:jc w:val="center"/>
          </w:pPr>
        </w:pPrChange>
      </w:pPr>
      <w:del w:id="814" w:author="Nikola Mitic" w:date="2025-05-13T21:19:00Z" w16du:dateUtc="2025-05-13T19:19:00Z">
        <w:r w:rsidDel="00050810">
          <w:lastRenderedPageBreak/>
          <w:delText xml:space="preserve">Слика </w:delText>
        </w:r>
      </w:del>
      <w:del w:id="815" w:author="Nikola Mitic" w:date="2025-05-13T21:16:00Z" w16du:dateUtc="2025-05-13T19:16:00Z">
        <w:r w:rsidR="00EC4003" w:rsidDel="00050810">
          <w:delText>4</w:delText>
        </w:r>
      </w:del>
      <w:del w:id="816"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817" w:author="Nikola Mitic" w:date="2025-05-13T21:19:00Z"/>
      <w:sdt>
        <w:sdtPr>
          <w:rPr>
            <w:rFonts w:eastAsiaTheme="majorEastAsia" w:cstheme="majorBidi"/>
            <w:color w:val="2F5496" w:themeColor="accent1" w:themeShade="BF"/>
          </w:rPr>
          <w:id w:val="-1230454503"/>
          <w:citation/>
        </w:sdtPr>
        <w:sdtContent>
          <w:customXmlDelRangeEnd w:id="817"/>
          <w:del w:id="818"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819" w:author="Nikola Mitic" w:date="2025-05-13T21:19:00Z"/>
        </w:sdtContent>
      </w:sdt>
      <w:customXmlDelRangeEnd w:id="819"/>
    </w:p>
    <w:p w14:paraId="5B9C2666" w14:textId="330D8797" w:rsidR="00EC04ED" w:rsidRPr="00B876AC" w:rsidRDefault="00EC04ED">
      <w:pPr>
        <w:rPr>
          <w:rFonts w:eastAsiaTheme="majorEastAsia" w:cstheme="majorBidi"/>
          <w:i/>
          <w:iCs/>
          <w:color w:val="2F5496" w:themeColor="accent1" w:themeShade="BF"/>
        </w:rPr>
        <w:pPrChange w:id="820"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821" w:name="_Toc198390760"/>
      <w:r>
        <w:t>Мапирање модела и његова употреба</w:t>
      </w:r>
      <w:bookmarkEnd w:id="821"/>
    </w:p>
    <w:p w14:paraId="1DA840F0" w14:textId="77777777" w:rsidR="00B25012" w:rsidRPr="00B25012" w:rsidRDefault="00B25012" w:rsidP="00B25012"/>
    <w:p w14:paraId="02FD5574" w14:textId="79ABE9FA" w:rsidR="00D71064" w:rsidRPr="005C552C" w:rsidRDefault="00D71064" w:rsidP="00D71064">
      <w:pPr>
        <w:ind w:firstLine="720"/>
      </w:pPr>
      <w:r w:rsidRPr="005C552C">
        <w:t xml:space="preserve">Како је сваки ентитет базе података у </w:t>
      </w:r>
      <w:r w:rsidRPr="005C552C">
        <w:rPr>
          <w:i/>
          <w:iCs/>
        </w:rPr>
        <w:t>Laravel</w:t>
      </w:r>
      <w:r w:rsidRPr="005C552C">
        <w:t>-у</w:t>
      </w:r>
      <w:r w:rsidRPr="005C552C">
        <w:rPr>
          <w:i/>
          <w:iCs/>
        </w:rPr>
        <w:t xml:space="preserve"> </w:t>
      </w:r>
      <w:r w:rsidRPr="005C552C">
        <w:t>представљен као класа, преко</w:t>
      </w:r>
      <w:r w:rsidR="00B876AC">
        <w:t xml:space="preserve"> </w:t>
      </w:r>
      <w:r w:rsidR="00B876AC">
        <w:rPr>
          <w:lang w:val="en-US"/>
        </w:rPr>
        <w:t>Eloquent</w:t>
      </w:r>
      <w:r w:rsidRPr="005C552C">
        <w:t xml:space="preserve"> модела морају се вршити дефинисања начина употребе и повезивања 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података, а такви се у бази података не чувају</w:t>
      </w:r>
      <w:r w:rsidRPr="005C552C">
        <w:t>,</w:t>
      </w:r>
    </w:p>
    <w:p w14:paraId="776D2D15" w14:textId="76F1C667"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мада 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r w:rsidR="00B96CF5" w:rsidRPr="00D07A33">
        <w:rPr>
          <w:i/>
          <w:iCs/>
          <w:lang w:val="en-US"/>
        </w:rPr>
        <w:t>hasOne(ModelName::class)</w:t>
      </w:r>
      <w:r w:rsidR="00B96CF5">
        <w:t xml:space="preserve"> док се у припадајућем моделу веза дефинише методом </w:t>
      </w:r>
      <w:r w:rsidR="00B96CF5" w:rsidRPr="00D07A33">
        <w:rPr>
          <w:i/>
          <w:iCs/>
          <w:lang w:val="en-US"/>
        </w:rPr>
        <w:t>belongsTo(ModelName::class)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r w:rsidR="00B96CF5" w:rsidRPr="00D07A33">
        <w:rPr>
          <w:i/>
          <w:iCs/>
          <w:lang w:val="en-US"/>
        </w:rPr>
        <w:t>hasMany(ModelName::class)</w:t>
      </w:r>
      <w:r w:rsidR="00B96CF5">
        <w:t xml:space="preserve"> и </w:t>
      </w:r>
      <w:r w:rsidR="00D76E88" w:rsidRPr="00D07A33">
        <w:rPr>
          <w:i/>
          <w:iCs/>
          <w:lang w:val="en-US"/>
        </w:rPr>
        <w:t>belongsTo(ModelName::class)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r w:rsidR="00D07A33" w:rsidRPr="001038BF">
        <w:rPr>
          <w:i/>
          <w:iCs/>
          <w:lang w:val="en-US"/>
        </w:rPr>
        <w:lastRenderedPageBreak/>
        <w:t>belongsToMany(ModelName::class)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r w:rsidR="001038BF" w:rsidRPr="00920F21">
        <w:rPr>
          <w:i/>
          <w:iCs/>
          <w:lang w:val="en-US"/>
        </w:rPr>
        <w:t>morphTo()</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методе </w:t>
      </w:r>
      <w:r w:rsidR="001038BF" w:rsidRPr="00920F21">
        <w:rPr>
          <w:i/>
          <w:iCs/>
          <w:lang w:val="en-US"/>
        </w:rPr>
        <w:t>morphOne</w:t>
      </w:r>
      <w:r w:rsidR="00920F21" w:rsidRPr="00920F21">
        <w:rPr>
          <w:i/>
          <w:iCs/>
          <w:lang w:val="en-US"/>
        </w:rPr>
        <w:t>/</w:t>
      </w:r>
      <w:r w:rsidR="001038BF" w:rsidRPr="00920F21">
        <w:rPr>
          <w:i/>
          <w:iCs/>
          <w:lang w:val="en-US"/>
        </w:rPr>
        <w:t>Many(ModelName::class, ‘modelable’)</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02A17C5E" w:rsidR="00B876AC" w:rsidRPr="00DB4AC9" w:rsidRDefault="00F75B49" w:rsidP="00D07A33">
      <w:pPr>
        <w:ind w:firstLine="720"/>
      </w:pPr>
      <w:r>
        <w:t xml:space="preserve">Креирање веза међу моделима омогућава олакшани приступ широком спектру података. </w:t>
      </w:r>
      <w:r w:rsidRPr="00D07A33">
        <w:rPr>
          <w:i/>
          <w:iCs/>
          <w:lang w:val="en-US"/>
        </w:rPr>
        <w:t>Laravel</w:t>
      </w:r>
      <w:r>
        <w:t xml:space="preserve">-ове уграђене </w:t>
      </w:r>
      <w:r w:rsidRPr="00D07A33">
        <w:rPr>
          <w:i/>
          <w:iCs/>
          <w:lang w:val="en-US"/>
        </w:rPr>
        <w:t>Eloquent</w:t>
      </w:r>
      <w:r w:rsidRPr="00D07A33">
        <w:rPr>
          <w:lang w:val="en-US"/>
        </w:rPr>
        <w:t xml:space="preserve"> </w:t>
      </w:r>
      <w:r>
        <w:t>методе на једноставни начин 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492AAF16"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 класа, позивом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 којим се инстанце модела повезују са идентификаторима прослеђеним рутама и функцијама на обраду се дају тачно обликовани објекти 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6D790184" w:rsidR="00D71064" w:rsidRPr="00B66D0B" w:rsidRDefault="00D71064" w:rsidP="00D71064">
      <w:pPr>
        <w:pStyle w:val="ListParagraph"/>
        <w:numPr>
          <w:ilvl w:val="0"/>
          <w:numId w:val="33"/>
        </w:numPr>
        <w:rPr>
          <w:lang w:val="en-US"/>
        </w:rPr>
      </w:pPr>
      <w:r>
        <w:t xml:space="preserve">контролере – класе којим се од рута примају објекти модела и прослеђују на даљу обраду испуњавајући </w:t>
      </w:r>
      <w:r>
        <w:rPr>
          <w:lang w:val="en-US"/>
        </w:rPr>
        <w:t>CRUD</w:t>
      </w:r>
      <w:del w:id="822"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Pr>
          <w:lang w:val="en-US"/>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lastRenderedPageBreak/>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825" w:name="_Toc198390761"/>
      <w:r w:rsidRPr="005C552C">
        <w:rPr>
          <w:rFonts w:cs="Times New Roman"/>
        </w:rPr>
        <w:lastRenderedPageBreak/>
        <w:t>ИМПЛЕМЕНТАЦИЈА АПЛИКАЦИЈЕ</w:t>
      </w:r>
      <w:bookmarkEnd w:id="825"/>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826" w:author="Nikola Mitic" w:date="2025-05-17T15:51:00Z" w16du:dateUtc="2025-05-17T13:51:00Z">
        <w:r w:rsidRPr="005C552C" w:rsidDel="00ED0A19">
          <w:rPr>
            <w:rStyle w:val="Hyperlink"/>
            <w:rFonts w:cs="Times New Roman"/>
          </w:rPr>
          <w:delText>https://github.com/MiticBNikola/</w:delText>
        </w:r>
      </w:del>
      <w:r w:rsidRPr="005C552C">
        <w:rPr>
          <w:rStyle w:val="Hyperlink"/>
          <w:rFonts w:cs="Times New Roman"/>
        </w:rPr>
        <w:t>taxi-api</w:t>
      </w:r>
      <w:del w:id="827" w:author="Nikola Mitic" w:date="2025-05-17T15:52:00Z" w16du:dateUtc="2025-05-17T13:52:00Z">
        <w:r w:rsidRPr="005C552C" w:rsidDel="00ED0A19">
          <w:rPr>
            <w:rStyle w:val="Hyperlink"/>
            <w:rFonts w:cs="Times New Roman"/>
          </w:rPr>
          <w:delText>/</w:delText>
        </w:r>
      </w:del>
      <w:r>
        <w:fldChar w:fldCharType="end"/>
      </w:r>
      <w:customXmlInsRangeStart w:id="828" w:author="Nikola Mitic" w:date="2025-05-17T15:53:00Z"/>
      <w:sdt>
        <w:sdtPr>
          <w:id w:val="-1073356279"/>
          <w:citation/>
        </w:sdtPr>
        <w:sdtContent>
          <w:customXmlInsRangeEnd w:id="828"/>
          <w:ins w:id="829" w:author="Nikola Mitic" w:date="2025-05-17T15:53:00Z" w16du:dateUtc="2025-05-17T13:53:00Z">
            <w:r w:rsidR="00ED0A19">
              <w:fldChar w:fldCharType="begin"/>
            </w:r>
          </w:ins>
          <w:ins w:id="830"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831" w:author="Nikola Mitic" w:date="2025-05-17T15:53:00Z" w16du:dateUtc="2025-05-17T13:53:00Z">
            <w:r w:rsidR="00ED0A19">
              <w:fldChar w:fldCharType="end"/>
            </w:r>
          </w:ins>
          <w:customXmlInsRangeStart w:id="832" w:author="Nikola Mitic" w:date="2025-05-17T15:53:00Z"/>
        </w:sdtContent>
      </w:sdt>
      <w:customXmlInsRangeEnd w:id="832"/>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833" w:author="Nikola Mitic" w:date="2025-05-17T15:54:00Z" w16du:dateUtc="2025-05-17T13:54:00Z">
        <w:r w:rsidRPr="005C552C" w:rsidDel="00ED0A19">
          <w:rPr>
            <w:rStyle w:val="Hyperlink"/>
            <w:rFonts w:cs="Times New Roman"/>
          </w:rPr>
          <w:delText>https://github.com/MiticBNikola/</w:delText>
        </w:r>
      </w:del>
      <w:r w:rsidRPr="005C552C">
        <w:rPr>
          <w:rStyle w:val="Hyperlink"/>
          <w:rFonts w:cs="Times New Roman"/>
        </w:rPr>
        <w:t>taxi-web</w:t>
      </w:r>
      <w:del w:id="834" w:author="Nikola Mitic" w:date="2025-05-17T15:54:00Z" w16du:dateUtc="2025-05-17T13:54:00Z">
        <w:r w:rsidRPr="005C552C" w:rsidDel="00ED0A19">
          <w:rPr>
            <w:rStyle w:val="Hyperlink"/>
            <w:rFonts w:cs="Times New Roman"/>
          </w:rPr>
          <w:delText>/</w:delText>
        </w:r>
      </w:del>
      <w:r>
        <w:fldChar w:fldCharType="end"/>
      </w:r>
      <w:customXmlInsRangeStart w:id="835" w:author="Nikola Mitic" w:date="2025-05-17T15:55:00Z"/>
      <w:sdt>
        <w:sdtPr>
          <w:id w:val="466476424"/>
          <w:citation/>
        </w:sdtPr>
        <w:sdtContent>
          <w:customXmlInsRangeEnd w:id="835"/>
          <w:ins w:id="836"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837" w:author="Nikola Mitic" w:date="2025-05-17T15:55:00Z" w16du:dateUtc="2025-05-17T13:55:00Z">
            <w:r w:rsidR="00ED0A19">
              <w:fldChar w:fldCharType="end"/>
            </w:r>
          </w:ins>
          <w:customXmlInsRangeStart w:id="838" w:author="Nikola Mitic" w:date="2025-05-17T15:55:00Z"/>
        </w:sdtContent>
      </w:sdt>
      <w:customXmlInsRangeEnd w:id="838"/>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839" w:name="_Toc198390762"/>
      <w:r w:rsidRPr="005C552C">
        <w:t>Архитектура апликације</w:t>
      </w:r>
      <w:bookmarkEnd w:id="839"/>
    </w:p>
    <w:p w14:paraId="0981AE5F" w14:textId="77777777" w:rsidR="00205E70" w:rsidRPr="005C552C" w:rsidRDefault="00205E70" w:rsidP="00205E70"/>
    <w:p w14:paraId="4F0B1654" w14:textId="479B8731"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r w:rsidR="003A12D3">
        <w:t xml:space="preserve"> док постоји надређени менаџер који прати њихово пословање</w:t>
      </w:r>
      <w:r w:rsidRPr="005C552C">
        <w:t xml:space="preserve">.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 </w:t>
      </w:r>
      <w:r w:rsidRPr="005C552C">
        <w:rPr>
          <w:i/>
          <w:iCs/>
        </w:rPr>
        <w:t>Angular</w:t>
      </w:r>
      <w:r w:rsidRPr="005C552C">
        <w:t xml:space="preserve">-у и </w:t>
      </w:r>
      <w:r w:rsidRPr="005C552C">
        <w:rPr>
          <w:i/>
          <w:iCs/>
        </w:rPr>
        <w:t xml:space="preserve"> Laravel</w:t>
      </w:r>
      <w:r w:rsidRPr="005C552C">
        <w:t>-у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840"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841" w:author="Nikola Mitic" w:date="2025-05-13T21:19:00Z" w16du:dateUtc="2025-05-13T19:19:00Z">
        <w:r w:rsidR="00050810">
          <w:t>10</w:t>
        </w:r>
      </w:ins>
      <w:del w:id="842"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Default="00AD777D" w:rsidP="00AD777D">
      <w:pPr>
        <w:pStyle w:val="Heading2"/>
        <w:numPr>
          <w:ilvl w:val="1"/>
          <w:numId w:val="2"/>
        </w:numPr>
        <w:ind w:left="0" w:firstLine="0"/>
        <w:rPr>
          <w:rFonts w:cs="Times New Roman"/>
          <w:lang w:val="en-US"/>
        </w:rPr>
      </w:pPr>
      <w:bookmarkStart w:id="843" w:name="_Toc198390763"/>
      <w:r>
        <w:rPr>
          <w:rFonts w:cs="Times New Roman"/>
          <w:lang w:val="en-US"/>
        </w:rPr>
        <w:lastRenderedPageBreak/>
        <w:t>MySQL</w:t>
      </w:r>
      <w:bookmarkEnd w:id="843"/>
    </w:p>
    <w:p w14:paraId="78935E9E" w14:textId="77777777" w:rsidR="005F3024" w:rsidRDefault="005F3024" w:rsidP="005F3024">
      <w:pPr>
        <w:rPr>
          <w:lang w:val="en-US"/>
        </w:rPr>
      </w:pPr>
    </w:p>
    <w:p w14:paraId="52F9BD42" w14:textId="6B44F807" w:rsidR="005F3024" w:rsidRDefault="005F3024" w:rsidP="005F3024">
      <w:pPr>
        <w:ind w:firstLine="720"/>
      </w:pPr>
      <w:r>
        <w:rPr>
          <w:lang w:val="en-US"/>
        </w:rPr>
        <w:t xml:space="preserve">MySQL </w:t>
      </w:r>
      <w:r>
        <w:t xml:space="preserve">је најпознатији </w:t>
      </w:r>
      <w:r>
        <w:rPr>
          <w:lang w:val="en-US"/>
        </w:rPr>
        <w:t>open source</w:t>
      </w:r>
      <w:del w:id="844"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Pr>
          <w:lang w:val="en-US"/>
        </w:rPr>
        <w:t xml:space="preserve">open source </w:t>
      </w:r>
      <w:r>
        <w:t>платформе, сами корисници по наилажењу још увек не решених проблема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65EA4953" w:rsidR="005F3024" w:rsidRPr="005F3024" w:rsidRDefault="005F3024" w:rsidP="005F3024">
      <w:pPr>
        <w:ind w:firstLine="720"/>
        <w:rPr>
          <w:lang w:val="en-US"/>
        </w:rPr>
      </w:pPr>
      <w:r>
        <w:t xml:space="preserve">Најбитније својство  </w:t>
      </w:r>
      <w:r>
        <w:rPr>
          <w:lang w:val="en-US"/>
        </w:rPr>
        <w:t>MySQL</w:t>
      </w:r>
      <w:r>
        <w:t xml:space="preserve"> базе података је употреба </w:t>
      </w:r>
      <w:r>
        <w:rPr>
          <w:lang w:val="en-US"/>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 односно другачије названо трансакције података. Трансакције су атомичне јер се њихово извршење дозвољава само у целости, уколико неку од радњи трансакције није било могуће извршити, трансакција ће се поништити, односно никаква измена неће бити сачувана у бази података, макар до грешке 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 преводећи их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5FC7F060" w:rsidR="00AD777D" w:rsidRDefault="00AD777D" w:rsidP="00AD777D">
      <w:pPr>
        <w:pStyle w:val="Heading2"/>
        <w:numPr>
          <w:ilvl w:val="1"/>
          <w:numId w:val="2"/>
        </w:numPr>
        <w:ind w:left="0" w:firstLine="0"/>
        <w:rPr>
          <w:rFonts w:cs="Times New Roman"/>
          <w:lang w:val="en-US"/>
        </w:rPr>
      </w:pPr>
      <w:bookmarkStart w:id="847" w:name="_Toc198390764"/>
      <w:r>
        <w:rPr>
          <w:rFonts w:cs="Times New Roman"/>
          <w:lang w:val="en-US"/>
        </w:rPr>
        <w:t>Angular</w:t>
      </w:r>
      <w:bookmarkEnd w:id="847"/>
    </w:p>
    <w:p w14:paraId="43963AAA" w14:textId="77777777" w:rsidR="00AD777D" w:rsidRDefault="00AD777D" w:rsidP="00AD777D">
      <w:pPr>
        <w:rPr>
          <w:lang w:val="en-US"/>
        </w:rPr>
      </w:pPr>
    </w:p>
    <w:p w14:paraId="516DAABA" w14:textId="77777777"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r w:rsidRPr="005C552C">
        <w:rPr>
          <w:i/>
          <w:iCs/>
        </w:rPr>
        <w:t>framework</w:t>
      </w:r>
      <w:r w:rsidRPr="005C552C">
        <w:t xml:space="preserve"> који користи </w:t>
      </w:r>
      <w:r w:rsidRPr="005C552C">
        <w:rPr>
          <w:i/>
          <w:iCs/>
        </w:rPr>
        <w:t>TypeScript</w:t>
      </w:r>
      <w:r w:rsidRPr="005C552C">
        <w:t xml:space="preserve"> програмски језик. Креиран је са истом идејом као и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29C79B11" w:rsidR="00AD777D" w:rsidRPr="005C552C" w:rsidRDefault="00AD777D" w:rsidP="00AD777D">
      <w:pPr>
        <w:pStyle w:val="ListParagraph"/>
        <w:numPr>
          <w:ilvl w:val="0"/>
          <w:numId w:val="21"/>
        </w:numPr>
      </w:pPr>
      <w:r w:rsidRPr="005C552C">
        <w:t>класни декоратори, они 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848"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849" w:author="Nikola Mitic" w:date="2025-05-13T21:20:00Z" w16du:dateUtc="2025-05-13T19:20:00Z">
        <w:r>
          <w:t>Слика 11 –</w:t>
        </w:r>
      </w:ins>
      <w:ins w:id="850"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BCFB651" w:rsidR="00AD777D" w:rsidRPr="005C552C" w:rsidRDefault="00AD777D" w:rsidP="00AD777D">
      <w:pPr>
        <w:pStyle w:val="ListParagraph"/>
        <w:numPr>
          <w:ilvl w:val="0"/>
          <w:numId w:val="21"/>
        </w:numPr>
      </w:pPr>
      <w:r w:rsidRPr="005C552C">
        <w:t>декоратори својства, они дефинишу понашање атрибута компоненти апликације. На пример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851" w:author="Nikola Mitic" w:date="2025-05-13T21:21:00Z" w16du:dateUtc="2025-05-13T19:21:00Z">
        <w:r w:rsidR="00050810">
          <w:t xml:space="preserve"> На слици 12 је приказан пример</w:t>
        </w:r>
      </w:ins>
      <w:ins w:id="852"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853" w:author="Nikola Mitic" w:date="2025-05-13T21:22:00Z" w16du:dateUtc="2025-05-13T19:22:00Z">
        <w:r>
          <w:t>Слика 12 –</w:t>
        </w:r>
      </w:ins>
      <w:ins w:id="854"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70217B7E" w:rsidR="00AD777D" w:rsidRPr="005C552C" w:rsidRDefault="00AD777D" w:rsidP="00AD777D">
      <w:pPr>
        <w:pStyle w:val="ListParagraph"/>
        <w:numPr>
          <w:ilvl w:val="0"/>
          <w:numId w:val="21"/>
        </w:numPr>
      </w:pPr>
      <w:r w:rsidRPr="005C552C">
        <w:t xml:space="preserve">декоратори параметра, они омогућују вршење </w:t>
      </w:r>
      <w:ins w:id="855" w:author="Nikola Mitic" w:date="2025-05-13T20:47:00Z" w16du:dateUtc="2025-05-13T18:47:00Z">
        <w:r w:rsidR="00BF519B">
          <w:rPr>
            <w:i/>
            <w:iCs/>
            <w:lang w:val="en-US"/>
          </w:rPr>
          <w:t>D</w:t>
        </w:r>
      </w:ins>
      <w:del w:id="856" w:author="Nikola Mitic" w:date="2025-05-13T20:47:00Z" w16du:dateUtc="2025-05-13T18:47:00Z">
        <w:r w:rsidRPr="005C552C" w:rsidDel="00BF519B">
          <w:rPr>
            <w:i/>
            <w:iCs/>
          </w:rPr>
          <w:delText>D</w:delText>
        </w:r>
      </w:del>
      <w:ins w:id="857" w:author="Nikola Mitic" w:date="2025-05-13T20:47:00Z" w16du:dateUtc="2025-05-13T18:47:00Z">
        <w:r w:rsidR="00BF519B">
          <w:rPr>
            <w:i/>
            <w:iCs/>
            <w:lang w:val="en-US"/>
          </w:rPr>
          <w:t xml:space="preserve">ependency </w:t>
        </w:r>
      </w:ins>
      <w:ins w:id="858" w:author="Nikola Mitic" w:date="2025-05-13T20:48:00Z" w16du:dateUtc="2025-05-13T18:48:00Z">
        <w:r w:rsidR="00BF519B">
          <w:rPr>
            <w:i/>
            <w:iCs/>
            <w:lang w:val="en-US"/>
          </w:rPr>
          <w:t>I</w:t>
        </w:r>
      </w:ins>
      <w:del w:id="859" w:author="Nikola Mitic" w:date="2025-05-13T20:48:00Z" w16du:dateUtc="2025-05-13T18:48:00Z">
        <w:r w:rsidRPr="005C552C" w:rsidDel="00BF519B">
          <w:rPr>
            <w:i/>
            <w:iCs/>
          </w:rPr>
          <w:delText>I</w:delText>
        </w:r>
      </w:del>
      <w:ins w:id="860" w:author="Nikola Mitic" w:date="2025-05-13T20:47:00Z" w16du:dateUtc="2025-05-13T18:47:00Z">
        <w:r w:rsidR="00BF519B">
          <w:rPr>
            <w:i/>
            <w:iCs/>
            <w:lang w:val="en-US"/>
          </w:rPr>
          <w:t>njection</w:t>
        </w:r>
      </w:ins>
      <w:del w:id="861"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864"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865" w:author="Nikola Mitic" w:date="2025-05-13T21:22:00Z" w16du:dateUtc="2025-05-13T19:22:00Z">
        <w:r>
          <w:lastRenderedPageBreak/>
          <w:t xml:space="preserve">Слика </w:t>
        </w:r>
      </w:ins>
      <w:ins w:id="866" w:author="Nikola Mitic" w:date="2025-05-13T21:23:00Z" w16du:dateUtc="2025-05-13T19:23:00Z">
        <w:r>
          <w:t>13 –</w:t>
        </w:r>
      </w:ins>
      <w:ins w:id="867"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33E6D50A" w:rsidR="00AD777D" w:rsidRPr="005C552C" w:rsidRDefault="00AD777D" w:rsidP="00AD777D">
      <w:pPr>
        <w:ind w:firstLine="720"/>
      </w:pPr>
      <w:r w:rsidRPr="005C552C">
        <w:t xml:space="preserve">Апликације развијене у </w:t>
      </w:r>
      <w:r w:rsidRPr="005C552C">
        <w:rPr>
          <w:i/>
          <w:iCs/>
        </w:rPr>
        <w:t>Angular</w:t>
      </w:r>
      <w:r w:rsidRPr="005C552C">
        <w:t xml:space="preserve">-у су заправо </w:t>
      </w:r>
      <w:r w:rsidRPr="005C552C">
        <w:rPr>
          <w:i/>
          <w:iCs/>
        </w:rPr>
        <w:t>SPA</w:t>
      </w:r>
      <w:r w:rsidRPr="005C552C">
        <w:t xml:space="preserve"> односно апликације са једном страницом.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 </w:t>
      </w:r>
      <w:r w:rsidRPr="005C552C">
        <w:rPr>
          <w:i/>
          <w:iCs/>
        </w:rPr>
        <w:t>Angular</w:t>
      </w:r>
      <w:r w:rsidRPr="005C552C">
        <w:t xml:space="preserve"> ће сам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868"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869"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Default="00AD777D" w:rsidP="00205E70">
      <w:pPr>
        <w:pStyle w:val="Heading2"/>
        <w:numPr>
          <w:ilvl w:val="1"/>
          <w:numId w:val="2"/>
        </w:numPr>
        <w:ind w:left="0" w:firstLine="0"/>
        <w:rPr>
          <w:rFonts w:cs="Times New Roman"/>
          <w:lang w:val="en-US"/>
        </w:rPr>
      </w:pPr>
      <w:bookmarkStart w:id="870" w:name="_Toc198390765"/>
      <w:r>
        <w:rPr>
          <w:rFonts w:cs="Times New Roman"/>
          <w:lang w:val="en-US"/>
        </w:rPr>
        <w:t>Web Socket</w:t>
      </w:r>
      <w:bookmarkEnd w:id="870"/>
    </w:p>
    <w:p w14:paraId="5464479B" w14:textId="77777777" w:rsidR="00AD777D" w:rsidRDefault="00AD777D" w:rsidP="00AD777D">
      <w:pPr>
        <w:rPr>
          <w:lang w:val="en-US"/>
        </w:rPr>
      </w:pPr>
    </w:p>
    <w:p w14:paraId="7E1071AC" w14:textId="2F88CFFF"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871"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r w:rsidRPr="005C552C">
        <w:t xml:space="preserve"> односно </w:t>
      </w:r>
      <w:r w:rsidRPr="005C552C">
        <w:rPr>
          <w:i/>
          <w:iCs/>
        </w:rPr>
        <w:t>https://</w:t>
      </w:r>
      <w:r w:rsidRPr="005C552C">
        <w:t xml:space="preserve"> чији одговор клијент очекује након позива, у овим случајевима користи се двосмерни канал са </w:t>
      </w:r>
      <w:r w:rsidRPr="005C552C">
        <w:rPr>
          <w:i/>
          <w:iCs/>
        </w:rPr>
        <w:t>ws://</w:t>
      </w:r>
      <w:r w:rsidRPr="005C552C">
        <w:t xml:space="preserve"> односно </w:t>
      </w:r>
      <w:r w:rsidRPr="005C552C">
        <w:rPr>
          <w:i/>
          <w:iCs/>
        </w:rPr>
        <w:t>wss://</w:t>
      </w:r>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872" w:author="Nikola Mitic" w:date="2025-05-13T21:27:00Z" w16du:dateUtc="2025-05-13T19:27:00Z">
        <w:r w:rsidR="00741B9D">
          <w:t>15</w:t>
        </w:r>
      </w:ins>
      <w:del w:id="873"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874" w:author="Nikola Mitic" w:date="2025-05-13T21:27:00Z" w16du:dateUtc="2025-05-13T19:27:00Z">
        <w:r w:rsidR="00741B9D">
          <w:t xml:space="preserve"> На слици 16 је приказан </w:t>
        </w:r>
      </w:ins>
      <w:ins w:id="875" w:author="Nikola Mitic" w:date="2025-05-13T21:29:00Z" w16du:dateUtc="2025-05-13T19:29:00Z">
        <w:r w:rsidR="00741B9D">
          <w:t>процес креирања канала</w:t>
        </w:r>
      </w:ins>
      <w:ins w:id="876" w:author="Nikola Mitic" w:date="2025-05-13T21:27:00Z" w16du:dateUtc="2025-05-13T19:27:00Z">
        <w:r w:rsidR="00741B9D">
          <w:t xml:space="preserve"> </w:t>
        </w:r>
        <w:r w:rsidR="00741B9D" w:rsidRPr="00741B9D">
          <w:rPr>
            <w:i/>
            <w:iCs/>
            <w:lang w:val="en-US"/>
            <w:rPrChange w:id="877"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878" w:author="Nikola Mitic" w:date="2025-05-13T21:27:00Z" w16du:dateUtc="2025-05-13T19:27:00Z">
        <w:r w:rsidR="00741B9D">
          <w:t>16</w:t>
        </w:r>
      </w:ins>
      <w:del w:id="879"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5C552C" w:rsidRDefault="00205E70" w:rsidP="00205E70">
      <w:pPr>
        <w:pStyle w:val="Heading2"/>
        <w:numPr>
          <w:ilvl w:val="1"/>
          <w:numId w:val="2"/>
        </w:numPr>
        <w:ind w:left="0" w:firstLine="0"/>
        <w:rPr>
          <w:rFonts w:cs="Times New Roman"/>
        </w:rPr>
      </w:pPr>
      <w:bookmarkStart w:id="880" w:name="_Toc198390766"/>
      <w:r w:rsidRPr="005C552C">
        <w:rPr>
          <w:rFonts w:cs="Times New Roman"/>
        </w:rPr>
        <w:lastRenderedPageBreak/>
        <w:t>WebStorm</w:t>
      </w:r>
      <w:bookmarkEnd w:id="880"/>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5C552C">
        <w:rPr>
          <w:rFonts w:cs="Times New Roman"/>
          <w:szCs w:val="24"/>
        </w:rPr>
        <w:t xml:space="preserve">WebStorm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JavaScript, React, TypeScript, Angular, Vue, HTML, CSS. </w:t>
      </w:r>
    </w:p>
    <w:p w14:paraId="4F476DAC" w14:textId="193F444C" w:rsidR="00205E70" w:rsidRPr="005C552C" w:rsidRDefault="00205E70" w:rsidP="00205E70">
      <w:pPr>
        <w:ind w:firstLine="720"/>
        <w:rPr>
          <w:rFonts w:cs="Times New Roman"/>
          <w:szCs w:val="24"/>
        </w:rPr>
      </w:pPr>
      <w:r w:rsidRPr="005C552C">
        <w:rPr>
          <w:rFonts w:cs="Times New Roman"/>
          <w:szCs w:val="24"/>
        </w:rPr>
        <w:t>Омогућава кориснику да одмах започне са кодирањем без потребе да инсталира и подешава додатке. WebStorm укључује се што је иницијално потребно за развој апликација у JavaScript-у и TypeScript-у.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77777777" w:rsidR="00205E70" w:rsidRPr="005C552C" w:rsidRDefault="00205E70" w:rsidP="00205E70">
      <w:pPr>
        <w:ind w:firstLine="720"/>
        <w:rPr>
          <w:rFonts w:cs="Times New Roman"/>
          <w:szCs w:val="24"/>
        </w:rPr>
      </w:pPr>
      <w:r w:rsidRPr="005C552C">
        <w:rPr>
          <w:rFonts w:cs="Times New Roman"/>
          <w:szCs w:val="24"/>
        </w:rPr>
        <w:t>Од додатака са верзијом 2024.2.3 користио сам ESLint и Prettier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5C552C" w:rsidRDefault="00205E70" w:rsidP="00205E70">
      <w:pPr>
        <w:pStyle w:val="Heading2"/>
        <w:numPr>
          <w:ilvl w:val="1"/>
          <w:numId w:val="2"/>
        </w:numPr>
        <w:ind w:left="0" w:firstLine="0"/>
        <w:rPr>
          <w:rFonts w:cs="Times New Roman"/>
        </w:rPr>
      </w:pPr>
      <w:bookmarkStart w:id="881" w:name="_Toc198390767"/>
      <w:r w:rsidRPr="005C552C">
        <w:rPr>
          <w:rFonts w:cs="Times New Roman"/>
        </w:rPr>
        <w:t>PhpStorm</w:t>
      </w:r>
      <w:bookmarkEnd w:id="881"/>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5C552C">
        <w:rPr>
          <w:rFonts w:cs="Times New Roman"/>
          <w:szCs w:val="24"/>
        </w:rPr>
        <w:t xml:space="preserve">PhpStorm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PHP, Laravel, Blade, Symfony, JavaScript, SQL. </w:t>
      </w:r>
    </w:p>
    <w:p w14:paraId="7BEC3BA8" w14:textId="77777777" w:rsidR="00205E70" w:rsidRPr="005C552C" w:rsidRDefault="00205E70" w:rsidP="00205E70">
      <w:pPr>
        <w:ind w:firstLine="720"/>
        <w:rPr>
          <w:rFonts w:cs="Times New Roman"/>
          <w:szCs w:val="24"/>
        </w:rPr>
      </w:pPr>
      <w:r w:rsidRPr="005C552C">
        <w:rPr>
          <w:rFonts w:cs="Times New Roman"/>
          <w:szCs w:val="24"/>
        </w:rPr>
        <w:t>У случају развоја апликације на Windows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77777777" w:rsidR="00205E70" w:rsidRDefault="00205E70" w:rsidP="00205E70">
      <w:pPr>
        <w:ind w:firstLine="720"/>
        <w:rPr>
          <w:rFonts w:cs="Times New Roman"/>
          <w:szCs w:val="24"/>
          <w:lang w:val="en-US"/>
        </w:rPr>
      </w:pPr>
      <w:r w:rsidRPr="005C552C">
        <w:rPr>
          <w:rFonts w:cs="Times New Roman"/>
          <w:szCs w:val="24"/>
        </w:rPr>
        <w:t>У имплементацији коришћена је верзија 2024.2.3. Такође, велика предност овог окружења је и додатак Database који ради по истом принципу као и засебни систем DataGrip. Коришћење овог додатка омогућило ми  је 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882" w:name="_Toc198390768"/>
      <w:r>
        <w:t>Опис имплементације базе података</w:t>
      </w:r>
      <w:bookmarkEnd w:id="882"/>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883" w:author="Nikola Mitic" w:date="2025-05-13T21:30:00Z" w16du:dateUtc="2025-05-13T19:30:00Z">
        <w:r w:rsidR="00741B9D">
          <w:t xml:space="preserve"> </w:t>
        </w:r>
      </w:ins>
      <w:del w:id="884"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885"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886"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887" w:author="Nikola Mitic" w:date="2025-05-13T21:31:00Z" w16du:dateUtc="2025-05-13T19:31:00Z">
        <w:r w:rsidRPr="005C552C" w:rsidDel="00741B9D">
          <w:delText>Тако је, р</w:delText>
        </w:r>
      </w:del>
      <w:ins w:id="888" w:author="Nikola Mitic" w:date="2025-05-13T21:31:00Z" w16du:dateUtc="2025-05-13T19:31:00Z">
        <w:r w:rsidR="00741B9D">
          <w:t>Р</w:t>
        </w:r>
      </w:ins>
      <w:r w:rsidRPr="005C552C">
        <w:t xml:space="preserve">ади разумевања изгледа </w:t>
      </w:r>
      <w:del w:id="889" w:author="Nikola Mitic" w:date="2025-05-13T21:31:00Z" w16du:dateUtc="2025-05-13T19:31:00Z">
        <w:r w:rsidRPr="005C552C" w:rsidDel="00741B9D">
          <w:delText xml:space="preserve">будуће </w:delText>
        </w:r>
      </w:del>
      <w:r w:rsidRPr="005C552C">
        <w:t xml:space="preserve">базе података, </w:t>
      </w:r>
      <w:del w:id="890" w:author="Nikola Mitic" w:date="2025-05-13T21:32:00Z" w16du:dateUtc="2025-05-13T19:32:00Z">
        <w:r w:rsidRPr="005C552C" w:rsidDel="00741B9D">
          <w:delText xml:space="preserve">прво </w:delText>
        </w:r>
      </w:del>
      <w:ins w:id="891" w:author="Nikola Mitic" w:date="2025-05-13T21:32:00Z" w16du:dateUtc="2025-05-13T19:32:00Z">
        <w:r w:rsidR="00741B9D">
          <w:t>најпре</w:t>
        </w:r>
        <w:r w:rsidR="00741B9D" w:rsidRPr="005C552C">
          <w:t xml:space="preserve"> </w:t>
        </w:r>
      </w:ins>
      <w:ins w:id="892" w:author="Nikola Mitic" w:date="2025-05-13T21:31:00Z" w16du:dateUtc="2025-05-13T19:31:00Z">
        <w:r w:rsidR="00741B9D">
          <w:t>с</w:t>
        </w:r>
      </w:ins>
      <w:del w:id="893" w:author="Nikola Mitic" w:date="2025-05-13T21:31:00Z" w16du:dateUtc="2025-05-13T19:31:00Z">
        <w:r w:rsidRPr="005C552C" w:rsidDel="00741B9D">
          <w:delText>ј</w:delText>
        </w:r>
      </w:del>
      <w:r w:rsidRPr="005C552C">
        <w:t>е креира</w:t>
      </w:r>
      <w:del w:id="894"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895" w:author="Nikola Mitic" w:date="2025-05-13T21:31:00Z" w16du:dateUtc="2025-05-13T19:31:00Z">
        <w:r w:rsidR="00741B9D">
          <w:t xml:space="preserve"> који је приказа</w:t>
        </w:r>
      </w:ins>
      <w:ins w:id="896"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5369664F">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897" w:author="Nikola Mitic" w:date="2025-05-17T15:57:00Z" w16du:dateUtc="2025-05-17T13:57:00Z"/>
          <w:lang w:val="en-US"/>
        </w:rPr>
      </w:pPr>
      <w:r w:rsidRPr="005C552C">
        <w:t xml:space="preserve">Слика </w:t>
      </w:r>
      <w:ins w:id="898" w:author="Nikola Mitic" w:date="2025-05-13T21:30:00Z" w16du:dateUtc="2025-05-13T19:30:00Z">
        <w:r w:rsidR="00741B9D">
          <w:t>17</w:t>
        </w:r>
      </w:ins>
      <w:del w:id="899" w:author="Nikola Mitic" w:date="2025-05-13T21:30:00Z" w16du:dateUtc="2025-05-13T19:30:00Z">
        <w:r w:rsidRPr="005C552C" w:rsidDel="00741B9D">
          <w:delText>8</w:delText>
        </w:r>
      </w:del>
      <w:r w:rsidRPr="005C552C">
        <w:t xml:space="preserve"> – EER дијаграм ЕлФак такси базе података</w:t>
      </w:r>
      <w:del w:id="900" w:author="Nikola Mitic" w:date="2025-05-17T15:57:00Z" w16du:dateUtc="2025-05-17T13:57:00Z">
        <w:r w:rsidR="00F40496" w:rsidDel="003F52E4">
          <w:br w:type="page"/>
        </w:r>
      </w:del>
    </w:p>
    <w:p w14:paraId="741D56B8" w14:textId="77777777" w:rsidR="003F52E4" w:rsidRPr="003F52E4" w:rsidRDefault="003F52E4">
      <w:pPr>
        <w:rPr>
          <w:i/>
          <w:iCs/>
          <w:lang w:val="en-US"/>
          <w:rPrChange w:id="901" w:author="Nikola Mitic" w:date="2025-05-17T15:57:00Z" w16du:dateUtc="2025-05-17T13:57:00Z">
            <w:rPr>
              <w:i w:val="0"/>
              <w:iCs w:val="0"/>
            </w:rPr>
          </w:rPrChange>
        </w:rPr>
        <w:pPrChange w:id="902"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77777777" w:rsidR="00F2205D" w:rsidRPr="005C552C" w:rsidRDefault="00F2205D" w:rsidP="00F2205D">
      <w:pPr>
        <w:pStyle w:val="ListParagraph"/>
        <w:numPr>
          <w:ilvl w:val="0"/>
          <w:numId w:val="25"/>
        </w:numPr>
      </w:pPr>
      <w:r w:rsidRPr="005C552C">
        <w:t>CUSTOMER – садржи све податке о кориснику типа муштерија</w:t>
      </w:r>
    </w:p>
    <w:p w14:paraId="6AE456E9" w14:textId="77777777" w:rsidR="00F2205D" w:rsidRPr="00711859" w:rsidRDefault="00F2205D" w:rsidP="00F2205D">
      <w:pPr>
        <w:pStyle w:val="ListParagraph"/>
        <w:numPr>
          <w:ilvl w:val="0"/>
          <w:numId w:val="25"/>
        </w:numPr>
      </w:pPr>
      <w:r w:rsidRPr="005C552C">
        <w:t>DRIVER – садржи све податке о кориснику типа возач</w:t>
      </w:r>
    </w:p>
    <w:p w14:paraId="69EA87EB" w14:textId="6C5E9466"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p>
    <w:p w14:paraId="54E71D28" w14:textId="05DC829C"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903" w:author="Nikola Mitic" w:date="2025-05-13T21:34:00Z" w16du:dateUtc="2025-05-13T19:34:00Z">
        <w:r w:rsidR="00741B9D">
          <w:t>о</w:t>
        </w:r>
      </w:ins>
      <w:del w:id="904"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r w:rsidRPr="005C552C">
        <w:rPr>
          <w:i/>
          <w:iCs/>
        </w:rPr>
        <w:t>freamwork</w:t>
      </w:r>
      <w:r w:rsidRPr="005C552C">
        <w:t>-а. А самим тим и до интегрисања специјалне логике за проверу аутентификационог статуса корисника употребом нових middleware-а у провери</w:t>
      </w:r>
      <w:ins w:id="905"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906"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907"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908"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909"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910" w:author="Nikola Mitic" w:date="2025-05-17T15:58:00Z" w16du:dateUtc="2025-05-17T13:58:00Z"/>
        </w:rPr>
      </w:pPr>
      <w:ins w:id="911"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912" w:author="Nikola Mitic" w:date="2025-05-17T15:58:00Z" w16du:dateUtc="2025-05-17T13:58:00Z"/>
          <w:rFonts w:eastAsiaTheme="majorEastAsia" w:cstheme="majorBidi"/>
          <w:i/>
          <w:iCs/>
          <w:color w:val="2F5496" w:themeColor="accent1" w:themeShade="BF"/>
        </w:rPr>
      </w:pPr>
      <w:ins w:id="913" w:author="Nikola Mitic" w:date="2025-05-17T15:58:00Z" w16du:dateUtc="2025-05-17T13:58:00Z">
        <w:r>
          <w:br w:type="page"/>
        </w:r>
      </w:ins>
    </w:p>
    <w:p w14:paraId="50A20B40" w14:textId="16D53D4E" w:rsidR="00F2205D" w:rsidRPr="003F52E4" w:rsidDel="009023D2" w:rsidRDefault="00F2205D">
      <w:pPr>
        <w:pStyle w:val="Heading4"/>
        <w:rPr>
          <w:del w:id="914" w:author="Nikola Mitic" w:date="2025-05-17T15:59:00Z" w16du:dateUtc="2025-05-17T13:59:00Z"/>
          <w:lang w:val="en-US"/>
          <w:rPrChange w:id="915" w:author="Nikola Mitic" w:date="2025-05-17T15:58:00Z" w16du:dateUtc="2025-05-17T13:58:00Z">
            <w:rPr>
              <w:del w:id="916" w:author="Nikola Mitic" w:date="2025-05-17T15:59:00Z" w16du:dateUtc="2025-05-17T13:59:00Z"/>
            </w:rPr>
          </w:rPrChange>
        </w:rPr>
        <w:pPrChange w:id="917"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918" w:author="Nikola Mitic" w:date="2025-05-17T15:59:00Z" w16du:dateUtc="2025-05-17T13:59:00Z"/>
        </w:rPr>
      </w:pPr>
    </w:p>
    <w:p w14:paraId="4B65097F" w14:textId="75962769"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p>
    <w:p w14:paraId="7E2A33DC" w14:textId="77777777"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p>
    <w:p w14:paraId="34148040" w14:textId="77777777"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p>
    <w:p w14:paraId="1188DE83" w14:textId="77777777" w:rsidR="00F2205D" w:rsidRDefault="00F2205D" w:rsidP="00F2205D">
      <w:pPr>
        <w:pStyle w:val="ListParagraph"/>
        <w:numPr>
          <w:ilvl w:val="0"/>
          <w:numId w:val="25"/>
        </w:numPr>
        <w:rPr>
          <w:ins w:id="919"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3651BA87" w:rsidR="00741B9D" w:rsidRPr="00FD0521" w:rsidDel="00FD0521" w:rsidRDefault="00FD0521">
      <w:pPr>
        <w:ind w:firstLine="720"/>
        <w:rPr>
          <w:del w:id="920" w:author="Nikola Mitic" w:date="2025-05-13T21:37:00Z" w16du:dateUtc="2025-05-13T19:37:00Z"/>
        </w:rPr>
        <w:pPrChange w:id="921" w:author="Nikola Mitic" w:date="2025-05-13T21:37:00Z" w16du:dateUtc="2025-05-13T19:37:00Z">
          <w:pPr>
            <w:pStyle w:val="ListParagraph"/>
            <w:numPr>
              <w:numId w:val="25"/>
            </w:numPr>
            <w:ind w:left="1440" w:hanging="360"/>
          </w:pPr>
        </w:pPrChange>
      </w:pPr>
      <w:ins w:id="922" w:author="Nikola Mitic" w:date="2025-05-13T21:36:00Z" w16du:dateUtc="2025-05-13T19:36:00Z">
        <w:r>
          <w:t>Овакв</w:t>
        </w:r>
      </w:ins>
      <w:ins w:id="923" w:author="Nikola Mitic" w:date="2025-05-13T21:38:00Z" w16du:dateUtc="2025-05-13T19:38:00Z">
        <w:r>
          <w:t>о креиран</w:t>
        </w:r>
      </w:ins>
      <w:ins w:id="924" w:author="Nikola Mitic" w:date="2025-05-13T21:36:00Z" w16du:dateUtc="2025-05-13T19:36:00Z">
        <w:r>
          <w:t xml:space="preserve">а база података се визуелно може </w:t>
        </w:r>
      </w:ins>
      <w:ins w:id="925" w:author="Nikola Mitic" w:date="2025-05-13T21:38:00Z" w16du:dateUtc="2025-05-13T19:38:00Z">
        <w:r>
          <w:t xml:space="preserve">приказати шемом, као што је </w:t>
        </w:r>
      </w:ins>
      <w:ins w:id="926" w:author="Nikola Mitic" w:date="2025-05-13T21:36:00Z" w16du:dateUtc="2025-05-13T19:36:00Z">
        <w:r>
          <w:t>приказа</w:t>
        </w:r>
      </w:ins>
      <w:ins w:id="927" w:author="Nikola Mitic" w:date="2025-05-13T21:38:00Z" w16du:dateUtc="2025-05-13T19:38:00Z">
        <w:r>
          <w:t>но на</w:t>
        </w:r>
      </w:ins>
      <w:ins w:id="928" w:author="Nikola Mitic" w:date="2025-05-13T21:36:00Z" w16du:dateUtc="2025-05-13T19:36:00Z">
        <w:r>
          <w:t xml:space="preserve"> слици 19. </w:t>
        </w:r>
      </w:ins>
      <w:ins w:id="929" w:author="Nikola Mitic" w:date="2025-05-13T21:39:00Z" w16du:dateUtc="2025-05-13T19:39:00Z">
        <w:r>
          <w:t xml:space="preserve">Додатно, како би </w:t>
        </w:r>
      </w:ins>
      <w:ins w:id="930" w:author="Nikola Mitic" w:date="2025-05-13T21:37:00Z" w16du:dateUtc="2025-05-13T19:37:00Z">
        <w:r w:rsidRPr="00FD0521">
          <w:rPr>
            <w:i/>
            <w:iCs/>
            <w:lang w:val="en-US"/>
            <w:rPrChange w:id="931" w:author="Nikola Mitic" w:date="2025-05-13T21:39:00Z" w16du:dateUtc="2025-05-13T19:39:00Z">
              <w:rPr>
                <w:lang w:val="en-US"/>
              </w:rPr>
            </w:rPrChange>
          </w:rPr>
          <w:t>Laravel</w:t>
        </w:r>
        <w:r>
          <w:t xml:space="preserve"> управља</w:t>
        </w:r>
      </w:ins>
      <w:ins w:id="932" w:author="Nikola Mitic" w:date="2025-05-13T21:39:00Z" w16du:dateUtc="2025-05-13T19:39:00Z">
        <w:r>
          <w:t>о овом базом податка, потребна је одређена конфигурација, а део исте је</w:t>
        </w:r>
      </w:ins>
      <w:ins w:id="933" w:author="Nikola Mitic" w:date="2025-05-13T21:37:00Z" w16du:dateUtc="2025-05-13T19:37:00Z">
        <w:r>
          <w:t xml:space="preserve"> приказан на слици 20.</w:t>
        </w:r>
      </w:ins>
    </w:p>
    <w:p w14:paraId="760A1ACD" w14:textId="77777777" w:rsidR="00741B9D" w:rsidRDefault="00741B9D">
      <w:pPr>
        <w:ind w:firstLine="720"/>
        <w:rPr>
          <w:ins w:id="934" w:author="Nikola Mitic" w:date="2025-05-13T21:35:00Z" w16du:dateUtc="2025-05-13T19:35:00Z"/>
        </w:rPr>
        <w:pPrChange w:id="935"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lastRenderedPageBreak/>
        <w:drawing>
          <wp:inline distT="0" distB="0" distL="0" distR="0" wp14:anchorId="115F4B45" wp14:editId="20F43386">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pPr>
        <w:pStyle w:val="Heading4"/>
        <w:jc w:val="center"/>
        <w:rPr>
          <w:ins w:id="936" w:author="Nikola Mitic" w:date="2025-05-17T15:59:00Z" w16du:dateUtc="2025-05-17T13:59:00Z"/>
        </w:rPr>
        <w:pPrChange w:id="937" w:author="Nikola Mitic" w:date="2025-05-17T15:59:00Z" w16du:dateUtc="2025-05-17T13:59:00Z">
          <w:pPr>
            <w:spacing w:line="259" w:lineRule="auto"/>
            <w:jc w:val="left"/>
          </w:pPr>
        </w:pPrChange>
      </w:pPr>
      <w:r w:rsidRPr="005C552C">
        <w:t xml:space="preserve">Слика </w:t>
      </w:r>
      <w:ins w:id="938" w:author="Nikola Mitic" w:date="2025-05-13T21:34:00Z" w16du:dateUtc="2025-05-13T19:34:00Z">
        <w:r w:rsidR="00741B9D">
          <w:t>1</w:t>
        </w:r>
      </w:ins>
      <w:r w:rsidRPr="005C552C">
        <w:t>9 – MySQL шема релационе базе података</w:t>
      </w:r>
      <w:ins w:id="939" w:author="Nikola Mitic" w:date="2025-05-17T15:59:00Z" w16du:dateUtc="2025-05-17T13:59:00Z">
        <w:r w:rsidR="009023D2">
          <w:br w:type="page"/>
        </w:r>
      </w:ins>
    </w:p>
    <w:p w14:paraId="433B427C" w14:textId="72BE561E" w:rsidR="00F2205D" w:rsidDel="009023D2" w:rsidRDefault="00F2205D" w:rsidP="00F2205D">
      <w:pPr>
        <w:pStyle w:val="Heading4"/>
        <w:jc w:val="center"/>
        <w:rPr>
          <w:del w:id="940" w:author="Nikola Mitic" w:date="2025-05-17T16:00:00Z" w16du:dateUtc="2025-05-17T14:00:00Z"/>
        </w:rPr>
      </w:pPr>
    </w:p>
    <w:p w14:paraId="55F0F81F" w14:textId="24D95A12" w:rsidR="006C68D6" w:rsidRPr="006C68D6" w:rsidDel="009023D2" w:rsidRDefault="006C68D6" w:rsidP="006C68D6">
      <w:pPr>
        <w:rPr>
          <w:del w:id="941"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942" w:author="Nikola Mitic" w:date="2025-05-13T21:40:00Z" w16du:dateUtc="2025-05-13T19:40:00Z">
        <w:r>
          <w:rPr>
            <w:rStyle w:val="Heading4Char"/>
            <w:i/>
            <w:iCs/>
          </w:rPr>
          <w:t xml:space="preserve">Слика 20 – </w:t>
        </w:r>
      </w:ins>
      <w:commentRangeStart w:id="943"/>
      <w:r w:rsidR="00F2205D" w:rsidRPr="005C552C">
        <w:rPr>
          <w:rStyle w:val="Heading4Char"/>
          <w:i/>
          <w:iCs/>
        </w:rPr>
        <w:t>Део конфигурације .env документа везан за комуникацију са базом података</w:t>
      </w:r>
      <w:commentRangeEnd w:id="943"/>
      <w:r w:rsidR="00F8449E">
        <w:rPr>
          <w:rStyle w:val="CommentReference"/>
          <w:rFonts w:eastAsiaTheme="minorHAnsi" w:cstheme="minorBidi"/>
          <w:i w:val="0"/>
          <w:iCs w:val="0"/>
          <w:color w:val="auto"/>
        </w:rPr>
        <w:commentReference w:id="943"/>
      </w:r>
    </w:p>
    <w:p w14:paraId="5CED6D0F" w14:textId="186BAA23" w:rsidR="006C68D6" w:rsidRPr="009023D2" w:rsidRDefault="006C68D6">
      <w:pPr>
        <w:spacing w:line="259" w:lineRule="auto"/>
        <w:jc w:val="left"/>
        <w:rPr>
          <w:lang w:val="en-US"/>
          <w:rPrChange w:id="944" w:author="Nikola Mitic" w:date="2025-05-17T16:00:00Z" w16du:dateUtc="2025-05-17T14:00:00Z">
            <w:rPr/>
          </w:rPrChange>
        </w:rPr>
      </w:pPr>
      <w:del w:id="945"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946" w:name="_Toc198390769"/>
      <w:r w:rsidRPr="005C552C">
        <w:lastRenderedPageBreak/>
        <w:t>Имплементација серверског дела</w:t>
      </w:r>
      <w:bookmarkEnd w:id="946"/>
    </w:p>
    <w:p w14:paraId="40F9A95F" w14:textId="77777777" w:rsidR="00205E70" w:rsidRPr="005C552C" w:rsidRDefault="00205E70" w:rsidP="00205E70"/>
    <w:p w14:paraId="44E38936" w14:textId="5F4F9B85" w:rsidR="00205E70" w:rsidRPr="005C552C" w:rsidRDefault="00205E70" w:rsidP="00205E70">
      <w:pPr>
        <w:ind w:firstLine="720"/>
      </w:pPr>
      <w:r w:rsidRPr="005C552C">
        <w:t xml:space="preserve">Серверски део апликације имплементиран је у </w:t>
      </w:r>
      <w:r w:rsidRPr="005C552C">
        <w:rPr>
          <w:i/>
          <w:iCs/>
        </w:rPr>
        <w:t>Laravel</w:t>
      </w:r>
      <w:r w:rsidRPr="005C552C">
        <w:t xml:space="preserve">-у 11 са </w:t>
      </w:r>
      <w:r w:rsidRPr="005C552C">
        <w:rPr>
          <w:i/>
          <w:iCs/>
        </w:rPr>
        <w:t>PHP</w:t>
      </w:r>
      <w:r w:rsidRPr="005C552C">
        <w:t xml:space="preserve">-ом 8.2.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947" w:author="Nikola Mitic" w:date="2025-05-13T21:41:00Z" w16du:dateUtc="2025-05-13T19:41:00Z">
        <w:r w:rsidR="00C523EB">
          <w:t xml:space="preserve">су </w:t>
        </w:r>
      </w:ins>
      <w:r w:rsidRPr="005C552C">
        <w:t>пре самог почетка имплементације подешен</w:t>
      </w:r>
      <w:ins w:id="948" w:author="Nikola Mitic" w:date="2025-05-13T21:41:00Z" w16du:dateUtc="2025-05-13T19:41:00Z">
        <w:r w:rsidR="00C523EB">
          <w:t xml:space="preserve">и </w:t>
        </w:r>
        <w:r w:rsidR="00C523EB" w:rsidRPr="00C523EB">
          <w:rPr>
            <w:i/>
            <w:iCs/>
            <w:lang w:val="en-US"/>
            <w:rPrChange w:id="949"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950" w:author="Nikola Mitic" w:date="2025-05-13T21:41:00Z" w16du:dateUtc="2025-05-13T19:41:00Z">
        <w:r w:rsidR="00C523EB">
          <w:t xml:space="preserve">Део конфигурационог </w:t>
        </w:r>
      </w:ins>
      <w:ins w:id="951" w:author="Nikola Mitic" w:date="2025-05-13T21:42:00Z" w16du:dateUtc="2025-05-13T19:42:00Z">
        <w:r w:rsidR="00C523EB" w:rsidRPr="00C523EB">
          <w:rPr>
            <w:i/>
            <w:iCs/>
            <w:lang w:val="en-US"/>
            <w:rPrChange w:id="952" w:author="Nikola Mitic" w:date="2025-05-13T21:42:00Z" w16du:dateUtc="2025-05-13T19:42:00Z">
              <w:rPr>
                <w:lang w:val="en-US"/>
              </w:rPr>
            </w:rPrChange>
          </w:rPr>
          <w:t>Laravel</w:t>
        </w:r>
        <w:r w:rsidR="00C523EB">
          <w:rPr>
            <w:lang w:val="en-US"/>
          </w:rPr>
          <w:t xml:space="preserve"> </w:t>
        </w:r>
        <w:r w:rsidR="00C523EB">
          <w:t>документа</w:t>
        </w:r>
      </w:ins>
      <w:ins w:id="953"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954"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77777777" w:rsidR="00205E70" w:rsidRPr="005C552C" w:rsidRDefault="00205E70" w:rsidP="00205E70">
      <w:pPr>
        <w:ind w:firstLine="720"/>
      </w:pPr>
      <w:r w:rsidRPr="005C552C">
        <w:rPr>
          <w:i/>
          <w:iCs/>
        </w:rPr>
        <w:t>Laravel</w:t>
      </w:r>
      <w:r w:rsidRPr="005C552C">
        <w:t xml:space="preserve">-у је за потребе тестирања приликом развоја додат пакет </w:t>
      </w:r>
      <w:r w:rsidRPr="005C552C">
        <w:rPr>
          <w:i/>
          <w:iCs/>
        </w:rPr>
        <w:t>laravel/tinker</w:t>
      </w:r>
      <w:r w:rsidRPr="005C552C">
        <w:t>. Овај пакет се покреће у конзоли и омогућује тестирање 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tinker-а су тренутни тестни подаци и ништа се неће одразити на податке система.</w:t>
      </w:r>
    </w:p>
    <w:p w14:paraId="359D9904" w14:textId="670B522A"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 овог пакета како не би долазило до потенцијалног неразумевања у комуникацији између </w:t>
      </w:r>
      <w:r w:rsidRPr="005C552C">
        <w:rPr>
          <w:i/>
          <w:iCs/>
        </w:rPr>
        <w:t>backend</w:t>
      </w:r>
      <w:r w:rsidRPr="005C552C">
        <w:t xml:space="preserve">-а и </w:t>
      </w:r>
      <w:r w:rsidRPr="005C552C">
        <w:rPr>
          <w:i/>
          <w:iCs/>
        </w:rPr>
        <w:t>frontend</w:t>
      </w:r>
      <w:r w:rsidRPr="005C552C">
        <w:t xml:space="preserve">-а где би систем захтеве корисника препознавао као неауторизоване и конфигурациони </w:t>
      </w:r>
      <w:r w:rsidRPr="005C552C">
        <w:rPr>
          <w:i/>
          <w:iCs/>
        </w:rPr>
        <w:t>config/cors.php</w:t>
      </w:r>
      <w:r w:rsidRPr="005C552C">
        <w:t xml:space="preserve"> документ како систем не би захтеве клијента посматрао као потенцијалне нападе. </w:t>
      </w:r>
      <w:ins w:id="955" w:author="Nikola Mitic" w:date="2025-05-13T21:43:00Z" w16du:dateUtc="2025-05-13T19:43:00Z">
        <w:r w:rsidR="00C523EB">
          <w:t xml:space="preserve">На слили 22 је приказан део конфигурационог документа </w:t>
        </w:r>
        <w:r w:rsidR="00C523EB" w:rsidRPr="00C523EB">
          <w:rPr>
            <w:i/>
            <w:iCs/>
            <w:lang w:val="en-US"/>
            <w:rPrChange w:id="956" w:author="Nikola Mitic" w:date="2025-05-13T21:43:00Z" w16du:dateUtc="2025-05-13T19:43:00Z">
              <w:rPr>
                <w:lang w:val="en-US"/>
              </w:rPr>
            </w:rPrChange>
          </w:rPr>
          <w:t>cors</w:t>
        </w:r>
      </w:ins>
      <w:ins w:id="957" w:author="Nikola Mitic" w:date="2025-05-13T21:44:00Z" w16du:dateUtc="2025-05-13T19:44:00Z">
        <w:r w:rsidR="00C523EB">
          <w:t xml:space="preserve">, а на сликама 23 и 24 део конфигурације </w:t>
        </w:r>
        <w:r w:rsidR="00C523EB" w:rsidRPr="00C523EB">
          <w:rPr>
            <w:i/>
            <w:iCs/>
            <w:lang w:val="en-US"/>
            <w:rPrChange w:id="958" w:author="Nikola Mitic" w:date="2025-05-13T21:44:00Z" w16du:dateUtc="2025-05-13T19:44:00Z">
              <w:rPr>
                <w:lang w:val="en-US"/>
              </w:rPr>
            </w:rPrChange>
          </w:rPr>
          <w:t>sanctum</w:t>
        </w:r>
        <w:r w:rsidR="00C523EB">
          <w:t>-а</w:t>
        </w:r>
      </w:ins>
      <w:ins w:id="959"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960"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961" w:author="Nikola Mitic" w:date="2025-05-17T16:00:00Z" w16du:dateUtc="2025-05-17T14:00:00Z"/>
          <w:lang w:val="en-US"/>
          <w:rPrChange w:id="962" w:author="Nikola Mitic" w:date="2025-05-17T16:00:00Z" w16du:dateUtc="2025-05-17T14:00:00Z">
            <w:rPr>
              <w:del w:id="963" w:author="Nikola Mitic" w:date="2025-05-17T16:00:00Z" w16du:dateUtc="2025-05-17T14:00:00Z"/>
            </w:rPr>
          </w:rPrChange>
        </w:rPr>
      </w:pPr>
      <w:del w:id="964"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w:lastRenderedPageBreak/>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965"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966"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6F0B3D7E" w:rsidR="00C62816" w:rsidRPr="00C523EB" w:rsidRDefault="00C62816" w:rsidP="00C62816">
      <w:pPr>
        <w:ind w:firstLine="720"/>
      </w:pPr>
      <w:r>
        <w:t xml:space="preserve">За потребе чувања краткорочно потребних података у </w:t>
      </w:r>
      <w:r>
        <w:rPr>
          <w:lang w:val="en-US"/>
        </w:rPr>
        <w:t>Laravel</w:t>
      </w:r>
      <w:r>
        <w:t xml:space="preserve">-у </w:t>
      </w:r>
      <w:r w:rsidR="0017377C">
        <w:t xml:space="preserve">додат је </w:t>
      </w:r>
      <w:r w:rsidR="0017377C">
        <w:rPr>
          <w:lang w:val="en-US"/>
        </w:rPr>
        <w:t>Redi</w:t>
      </w:r>
      <w:r w:rsidR="009F6D39">
        <w:rPr>
          <w:lang w:val="en-US"/>
        </w:rPr>
        <w:t xml:space="preserve">s.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Pr>
          <w:lang w:val="en-US"/>
        </w:rPr>
        <w:t xml:space="preserve">Redis </w:t>
      </w:r>
      <w:r w:rsidR="009F6D39">
        <w:t xml:space="preserve">сервера искоришћен је пакет </w:t>
      </w:r>
      <w:r w:rsidR="009F6D39" w:rsidRPr="00C62816">
        <w:rPr>
          <w:i/>
          <w:iCs/>
          <w:lang w:val="en-US"/>
        </w:rPr>
        <w:t>predis/predis</w:t>
      </w:r>
      <w:r w:rsidR="009F6D39">
        <w:rPr>
          <w:i/>
          <w:iCs/>
        </w:rPr>
        <w:t xml:space="preserve"> </w:t>
      </w:r>
      <w:r w:rsidR="009F6D39">
        <w:t xml:space="preserve"> који представља </w:t>
      </w:r>
      <w:r w:rsidR="009F6D39">
        <w:rPr>
          <w:lang w:val="en-US"/>
        </w:rPr>
        <w:t xml:space="preserve">php </w:t>
      </w:r>
      <w:r w:rsidR="009F6D39">
        <w:t xml:space="preserve">библиотеку и лако се покреће са сваком </w:t>
      </w:r>
      <w:r w:rsidR="009F6D39">
        <w:rPr>
          <w:lang w:val="en-US"/>
        </w:rPr>
        <w:t xml:space="preserve">php </w:t>
      </w:r>
      <w:r w:rsidR="009F6D39">
        <w:t xml:space="preserve">апликацијом. Додатно, како је за обављање неких обрада података потребно сачекати одређени временски период додата је употреба </w:t>
      </w:r>
      <w:r w:rsidR="009F6D39">
        <w:rPr>
          <w:lang w:val="en-US"/>
        </w:rPr>
        <w:t>Laravel Job</w:t>
      </w:r>
      <w:r w:rsidR="009F6D39">
        <w:t xml:space="preserve">-ова чије се распоређивање за извршење такође врши коришћењем </w:t>
      </w:r>
      <w:r w:rsidR="009F6D39">
        <w:rPr>
          <w:lang w:val="en-US"/>
        </w:rPr>
        <w:t>Redis</w:t>
      </w:r>
      <w:r w:rsidR="009F6D39">
        <w:t xml:space="preserve">-а. За употребу </w:t>
      </w:r>
      <w:r w:rsidR="009F6D39">
        <w:rPr>
          <w:lang w:val="en-US"/>
        </w:rPr>
        <w:t>Redis</w:t>
      </w:r>
      <w:r w:rsidR="009F6D39">
        <w:t xml:space="preserve">-а било је потребно креирати конфигурацију </w:t>
      </w:r>
      <w:r>
        <w:t>у главном конфигурационом документу</w:t>
      </w:r>
      <w:ins w:id="967" w:author="Nikola Mitic" w:date="2025-05-13T21:44:00Z" w16du:dateUtc="2025-05-13T19:44:00Z">
        <w:r w:rsidR="00C523EB">
          <w:t>, део ове конфигурације приказан је на слиц</w:t>
        </w:r>
      </w:ins>
      <w:ins w:id="968" w:author="Nikola Mitic" w:date="2025-05-13T21:45:00Z" w16du:dateUtc="2025-05-13T19:45:00Z">
        <w:r w:rsidR="00C523EB">
          <w:t>и</w:t>
        </w:r>
      </w:ins>
      <w:ins w:id="969" w:author="Nikola Mitic" w:date="2025-05-13T21:44:00Z" w16du:dateUtc="2025-05-13T19:44:00Z">
        <w:r w:rsidR="00C523EB">
          <w:t xml:space="preserve"> 25</w:t>
        </w:r>
      </w:ins>
      <w:r>
        <w:t>.</w:t>
      </w:r>
      <w:ins w:id="970" w:author="Nikola Mitic" w:date="2025-05-13T21:45:00Z" w16du:dateUtc="2025-05-13T19:45:00Z">
        <w:r w:rsidR="00C523EB">
          <w:t xml:space="preserve"> На слици 26 је приказан један </w:t>
        </w:r>
      </w:ins>
      <w:ins w:id="971" w:author="Nikola Mitic" w:date="2025-05-13T21:46:00Z" w16du:dateUtc="2025-05-13T19:46:00Z">
        <w:r w:rsidR="00C523EB">
          <w:t xml:space="preserve">од </w:t>
        </w:r>
      </w:ins>
      <w:ins w:id="972" w:author="Nikola Mitic" w:date="2025-05-13T21:45:00Z" w16du:dateUtc="2025-05-13T19:45:00Z">
        <w:r w:rsidR="00C523EB">
          <w:t>начин</w:t>
        </w:r>
      </w:ins>
      <w:ins w:id="973" w:author="Nikola Mitic" w:date="2025-05-13T21:46:00Z" w16du:dateUtc="2025-05-13T19:46:00Z">
        <w:r w:rsidR="00C523EB">
          <w:t xml:space="preserve">а употребе </w:t>
        </w:r>
        <w:r w:rsidR="00C523EB" w:rsidRPr="00C523EB">
          <w:rPr>
            <w:i/>
            <w:iCs/>
            <w:lang w:val="en-US"/>
            <w:rPrChange w:id="974"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975"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w:lastRenderedPageBreak/>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976" w:author="Nikola Mitic" w:date="2025-05-17T16:01:00Z" w16du:dateUtc="2025-05-17T14:01:00Z"/>
                              </w:rPr>
                            </w:pPr>
                            <w:del w:id="977" w:author="Nikola Mitic" w:date="2025-05-17T16:01:00Z" w16du:dateUtc="2025-05-17T14:01:00Z">
                              <w:r w:rsidDel="009023D2">
                                <w:delText>...</w:delText>
                              </w:r>
                              <w:r w:rsidDel="009023D2">
                                <w:br/>
                              </w:r>
                            </w:del>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del w:id="978"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979" w:author="Nikola Mitic" w:date="2025-05-17T16:01:00Z" w16du:dateUtc="2025-05-17T14:01:00Z"/>
                        </w:rPr>
                      </w:pPr>
                      <w:del w:id="980" w:author="Nikola Mitic" w:date="2025-05-17T16:01:00Z" w16du:dateUtc="2025-05-17T14:01:00Z">
                        <w:r w:rsidDel="009023D2">
                          <w:delText>...</w:delText>
                        </w:r>
                        <w:r w:rsidDel="009023D2">
                          <w:br/>
                        </w:r>
                      </w:del>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del w:id="981"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982"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1AFA924A"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у </w:t>
      </w:r>
      <w:r w:rsidRPr="005C552C">
        <w:rPr>
          <w:i/>
          <w:iCs/>
        </w:rPr>
        <w:t>Laravel</w:t>
      </w:r>
      <w:r w:rsidRPr="005C552C">
        <w:t xml:space="preserve">-у је додат 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983"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984" w:author="Nikola Mitic" w:date="2025-05-17T16:00:00Z" w16du:dateUtc="2025-05-17T14:00:00Z"/>
        </w:rPr>
      </w:pPr>
      <w:ins w:id="985"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986"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987"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pPr>
        <w:rPr>
          <w:lang w:val="en-US"/>
          <w:rPrChange w:id="988" w:author="Nikola Mitic" w:date="2025-05-17T16:01:00Z" w16du:dateUtc="2025-05-17T14:01:00Z">
            <w:rPr>
              <w:rStyle w:val="Heading4Char"/>
              <w:i w:val="0"/>
              <w:iCs w:val="0"/>
            </w:rPr>
          </w:rPrChange>
        </w:rPr>
        <w:pPrChange w:id="989"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990"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991"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992" w:author="Nikola Mitic" w:date="2025-05-13T20:59:00Z" w16du:dateUtc="2025-05-13T18:59:00Z">
        <w:r w:rsidRPr="00C66AD1" w:rsidDel="00C66AD1">
          <w:rPr>
            <w:rPrChange w:id="993" w:author="Nikola Mitic" w:date="2025-05-13T20:59:00Z" w16du:dateUtc="2025-05-13T18:59:00Z">
              <w:rPr>
                <w:rStyle w:val="FootnoteReference"/>
              </w:rPr>
            </w:rPrChange>
          </w:rPr>
          <w:footnoteReference w:id="14"/>
        </w:r>
      </w:del>
      <w:r w:rsidRPr="005C552C">
        <w:t>обрасцу</w:t>
      </w:r>
      <w:ins w:id="998"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6B838151" w:rsidR="00205E70" w:rsidRPr="005C552C" w:rsidRDefault="00205E70" w:rsidP="00205E70">
      <w:pPr>
        <w:pStyle w:val="Heading3"/>
        <w:numPr>
          <w:ilvl w:val="2"/>
          <w:numId w:val="2"/>
        </w:numPr>
        <w:ind w:left="0" w:firstLine="0"/>
        <w:jc w:val="left"/>
      </w:pPr>
      <w:bookmarkStart w:id="999" w:name="_Toc198390770"/>
      <w:r w:rsidRPr="005C552C">
        <w:t>E</w:t>
      </w:r>
      <w:r w:rsidR="006D3628">
        <w:rPr>
          <w:lang w:val="en-US"/>
        </w:rPr>
        <w:t>loquent</w:t>
      </w:r>
      <w:r w:rsidRPr="005C552C">
        <w:t xml:space="preserve"> ORM</w:t>
      </w:r>
      <w:bookmarkEnd w:id="999"/>
    </w:p>
    <w:p w14:paraId="327CB23E" w14:textId="77777777" w:rsidR="00205E70" w:rsidRPr="005C552C" w:rsidRDefault="00205E70" w:rsidP="00205E70"/>
    <w:p w14:paraId="74CED2DB" w14:textId="32F58898" w:rsidR="00205E70" w:rsidRPr="00F64DEC" w:rsidRDefault="00205E70" w:rsidP="00205E70">
      <w:pPr>
        <w:ind w:firstLine="720"/>
        <w:rPr>
          <w:rPrChange w:id="1000"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1001"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w:lastRenderedPageBreak/>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1002"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1003" w:author="Nikola Mitic" w:date="2025-05-13T21:48:00Z" w16du:dateUtc="2025-05-13T19:48:00Z">
        <w:r w:rsidR="00F64DEC">
          <w:t xml:space="preserve"> </w:t>
        </w:r>
      </w:ins>
      <w:ins w:id="1004"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w:lastRenderedPageBreak/>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1005"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1006"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w:lastRenderedPageBreak/>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1007"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1008" w:name="_Toc198390771"/>
      <w:r w:rsidRPr="005C552C">
        <w:t>Имплементација клијентског дела</w:t>
      </w:r>
      <w:bookmarkEnd w:id="1008"/>
    </w:p>
    <w:p w14:paraId="6BD29F87" w14:textId="77777777" w:rsidR="00205E70" w:rsidRPr="005C552C" w:rsidRDefault="00205E70" w:rsidP="00205E70"/>
    <w:p w14:paraId="0A3EF9D4" w14:textId="71CE7205" w:rsidR="00205E70" w:rsidRPr="005C552C" w:rsidRDefault="00205E70" w:rsidP="00205E70">
      <w:pPr>
        <w:ind w:firstLine="720"/>
      </w:pPr>
      <w:r w:rsidRPr="005C552C">
        <w:t xml:space="preserve">Клијентски део апликације имплементиран је у </w:t>
      </w:r>
      <w:r w:rsidRPr="005C552C">
        <w:rPr>
          <w:i/>
          <w:iCs/>
        </w:rPr>
        <w:t>Angular</w:t>
      </w:r>
      <w:r w:rsidRPr="005C552C">
        <w:t xml:space="preserve">-у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1009"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1010"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77777777" w:rsidR="00205E70" w:rsidRPr="005C552C" w:rsidRDefault="00205E70" w:rsidP="00205E70">
      <w:pPr>
        <w:ind w:firstLine="720"/>
      </w:pPr>
      <w:r w:rsidRPr="00270276">
        <w:rPr>
          <w:i/>
          <w:iCs/>
        </w:rPr>
        <w:t>Angular</w:t>
      </w:r>
      <w:r w:rsidRPr="005C552C">
        <w:t xml:space="preserve">-у су за потребе израде прилагодљивог дизајна за приказ апликације на паметном телефону и таблету додати пакети </w:t>
      </w:r>
      <w:r w:rsidRPr="00270276">
        <w:rPr>
          <w:i/>
          <w:iCs/>
        </w:rPr>
        <w:t>@ng-bootstrap/ng-bootstrap</w:t>
      </w:r>
      <w:r w:rsidRPr="005C552C">
        <w:t xml:space="preserve"> и </w:t>
      </w:r>
      <w:r w:rsidRPr="00270276">
        <w:rPr>
          <w:i/>
          <w:iCs/>
        </w:rPr>
        <w:t>bootstrap</w:t>
      </w:r>
      <w:r w:rsidRPr="005C552C">
        <w:t xml:space="preserve">. Ови </w:t>
      </w:r>
      <w:r w:rsidRPr="005C552C">
        <w:lastRenderedPageBreak/>
        <w:t xml:space="preserve">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Pr="005C552C">
        <w:rPr>
          <w:i/>
          <w:iCs/>
        </w:rPr>
        <w:t>div</w:t>
      </w:r>
      <w:r w:rsidRPr="005C552C">
        <w:t xml:space="preserve"> елемента са класом </w:t>
      </w:r>
      <w:r w:rsidRPr="005C552C">
        <w:rPr>
          <w:i/>
          <w:iCs/>
        </w:rPr>
        <w:t>row</w:t>
      </w:r>
      <w:r w:rsidRPr="005C552C">
        <w:t xml:space="preserve"> који у себи има друге градивне елементе дефинисане класама </w:t>
      </w:r>
      <w:r w:rsidRPr="005C552C">
        <w:rPr>
          <w:i/>
          <w:iCs/>
        </w:rPr>
        <w:t>col-1</w:t>
      </w:r>
      <w:r w:rsidRPr="005C552C">
        <w:t xml:space="preserve">, </w:t>
      </w:r>
      <w:r w:rsidRPr="005C552C">
        <w:rPr>
          <w:i/>
          <w:iCs/>
        </w:rPr>
        <w:t>col-2</w:t>
      </w:r>
      <w:r w:rsidRPr="005C552C">
        <w:t xml:space="preserve">, па све до </w:t>
      </w:r>
      <w:r w:rsidRPr="005C552C">
        <w:rPr>
          <w:i/>
          <w:iCs/>
        </w:rPr>
        <w:t>col-12</w:t>
      </w:r>
      <w:r w:rsidRPr="005C552C">
        <w:t xml:space="preserve"> и </w:t>
      </w:r>
      <w:r w:rsidRPr="005C552C">
        <w:rPr>
          <w:i/>
          <w:iCs/>
        </w:rPr>
        <w:t>col-auto</w:t>
      </w:r>
      <w:r w:rsidRPr="005C552C">
        <w:t>. Овај принцип ради по систему да један ред може имати 12 јединица.</w:t>
      </w:r>
    </w:p>
    <w:p w14:paraId="3AA42DD9" w14:textId="4C703816" w:rsidR="00205E70" w:rsidRPr="00F64DEC" w:rsidRDefault="00205E70" w:rsidP="00205E70">
      <w:pPr>
        <w:ind w:firstLine="720"/>
      </w:pPr>
      <w:r w:rsidRPr="005C552C">
        <w:t xml:space="preserve">За потребе чувања и употребе података, коришћен је </w:t>
      </w:r>
      <w:r w:rsidRPr="005C552C">
        <w:rPr>
          <w:i/>
          <w:iCs/>
        </w:rPr>
        <w:t>Angular</w:t>
      </w:r>
      <w:r w:rsidRPr="005C552C">
        <w:t xml:space="preserve">-ов 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1011" w:author="Nikola Mitic" w:date="2025-05-13T21:50:00Z" w16du:dateUtc="2025-05-13T19:50:00Z">
        <w:r w:rsidR="00F64DEC">
          <w:t xml:space="preserve"> </w:t>
        </w:r>
        <w:r w:rsidR="00F64DEC" w:rsidRPr="00F64DEC">
          <w:rPr>
            <w:i/>
            <w:iCs/>
            <w:lang w:val="en-US"/>
            <w:rPrChange w:id="1012" w:author="Nikola Mitic" w:date="2025-05-13T21:50:00Z" w16du:dateUtc="2025-05-13T19:50:00Z">
              <w:rPr>
                <w:lang w:val="en-US"/>
              </w:rPr>
            </w:rPrChange>
          </w:rPr>
          <w:t>Store</w:t>
        </w:r>
        <w:r w:rsidR="00F64DEC">
          <w:rPr>
            <w:i/>
            <w:iCs/>
          </w:rPr>
          <w:t xml:space="preserve"> </w:t>
        </w:r>
        <w:r w:rsidR="00F64DEC">
          <w:t xml:space="preserve">овог система </w:t>
        </w:r>
      </w:ins>
      <w:ins w:id="1013"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1014"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CE6A78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 xml:space="preserve">-а, у </w:t>
      </w:r>
      <w:r w:rsidRPr="005C552C">
        <w:rPr>
          <w:i/>
          <w:iCs/>
        </w:rPr>
        <w:t>Angular</w:t>
      </w:r>
      <w:r w:rsidRPr="005C552C">
        <w:t>-у су додати и пакети l</w:t>
      </w:r>
      <w:r w:rsidRPr="005C552C">
        <w:rPr>
          <w:i/>
          <w:iCs/>
        </w:rPr>
        <w:t xml:space="preserve">aravel-echo </w:t>
      </w:r>
      <w:r w:rsidRPr="005C552C">
        <w:t>и</w:t>
      </w:r>
      <w:r w:rsidRPr="005C552C">
        <w:rPr>
          <w:i/>
          <w:iCs/>
        </w:rPr>
        <w:t xml:space="preserve">  pusher-js</w:t>
      </w:r>
      <w:r w:rsidRPr="005C552C">
        <w:t xml:space="preserve">. </w:t>
      </w:r>
      <w:ins w:id="1015" w:author="Nikola Mitic" w:date="2025-05-13T21:52:00Z" w16du:dateUtc="2025-05-13T19:52:00Z">
        <w:r w:rsidR="00F64DEC">
          <w:t xml:space="preserve">Имплементација </w:t>
        </w:r>
        <w:r w:rsidR="00F64DEC" w:rsidRPr="00F64DEC">
          <w:rPr>
            <w:i/>
            <w:iCs/>
            <w:lang w:val="en-US"/>
            <w:rPrChange w:id="1016"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1017"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1018"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1019"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1020" w:name="_Toc198390772"/>
      <w:r w:rsidRPr="005C552C">
        <w:t>Приказ мапе</w:t>
      </w:r>
      <w:bookmarkEnd w:id="1020"/>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1021"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1022" w:author="Nikola Mitic" w:date="2025-05-13T21:53:00Z" w16du:dateUtc="2025-05-13T19:53:00Z">
        <w:r w:rsidR="00D32DA5">
          <w:t>37</w:t>
        </w:r>
      </w:ins>
      <w:del w:id="1023"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1024" w:author="Nikola Mitic" w:date="2025-05-13T21:53:00Z" w16du:dateUtc="2025-05-13T19:53:00Z">
        <w:r w:rsidR="00D32DA5">
          <w:t>38</w:t>
        </w:r>
      </w:ins>
      <w:del w:id="1025"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1026" w:author="Nikola Mitic" w:date="2025-05-13T21:53:00Z" w16du:dateUtc="2025-05-13T19:53:00Z">
        <w:r w:rsidRPr="005C552C" w:rsidDel="00D32DA5">
          <w:delText>12</w:delText>
        </w:r>
      </w:del>
      <w:ins w:id="1027"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1028"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1029"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030"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031"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032"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033"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034"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035"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036"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037"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1038" w:author="Nikola Mitic" w:date="2025-05-17T16:02:00Z" w16du:dateUtc="2025-05-17T14:02:00Z"/>
        </w:rPr>
      </w:pPr>
      <w:ins w:id="1039" w:author="Nikola Mitic" w:date="2025-05-13T21:54:00Z" w16du:dateUtc="2025-05-13T19:54:00Z">
        <w:r>
          <w:lastRenderedPageBreak/>
          <w:t xml:space="preserve">Слика 40 – </w:t>
        </w:r>
      </w:ins>
      <w:r w:rsidR="00205E70" w:rsidRPr="005C552C">
        <w:t>Пример имплементације приказа мапе</w:t>
      </w:r>
    </w:p>
    <w:p w14:paraId="3D8CEADF" w14:textId="7CDEA2B3" w:rsidR="00205E70" w:rsidRPr="005417EE" w:rsidRDefault="001F026A">
      <w:pPr>
        <w:pStyle w:val="Heading4"/>
        <w:jc w:val="center"/>
        <w:rPr>
          <w:lang w:val="en-US"/>
        </w:rPr>
        <w:pPrChange w:id="1040"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7EF31BD3" w:rsidR="00205E70" w:rsidRPr="005C552C" w:rsidRDefault="00D32DA5" w:rsidP="00205E70">
      <w:pPr>
        <w:pStyle w:val="Heading4"/>
        <w:jc w:val="center"/>
      </w:pPr>
      <w:ins w:id="1041" w:author="Nikola Mitic" w:date="2025-05-13T21:55:00Z" w16du:dateUtc="2025-05-13T19:55:00Z">
        <w:r>
          <w:t xml:space="preserve">Слика 41 – </w:t>
        </w:r>
      </w:ins>
      <w:r w:rsidR="00205E70" w:rsidRPr="005C552C">
        <w:t>Пример употребе google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1042" w:name="_Toc198390773"/>
      <w:r>
        <w:rPr>
          <w:rFonts w:cs="Times New Roman"/>
        </w:rPr>
        <w:t>РАД</w:t>
      </w:r>
      <w:r w:rsidR="005E6281" w:rsidRPr="005C552C">
        <w:rPr>
          <w:rFonts w:cs="Times New Roman"/>
        </w:rPr>
        <w:t xml:space="preserve"> АПЛИКАЦИЈЕ</w:t>
      </w:r>
      <w:bookmarkEnd w:id="1042"/>
    </w:p>
    <w:p w14:paraId="1E0B0957" w14:textId="71CF9664" w:rsidR="005966AB" w:rsidRDefault="00574158" w:rsidP="00574158">
      <w:pPr>
        <w:tabs>
          <w:tab w:val="left" w:pos="1510"/>
        </w:tabs>
        <w:rPr>
          <w:lang w:val="en-US"/>
        </w:rPr>
      </w:pPr>
      <w:r>
        <w:tab/>
      </w:r>
    </w:p>
    <w:p w14:paraId="1ED9B9EC" w14:textId="46C3A570"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„ЕлФак такси“, која је осмишљена са идејом унапређења и олакшања скоро 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1043" w:name="_Toc198390774"/>
      <w:r>
        <w:t>Опис апликације</w:t>
      </w:r>
      <w:bookmarkEnd w:id="1043"/>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4BC0E962"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Иако је фокус употребе система базиран на идеји да сами паметни телефони поседују GPS, те им се на тај начин може одредити почетна адреса вожње,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GPS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1044" w:name="_Toc198390775"/>
      <w:r w:rsidRPr="005C552C">
        <w:rPr>
          <w:rFonts w:cs="Times New Roman"/>
        </w:rPr>
        <w:t>П</w:t>
      </w:r>
      <w:r w:rsidR="00CE50F7" w:rsidRPr="005C552C">
        <w:rPr>
          <w:rFonts w:cs="Times New Roman"/>
        </w:rPr>
        <w:t>рофил корисника апликације</w:t>
      </w:r>
      <w:bookmarkEnd w:id="1044"/>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6489979"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Свака особа која има приступ интернету и потребу да се брзо транспортује до другог дела град</w:t>
      </w:r>
      <w:r w:rsidRPr="005C552C">
        <w:rPr>
          <w:rFonts w:cs="Times New Roman"/>
          <w:szCs w:val="24"/>
        </w:rPr>
        <w:t>а</w:t>
      </w:r>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1045" w:name="_Toc198390776"/>
      <w:r w:rsidRPr="005C552C">
        <w:rPr>
          <w:rFonts w:cs="Times New Roman"/>
        </w:rPr>
        <w:t>С</w:t>
      </w:r>
      <w:r w:rsidR="00CE50F7" w:rsidRPr="005C552C">
        <w:rPr>
          <w:rFonts w:cs="Times New Roman"/>
        </w:rPr>
        <w:t>лучајеви коришћења</w:t>
      </w:r>
      <w:bookmarkEnd w:id="1045"/>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1046" w:author="Nikola Mitic" w:date="2025-05-13T21:57:00Z" w16du:dateUtc="2025-05-13T19:57:00Z">
        <w:r w:rsidR="006E2572">
          <w:rPr>
            <w:rFonts w:cs="Times New Roman"/>
            <w:szCs w:val="24"/>
          </w:rPr>
          <w:t>, изглед ове странице је приказан на слици</w:t>
        </w:r>
      </w:ins>
      <w:ins w:id="1047"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1048"/>
      <w:r w:rsidRPr="005C552C">
        <w:rPr>
          <w:rFonts w:cs="Times New Roman"/>
          <w:szCs w:val="24"/>
        </w:rPr>
        <w:t xml:space="preserve">Слика </w:t>
      </w:r>
      <w:del w:id="1049" w:author="Nikola Mitic" w:date="2025-05-13T21:56:00Z" w16du:dateUtc="2025-05-13T19:56:00Z">
        <w:r w:rsidRPr="005C552C" w:rsidDel="006E2572">
          <w:rPr>
            <w:rFonts w:cs="Times New Roman"/>
            <w:szCs w:val="24"/>
          </w:rPr>
          <w:delText>13</w:delText>
        </w:r>
      </w:del>
      <w:ins w:id="1050"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1048"/>
      <w:r w:rsidR="00F8449E">
        <w:rPr>
          <w:rStyle w:val="CommentReference"/>
          <w:rFonts w:eastAsiaTheme="minorHAnsi" w:cstheme="minorBidi"/>
          <w:i w:val="0"/>
          <w:iCs w:val="0"/>
          <w:color w:val="auto"/>
        </w:rPr>
        <w:commentReference w:id="1048"/>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1051"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r w:rsidR="00574158">
        <w:rPr>
          <w:rFonts w:cs="Times New Roman"/>
          <w:szCs w:val="24"/>
          <w:lang w:val="en-US"/>
        </w:rPr>
        <w:t>egistruj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dashboard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1052" w:author="Nikola Mitic" w:date="2025-05-13T21:58:00Z" w16du:dateUtc="2025-05-13T19:58:00Z">
        <w:r w:rsidDel="006E2572">
          <w:rPr>
            <w:rFonts w:cs="Times New Roman"/>
            <w:szCs w:val="24"/>
          </w:rPr>
          <w:delText>1</w:delText>
        </w:r>
      </w:del>
      <w:r>
        <w:rPr>
          <w:rFonts w:cs="Times New Roman"/>
          <w:szCs w:val="24"/>
        </w:rPr>
        <w:t>4</w:t>
      </w:r>
      <w:ins w:id="1053"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1054" w:author="Nikola Mitic" w:date="2025-05-13T21:58:00Z" w16du:dateUtc="2025-05-13T19:58:00Z">
        <w:r w:rsidR="006E2572">
          <w:rPr>
            <w:rFonts w:cs="Times New Roman"/>
            <w:szCs w:val="24"/>
          </w:rPr>
          <w:t>, изглед ове страни</w:t>
        </w:r>
      </w:ins>
      <w:ins w:id="1055" w:author="Nikola Mitic" w:date="2025-05-13T22:02:00Z" w16du:dateUtc="2025-05-13T20:02:00Z">
        <w:r w:rsidR="00A5486A">
          <w:rPr>
            <w:rFonts w:cs="Times New Roman"/>
            <w:szCs w:val="24"/>
          </w:rPr>
          <w:t>ц</w:t>
        </w:r>
      </w:ins>
      <w:ins w:id="1056"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dashboard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1057" w:author="Nikola Mitic" w:date="2025-05-13T21:58:00Z" w16du:dateUtc="2025-05-13T19:58:00Z">
        <w:r w:rsidR="006E2572">
          <w:rPr>
            <w:rFonts w:cs="Times New Roman"/>
            <w:szCs w:val="24"/>
          </w:rPr>
          <w:t>44</w:t>
        </w:r>
      </w:ins>
      <w:del w:id="1058"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1059" w:author="Nikola Mitic" w:date="2025-05-13T21:58:00Z" w16du:dateUtc="2025-05-13T19:58:00Z">
        <w:r w:rsidR="006E2572">
          <w:rPr>
            <w:rFonts w:cs="Times New Roman"/>
            <w:szCs w:val="24"/>
          </w:rPr>
          <w:t>, изглед ове страни</w:t>
        </w:r>
      </w:ins>
      <w:ins w:id="1060" w:author="Nikola Mitic" w:date="2025-05-13T22:02:00Z" w16du:dateUtc="2025-05-13T20:02:00Z">
        <w:r w:rsidR="00A5486A">
          <w:rPr>
            <w:rFonts w:cs="Times New Roman"/>
            <w:szCs w:val="24"/>
          </w:rPr>
          <w:t>ц</w:t>
        </w:r>
      </w:ins>
      <w:ins w:id="1061"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1062" w:author="Nikola Mitic" w:date="2025-05-13T21:59:00Z" w16du:dateUtc="2025-05-13T19:59:00Z">
        <w:r w:rsidR="006E2572">
          <w:t>45</w:t>
        </w:r>
      </w:ins>
      <w:del w:id="1063"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1064"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1065" w:author="Nikola Mitic" w:date="2025-05-13T22:00:00Z" w16du:dateUtc="2025-05-13T20:00:00Z">
        <w:r w:rsidR="006E2572">
          <w:t>46</w:t>
        </w:r>
      </w:ins>
      <w:del w:id="1066"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067"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068" w:author="Nikola Mitic" w:date="2025-05-13T22:00:00Z" w16du:dateUtc="2025-05-13T20:00:00Z">
        <w:r w:rsidR="006E2572">
          <w:rPr>
            <w:rFonts w:cs="Times New Roman"/>
            <w:szCs w:val="24"/>
          </w:rPr>
          <w:t>47</w:t>
        </w:r>
      </w:ins>
      <w:del w:id="1069"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070" w:author="Nikola Mitic" w:date="2025-05-13T22:00:00Z" w16du:dateUtc="2025-05-13T20:00:00Z">
        <w:r w:rsidR="0002582B">
          <w:rPr>
            <w:rFonts w:cs="Times New Roman"/>
            <w:szCs w:val="24"/>
          </w:rPr>
          <w:t xml:space="preserve">, </w:t>
        </w:r>
      </w:ins>
      <w:ins w:id="1071" w:author="Nikola Mitic" w:date="2025-05-13T22:01:00Z" w16du:dateUtc="2025-05-13T20:01:00Z">
        <w:r w:rsidR="0002582B">
          <w:rPr>
            <w:rFonts w:cs="Times New Roman"/>
            <w:szCs w:val="24"/>
          </w:rPr>
          <w:t>изглед</w:t>
        </w:r>
      </w:ins>
      <w:ins w:id="1072" w:author="Nikola Mitic" w:date="2025-05-13T22:00:00Z" w16du:dateUtc="2025-05-13T20:00:00Z">
        <w:r w:rsidR="0002582B">
          <w:rPr>
            <w:rFonts w:cs="Times New Roman"/>
            <w:szCs w:val="24"/>
          </w:rPr>
          <w:t xml:space="preserve"> </w:t>
        </w:r>
      </w:ins>
      <w:ins w:id="1073"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074" w:author="Nikola Mitic" w:date="2025-05-13T22:00:00Z" w16du:dateUtc="2025-05-13T20:00:00Z">
        <w:r w:rsidR="0002582B">
          <w:rPr>
            <w:rFonts w:cs="Times New Roman"/>
            <w:szCs w:val="24"/>
          </w:rPr>
          <w:t>48</w:t>
        </w:r>
      </w:ins>
      <w:del w:id="1075"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076"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077" w:author="Nikola Mitic" w:date="2025-05-13T22:01:00Z" w16du:dateUtc="2025-05-13T20:01:00Z">
        <w:r w:rsidR="00D143D7">
          <w:t>49</w:t>
        </w:r>
      </w:ins>
      <w:del w:id="1078"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079" w:author="Nikola Mitic" w:date="2025-05-13T22:03:00Z" w16du:dateUtc="2025-05-13T20:03:00Z">
        <w:r w:rsidR="00A5486A">
          <w:rPr>
            <w:rFonts w:cs="Times New Roman"/>
            <w:szCs w:val="24"/>
          </w:rPr>
          <w:t>. Промене које се дешавају на страници му</w:t>
        </w:r>
      </w:ins>
      <w:ins w:id="1080"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081" w:author="Nikola Mitic" w:date="2025-05-13T22:02:00Z" w16du:dateUtc="2025-05-13T20:02:00Z">
        <w:r w:rsidDel="00A5486A">
          <w:rPr>
            <w:rFonts w:cs="Times New Roman"/>
            <w:szCs w:val="24"/>
          </w:rPr>
          <w:delText>21</w:delText>
        </w:r>
      </w:del>
      <w:ins w:id="1082" w:author="Nikola Mitic" w:date="2025-05-13T22:02:00Z" w16du:dateUtc="2025-05-13T20:02:00Z">
        <w:r w:rsidR="00A5486A">
          <w:rPr>
            <w:rFonts w:cs="Times New Roman"/>
            <w:szCs w:val="24"/>
          </w:rPr>
          <w:t>5</w:t>
        </w:r>
      </w:ins>
      <w:ins w:id="1083"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084"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085" w:author="Nikola Mitic" w:date="2025-05-13T22:04:00Z" w16du:dateUtc="2025-05-13T20:04:00Z">
        <w:r w:rsidDel="00A5486A">
          <w:rPr>
            <w:rFonts w:cs="Times New Roman"/>
            <w:szCs w:val="24"/>
          </w:rPr>
          <w:delText>22</w:delText>
        </w:r>
      </w:del>
      <w:ins w:id="1086"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087" w:author="Nikola Mitic" w:date="2025-05-13T22:04:00Z" w16du:dateUtc="2025-05-13T20:04:00Z">
        <w:r w:rsidR="00A5486A">
          <w:rPr>
            <w:rFonts w:cs="Times New Roman"/>
            <w:szCs w:val="24"/>
          </w:rPr>
          <w:t xml:space="preserve">. Муштерија у том тренутку добија </w:t>
        </w:r>
      </w:ins>
      <w:ins w:id="1088"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089" w:author="Nikola Mitic" w:date="2025-05-13T22:04:00Z" w16du:dateUtc="2025-05-13T20:04:00Z">
        <w:r w:rsidDel="00A5486A">
          <w:rPr>
            <w:rFonts w:cs="Times New Roman"/>
            <w:szCs w:val="24"/>
          </w:rPr>
          <w:delText>23</w:delText>
        </w:r>
      </w:del>
      <w:ins w:id="1090"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091"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092" w:author="Nikola Mitic" w:date="2025-05-13T22:05:00Z" w16du:dateUtc="2025-05-13T20:05:00Z">
        <w:r w:rsidR="00A5486A">
          <w:rPr>
            <w:rFonts w:cs="Times New Roman"/>
            <w:szCs w:val="24"/>
          </w:rPr>
          <w:t>53</w:t>
        </w:r>
      </w:ins>
      <w:del w:id="1093"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094"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095" w:author="Nikola Mitic" w:date="2025-05-13T22:05:00Z" w16du:dateUtc="2025-05-13T20:05:00Z">
        <w:r w:rsidR="00A5486A">
          <w:rPr>
            <w:rFonts w:cs="Times New Roman"/>
            <w:szCs w:val="24"/>
          </w:rPr>
          <w:t>54</w:t>
        </w:r>
      </w:ins>
      <w:del w:id="1096"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097" w:author="Nikola Mitic" w:date="2025-05-17T16:07:00Z" w16du:dateUtc="2025-05-17T14:07:00Z"/>
          <w:szCs w:val="24"/>
          <w:lang w:val="en-US"/>
        </w:rPr>
      </w:pPr>
      <w:ins w:id="1098"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099"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100"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101" w:author="Nikola Mitic" w:date="2025-05-17T16:08:00Z" w16du:dateUtc="2025-05-17T14:08:00Z"/>
          <w:rFonts w:cs="Times New Roman"/>
          <w:szCs w:val="24"/>
          <w:rPrChange w:id="1102" w:author="Nikola Mitic" w:date="2025-05-17T16:08:00Z" w16du:dateUtc="2025-05-17T14:08:00Z">
            <w:rPr>
              <w:ins w:id="1103"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pPr>
        <w:ind w:left="1080"/>
        <w:jc w:val="center"/>
        <w:rPr>
          <w:ins w:id="1104" w:author="Nikola Mitic" w:date="2025-05-17T16:08:00Z" w16du:dateUtc="2025-05-17T14:08:00Z"/>
          <w:rFonts w:cs="Times New Roman"/>
          <w:szCs w:val="24"/>
        </w:rPr>
        <w:pPrChange w:id="1105" w:author="Nikola Mitic" w:date="2025-05-17T16:10:00Z" w16du:dateUtc="2025-05-17T14:10:00Z">
          <w:pPr>
            <w:pStyle w:val="ListParagraph"/>
            <w:numPr>
              <w:numId w:val="6"/>
            </w:numPr>
            <w:ind w:left="1440" w:hanging="360"/>
            <w:jc w:val="center"/>
          </w:pPr>
        </w:pPrChange>
      </w:pPr>
      <w:ins w:id="1106"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pPr>
        <w:pStyle w:val="Heading4"/>
        <w:ind w:left="1440"/>
        <w:jc w:val="center"/>
        <w:rPr>
          <w:ins w:id="1107" w:author="Nikola Mitic" w:date="2025-05-17T16:08:00Z" w16du:dateUtc="2025-05-17T14:08:00Z"/>
          <w:rFonts w:cs="Times New Roman"/>
          <w:szCs w:val="24"/>
        </w:rPr>
        <w:pPrChange w:id="1108" w:author="Nikola Mitic" w:date="2025-05-17T16:10:00Z" w16du:dateUtc="2025-05-17T14:10:00Z">
          <w:pPr>
            <w:pStyle w:val="Heading4"/>
            <w:numPr>
              <w:numId w:val="6"/>
            </w:numPr>
            <w:ind w:left="1440" w:hanging="360"/>
            <w:jc w:val="center"/>
          </w:pPr>
        </w:pPrChange>
      </w:pPr>
      <w:ins w:id="1109"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pPr>
        <w:rPr>
          <w:ins w:id="1110" w:author="Nikola Mitic" w:date="2025-05-17T16:08:00Z" w16du:dateUtc="2025-05-17T14:08:00Z"/>
          <w:rFonts w:cs="Times New Roman"/>
          <w:szCs w:val="24"/>
          <w:lang w:val="en-US"/>
        </w:rPr>
        <w:pPrChange w:id="1111"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112"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pPr>
        <w:rPr>
          <w:del w:id="1113" w:author="Nikola Mitic" w:date="2025-05-17T16:08:00Z" w16du:dateUtc="2025-05-17T14:08:00Z"/>
          <w:rFonts w:cs="Times New Roman"/>
          <w:szCs w:val="24"/>
        </w:rPr>
        <w:pPrChange w:id="1114" w:author="Nikola Mitic" w:date="2025-05-17T16:08:00Z" w16du:dateUtc="2025-05-17T14:08:00Z">
          <w:pPr>
            <w:pStyle w:val="ListParagraph"/>
            <w:ind w:left="0"/>
            <w:jc w:val="center"/>
          </w:pPr>
        </w:pPrChange>
      </w:pPr>
      <w:del w:id="1115"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pPr>
        <w:rPr>
          <w:del w:id="1116" w:author="Nikola Mitic" w:date="2025-05-17T16:08:00Z" w16du:dateUtc="2025-05-17T14:08:00Z"/>
        </w:rPr>
        <w:pPrChange w:id="1117" w:author="Nikola Mitic" w:date="2025-05-17T16:08:00Z" w16du:dateUtc="2025-05-17T14:08:00Z">
          <w:pPr>
            <w:pStyle w:val="Heading4"/>
            <w:jc w:val="center"/>
          </w:pPr>
        </w:pPrChange>
      </w:pPr>
      <w:del w:id="1118" w:author="Nikola Mitic" w:date="2025-05-17T16:08:00Z" w16du:dateUtc="2025-05-17T14:08:00Z">
        <w:r w:rsidRPr="00ED38CD" w:rsidDel="00E351DD">
          <w:delText xml:space="preserve">Слика </w:delText>
        </w:r>
      </w:del>
      <w:del w:id="1119" w:author="Nikola Mitic" w:date="2025-05-13T22:06:00Z" w16du:dateUtc="2025-05-13T20:06:00Z">
        <w:r w:rsidR="00FF4148" w:rsidDel="00A5486A">
          <w:delText>2</w:delText>
        </w:r>
        <w:r w:rsidR="00322596" w:rsidDel="00A5486A">
          <w:delText>6</w:delText>
        </w:r>
      </w:del>
      <w:del w:id="1120"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pPr>
        <w:rPr>
          <w:del w:id="1121" w:author="Nikola Mitic" w:date="2025-05-17T16:09:00Z" w16du:dateUtc="2025-05-17T14:09:00Z"/>
        </w:rPr>
        <w:pPrChange w:id="1122" w:author="Nikola Mitic" w:date="2025-05-17T16:08:00Z" w16du:dateUtc="2025-05-17T14:08:00Z">
          <w:pPr>
            <w:pStyle w:val="ListParagraph"/>
            <w:numPr>
              <w:ilvl w:val="1"/>
              <w:numId w:val="31"/>
            </w:numPr>
            <w:spacing w:line="259" w:lineRule="auto"/>
            <w:ind w:left="2154" w:hanging="357"/>
            <w:jc w:val="left"/>
          </w:pPr>
        </w:pPrChange>
      </w:pPr>
      <w:del w:id="1123" w:author="Nikola Mitic" w:date="2025-05-17T16:08:00Z" w16du:dateUtc="2025-05-17T14:08:00Z">
        <w:r w:rsidRPr="006F5893" w:rsidDel="00E351DD">
          <w:br w:type="page"/>
        </w:r>
      </w:del>
      <w:del w:id="1124" w:author="Nikola Mitic" w:date="2025-05-17T16:09:00Z" w16du:dateUtc="2025-05-17T14:09:00Z">
        <w:r w:rsidR="009F2E14" w:rsidRPr="006F5893" w:rsidDel="00E351DD">
          <w:lastRenderedPageBreak/>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pPr>
        <w:jc w:val="center"/>
        <w:rPr>
          <w:rFonts w:cs="Times New Roman"/>
          <w:szCs w:val="24"/>
        </w:rPr>
        <w:pPrChange w:id="1125"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126" w:author="Nikola Mitic" w:date="2025-05-13T22:06:00Z" w16du:dateUtc="2025-05-13T20:06:00Z">
        <w:r w:rsidR="00A5486A">
          <w:rPr>
            <w:rFonts w:cs="Times New Roman"/>
            <w:szCs w:val="24"/>
          </w:rPr>
          <w:t>56</w:t>
        </w:r>
      </w:ins>
      <w:del w:id="1127"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128"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129" w:author="Nikola Mitic" w:date="2025-05-13T22:07:00Z" w16du:dateUtc="2025-05-13T20:07:00Z">
        <w:r w:rsidR="00640681">
          <w:rPr>
            <w:rFonts w:cs="Times New Roman"/>
            <w:szCs w:val="24"/>
          </w:rPr>
          <w:t>57</w:t>
        </w:r>
      </w:ins>
      <w:del w:id="1130"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131"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lastRenderedPageBreak/>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132" w:author="Nikola Mitic" w:date="2025-05-13T22:07:00Z" w16du:dateUtc="2025-05-13T20:07:00Z">
        <w:r w:rsidR="00640681">
          <w:t>58</w:t>
        </w:r>
      </w:ins>
      <w:del w:id="1133"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134" w:name="_Toc198390777"/>
      <w:r w:rsidRPr="005C552C">
        <w:rPr>
          <w:rFonts w:cs="Times New Roman"/>
        </w:rPr>
        <w:lastRenderedPageBreak/>
        <w:t>ЗАКЉУЧАК</w:t>
      </w:r>
      <w:bookmarkEnd w:id="1134"/>
    </w:p>
    <w:p w14:paraId="28C32C1B" w14:textId="77777777" w:rsidR="002C4D64" w:rsidRPr="005C552C" w:rsidRDefault="002C4D64" w:rsidP="002C4D64">
      <w:pPr>
        <w:ind w:firstLine="720"/>
        <w:rPr>
          <w:rFonts w:cs="Times New Roman"/>
        </w:rPr>
      </w:pPr>
    </w:p>
    <w:p w14:paraId="71A1354A" w14:textId="575A2E0A" w:rsidR="002C4D64" w:rsidRDefault="00B31521" w:rsidP="002C4D64">
      <w:pPr>
        <w:ind w:firstLine="720"/>
        <w:rPr>
          <w:ins w:id="1135" w:author="Nikola Mitic" w:date="2025-05-17T16:25:00Z" w16du:dateUtc="2025-05-17T14:25:00Z"/>
          <w:rFonts w:cs="Times New Roman"/>
          <w:szCs w:val="24"/>
        </w:rPr>
      </w:pPr>
      <w:ins w:id="1136" w:author="Nikola Mitic" w:date="2025-05-17T16:23:00Z" w16du:dateUtc="2025-05-17T14:23:00Z">
        <w:r>
          <w:rPr>
            <w:rFonts w:cs="Times New Roman"/>
            <w:szCs w:val="24"/>
          </w:rPr>
          <w:t>Теоријским делом</w:t>
        </w:r>
      </w:ins>
      <w:ins w:id="1137" w:author="Nikola Mitic" w:date="2025-05-17T16:21:00Z" w16du:dateUtc="2025-05-17T14:21:00Z">
        <w:r>
          <w:rPr>
            <w:rFonts w:cs="Times New Roman"/>
            <w:szCs w:val="24"/>
          </w:rPr>
          <w:t xml:space="preserve"> рад</w:t>
        </w:r>
      </w:ins>
      <w:ins w:id="1138" w:author="Nikola Mitic" w:date="2025-05-17T16:23:00Z" w16du:dateUtc="2025-05-17T14:23:00Z">
        <w:r>
          <w:rPr>
            <w:rFonts w:cs="Times New Roman"/>
            <w:szCs w:val="24"/>
          </w:rPr>
          <w:t>а</w:t>
        </w:r>
      </w:ins>
      <w:ins w:id="1139" w:author="Nikola Mitic" w:date="2025-05-17T16:21:00Z" w16du:dateUtc="2025-05-17T14:21:00Z">
        <w:r>
          <w:rPr>
            <w:rFonts w:cs="Times New Roman"/>
            <w:szCs w:val="24"/>
          </w:rPr>
          <w:t xml:space="preserve"> извршено је </w:t>
        </w:r>
      </w:ins>
      <w:del w:id="1140" w:author="Nikola Mitic" w:date="2025-05-17T16:20:00Z" w16du:dateUtc="2025-05-17T14:20:00Z">
        <w:r w:rsidR="002C4D64" w:rsidRPr="005C552C" w:rsidDel="00B31521">
          <w:rPr>
            <w:rFonts w:cs="Times New Roman"/>
            <w:szCs w:val="24"/>
          </w:rPr>
          <w:delText>И</w:delText>
        </w:r>
      </w:del>
      <w:ins w:id="1141" w:author="Nikola Mitic" w:date="2025-05-17T16:21:00Z" w16du:dateUtc="2025-05-17T14:21:00Z">
        <w:r>
          <w:rPr>
            <w:rFonts w:cs="Times New Roman"/>
            <w:szCs w:val="24"/>
          </w:rPr>
          <w:t>и</w:t>
        </w:r>
      </w:ins>
      <w:r w:rsidR="002C4D64" w:rsidRPr="005C552C">
        <w:rPr>
          <w:rFonts w:cs="Times New Roman"/>
          <w:szCs w:val="24"/>
        </w:rPr>
        <w:t>страживањ</w:t>
      </w:r>
      <w:ins w:id="1142" w:author="Nikola Mitic" w:date="2025-05-17T16:21:00Z" w16du:dateUtc="2025-05-17T14:21:00Z">
        <w:r>
          <w:rPr>
            <w:rFonts w:cs="Times New Roman"/>
            <w:szCs w:val="24"/>
          </w:rPr>
          <w:t>е</w:t>
        </w:r>
      </w:ins>
      <w:del w:id="1143"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144" w:author="Nikola Mitic" w:date="2025-05-17T16:21:00Z" w16du:dateUtc="2025-05-17T14:21:00Z">
        <w:r>
          <w:rPr>
            <w:rFonts w:cs="Times New Roman"/>
            <w:szCs w:val="24"/>
          </w:rPr>
          <w:t>,</w:t>
        </w:r>
        <w:r>
          <w:rPr>
            <w:rFonts w:cs="Times New Roman"/>
            <w:szCs w:val="24"/>
            <w:lang w:val="en-US"/>
          </w:rPr>
          <w:t xml:space="preserve"> </w:t>
        </w:r>
        <w:r>
          <w:rPr>
            <w:rFonts w:cs="Times New Roman"/>
            <w:i/>
            <w:iCs/>
            <w:szCs w:val="24"/>
            <w:lang w:val="en-US"/>
          </w:rPr>
          <w:t>Laravel</w:t>
        </w:r>
        <w:r>
          <w:rPr>
            <w:rFonts w:cs="Times New Roman"/>
            <w:szCs w:val="24"/>
          </w:rPr>
          <w:t xml:space="preserve"> радног окружења и његовог </w:t>
        </w:r>
        <w:r>
          <w:rPr>
            <w:rFonts w:cs="Times New Roman"/>
            <w:i/>
            <w:iCs/>
            <w:szCs w:val="24"/>
            <w:lang w:val="en-US"/>
          </w:rPr>
          <w:t>Eloquent ORM</w:t>
        </w:r>
        <w:r>
          <w:rPr>
            <w:rFonts w:cs="Times New Roman"/>
            <w:szCs w:val="24"/>
          </w:rPr>
          <w:t>-а</w:t>
        </w:r>
      </w:ins>
      <w:del w:id="1145"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146" w:author="Nikola Mitic" w:date="2025-05-17T16:22:00Z" w16du:dateUtc="2025-05-17T14:22:00Z">
        <w:r>
          <w:rPr>
            <w:rFonts w:cs="Times New Roman"/>
            <w:szCs w:val="24"/>
          </w:rPr>
          <w:t xml:space="preserve">основе релационих база података и њихову примену </w:t>
        </w:r>
      </w:ins>
      <w:del w:id="1147" w:author="Nikola Mitic" w:date="2025-05-17T16:22:00Z" w16du:dateUtc="2025-05-17T14:22:00Z">
        <w:r w:rsidR="00730B9C" w:rsidDel="00B31521">
          <w:rPr>
            <w:rFonts w:cs="Times New Roman"/>
            <w:szCs w:val="24"/>
          </w:rPr>
          <w:delText xml:space="preserve">технологија </w:delText>
        </w:r>
      </w:del>
      <w:ins w:id="1148" w:author="Nikola Mitic" w:date="2025-05-17T16:22:00Z" w16du:dateUtc="2025-05-17T14:22:00Z">
        <w:r>
          <w:rPr>
            <w:rFonts w:cs="Times New Roman"/>
            <w:szCs w:val="24"/>
          </w:rPr>
          <w:t>у</w:t>
        </w:r>
      </w:ins>
      <w:del w:id="1149"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150" w:author="Nikola Mitic" w:date="2025-05-17T16:22:00Z" w16du:dateUtc="2025-05-17T14:22:00Z">
        <w:r>
          <w:rPr>
            <w:rFonts w:cs="Times New Roman"/>
            <w:szCs w:val="24"/>
          </w:rPr>
          <w:t>у савремених</w:t>
        </w:r>
      </w:ins>
      <w:del w:id="1151"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152" w:author="Nikola Mitic" w:date="2025-05-17T16:22:00Z" w16du:dateUtc="2025-05-17T14:22:00Z">
        <w:r>
          <w:rPr>
            <w:rFonts w:cs="Times New Roman"/>
            <w:szCs w:val="24"/>
          </w:rPr>
          <w:t>.</w:t>
        </w:r>
      </w:ins>
      <w:ins w:id="1153" w:author="Nikola Mitic" w:date="2025-05-17T16:24:00Z" w16du:dateUtc="2025-05-17T14:24:00Z">
        <w:r>
          <w:rPr>
            <w:rFonts w:cs="Times New Roman"/>
            <w:szCs w:val="24"/>
          </w:rPr>
          <w:t xml:space="preserve"> Изучен је метод објектно-релационог мапирања података из релационих база података и организација система по </w:t>
        </w:r>
        <w:r w:rsidRPr="00B31521">
          <w:rPr>
            <w:rFonts w:cs="Times New Roman"/>
            <w:i/>
            <w:iCs/>
            <w:szCs w:val="24"/>
            <w:lang w:val="en-US"/>
            <w:rPrChange w:id="1154"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155" w:author="Nikola Mitic" w:date="2025-05-17T16:24:00Z" w16du:dateUtc="2025-05-17T14:24:00Z">
              <w:rPr>
                <w:rFonts w:cs="Times New Roman"/>
                <w:i/>
                <w:iCs/>
                <w:szCs w:val="24"/>
              </w:rPr>
            </w:rPrChange>
          </w:rPr>
          <w:t>архитектури</w:t>
        </w:r>
      </w:ins>
      <w:del w:id="1156"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72840883" w:rsidR="00B31521" w:rsidRDefault="00B31521" w:rsidP="002C4D64">
      <w:pPr>
        <w:ind w:firstLine="720"/>
        <w:rPr>
          <w:ins w:id="1157" w:author="Nikola Mitic" w:date="2025-05-17T16:28:00Z" w16du:dateUtc="2025-05-17T14:28:00Z"/>
          <w:rFonts w:cs="Times New Roman"/>
          <w:szCs w:val="24"/>
        </w:rPr>
      </w:pPr>
      <w:ins w:id="1158"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159" w:author="Nikola Mitic" w:date="2025-05-17T16:25:00Z" w16du:dateUtc="2025-05-17T14:25:00Z">
        <w:r>
          <w:rPr>
            <w:rFonts w:cs="Times New Roman"/>
            <w:szCs w:val="24"/>
          </w:rPr>
          <w:t xml:space="preserve">апликације која служи за управљање такси удружењем. Коришћењем </w:t>
        </w:r>
        <w:r>
          <w:rPr>
            <w:rFonts w:cs="Times New Roman"/>
            <w:szCs w:val="24"/>
            <w:lang w:val="en-US"/>
          </w:rPr>
          <w:t xml:space="preserve"> </w:t>
        </w:r>
        <w:r>
          <w:rPr>
            <w:rFonts w:cs="Times New Roman"/>
            <w:i/>
            <w:iCs/>
            <w:szCs w:val="24"/>
            <w:lang w:val="en-US"/>
          </w:rPr>
          <w:t>Laravel</w:t>
        </w:r>
      </w:ins>
      <w:ins w:id="1160" w:author="Nikola Mitic" w:date="2025-05-17T16:26:00Z" w16du:dateUtc="2025-05-17T14:26:00Z">
        <w:r>
          <w:rPr>
            <w:rFonts w:cs="Times New Roman"/>
            <w:szCs w:val="24"/>
          </w:rPr>
          <w:t xml:space="preserve">-а и </w:t>
        </w:r>
        <w:r w:rsidRPr="00B31521">
          <w:rPr>
            <w:rFonts w:cs="Times New Roman"/>
            <w:i/>
            <w:iCs/>
            <w:szCs w:val="24"/>
            <w:lang w:val="en-US"/>
            <w:rPrChange w:id="1161" w:author="Nikola Mitic" w:date="2025-05-17T16:26:00Z" w16du:dateUtc="2025-05-17T14:26:00Z">
              <w:rPr>
                <w:rFonts w:cs="Times New Roman"/>
                <w:szCs w:val="24"/>
                <w:lang w:val="en-US"/>
              </w:rPr>
            </w:rPrChange>
          </w:rPr>
          <w:t>Eloquent ORM</w:t>
        </w:r>
        <w:r>
          <w:rPr>
            <w:rFonts w:cs="Times New Roman"/>
            <w:szCs w:val="24"/>
          </w:rPr>
          <w:t>-а обрађени су подаци који описују муштерије, возаче, возила и вожње, као и међусобне релације међу набројаним ентитетима.</w:t>
        </w:r>
      </w:ins>
      <w:ins w:id="1162"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163" w:author="Nikola Mitic" w:date="2025-05-17T16:28:00Z" w16du:dateUtc="2025-05-17T14:28:00Z">
        <w:r>
          <w:rPr>
            <w:rFonts w:cs="Times New Roman"/>
            <w:szCs w:val="24"/>
          </w:rPr>
          <w:t xml:space="preserve">за приказ </w:t>
        </w:r>
      </w:ins>
      <w:ins w:id="1164" w:author="Nikola Mitic" w:date="2025-05-17T16:27:00Z" w16du:dateUtc="2025-05-17T14:27:00Z">
        <w:r>
          <w:rPr>
            <w:rFonts w:cs="Times New Roman"/>
            <w:szCs w:val="24"/>
          </w:rPr>
          <w:t xml:space="preserve">коришћен је </w:t>
        </w:r>
        <w:r>
          <w:rPr>
            <w:rFonts w:cs="Times New Roman"/>
            <w:i/>
            <w:iCs/>
            <w:szCs w:val="24"/>
            <w:lang w:val="en-US"/>
          </w:rPr>
          <w:t>Angular</w:t>
        </w:r>
      </w:ins>
      <w:ins w:id="1165" w:author="Nikola Mitic" w:date="2025-05-17T16:28:00Z" w16du:dateUtc="2025-05-17T14:28:00Z">
        <w:r>
          <w:rPr>
            <w:rFonts w:cs="Times New Roman"/>
            <w:szCs w:val="24"/>
          </w:rPr>
          <w:t>.</w:t>
        </w:r>
      </w:ins>
    </w:p>
    <w:p w14:paraId="257F67FB" w14:textId="77777777" w:rsidR="00B31521" w:rsidRPr="00B31521" w:rsidDel="00B31521" w:rsidRDefault="00B31521">
      <w:pPr>
        <w:ind w:firstLine="720"/>
        <w:rPr>
          <w:del w:id="1166" w:author="Nikola Mitic" w:date="2025-05-17T16:28:00Z" w16du:dateUtc="2025-05-17T14:28:00Z"/>
          <w:rFonts w:cs="Times New Roman"/>
          <w:szCs w:val="24"/>
        </w:rPr>
      </w:pPr>
    </w:p>
    <w:p w14:paraId="7AE0665A" w14:textId="63C01CCE"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167" w:author="Nikola Mitic" w:date="2025-05-17T16:29:00Z" w16du:dateUtc="2025-05-17T14:29:00Z">
        <w:r w:rsidR="007F51CA" w:rsidRPr="005C552C" w:rsidDel="00B31521">
          <w:rPr>
            <w:rFonts w:cs="Times New Roman"/>
            <w:szCs w:val="24"/>
          </w:rPr>
          <w:delText xml:space="preserve"> </w:delText>
        </w:r>
      </w:del>
      <w:ins w:id="1168" w:author="Nikola Mitic" w:date="2025-05-17T16:29:00Z" w16du:dateUtc="2025-05-17T14:29:00Z">
        <w:r w:rsidR="00B31521">
          <w:rPr>
            <w:rFonts w:cs="Times New Roman"/>
            <w:szCs w:val="24"/>
          </w:rPr>
          <w:t>.</w:t>
        </w:r>
      </w:ins>
      <w:ins w:id="1169"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170"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171"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172" w:author="Nikola Mitic" w:date="2025-05-17T16:30:00Z" w16du:dateUtc="2025-05-17T14:30:00Z">
              <w:rPr>
                <w:rFonts w:cs="Times New Roman"/>
                <w:i/>
                <w:iCs/>
                <w:szCs w:val="24"/>
                <w:lang w:val="en-US"/>
              </w:rPr>
            </w:rPrChange>
          </w:rPr>
          <w:t>ORM</w:t>
        </w:r>
        <w:r w:rsidR="00B31521" w:rsidRPr="00B31521">
          <w:rPr>
            <w:rPrChange w:id="1173" w:author="Nikola Mitic" w:date="2025-05-17T16:30:00Z" w16du:dateUtc="2025-05-17T14:30:00Z">
              <w:rPr>
                <w:i/>
                <w:iCs/>
              </w:rPr>
            </w:rPrChange>
          </w:rPr>
          <w:t>,</w:t>
        </w:r>
        <w:r w:rsidR="00B31521">
          <w:t xml:space="preserve"> </w:t>
        </w:r>
      </w:ins>
      <w:ins w:id="1174"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175" w:author="Nikola Mitic" w:date="2025-05-17T16:31:00Z" w16du:dateUtc="2025-05-17T14:31:00Z">
        <w:r w:rsidR="00B31521">
          <w:t xml:space="preserve"> дефинисања модела за даљу обраду </w:t>
        </w:r>
      </w:ins>
      <w:ins w:id="1176" w:author="Nikola Mitic" w:date="2025-05-17T16:32:00Z" w16du:dateUtc="2025-05-17T14:32:00Z">
        <w:r w:rsidR="00E45A71">
          <w:t xml:space="preserve">података </w:t>
        </w:r>
      </w:ins>
      <w:ins w:id="1177" w:author="Nikola Mitic" w:date="2025-05-17T16:31:00Z" w16du:dateUtc="2025-05-17T14:31:00Z">
        <w:r w:rsidR="00B31521">
          <w:t>у систему се истакла као највећа предност и олакшица у раду</w:t>
        </w:r>
      </w:ins>
      <w:r w:rsidR="00121020">
        <w:t>. То је довело до</w:t>
      </w:r>
      <w:ins w:id="1178" w:author="Nikola Mitic" w:date="2025-05-17T16:32:00Z" w16du:dateUtc="2025-05-17T14:32:00Z">
        <w:r w:rsidR="00B31521">
          <w:t xml:space="preserve"> </w:t>
        </w:r>
        <w:r w:rsidR="00E45A71">
          <w:t>једноставно</w:t>
        </w:r>
      </w:ins>
      <w:r w:rsidR="00121020">
        <w:t>г</w:t>
      </w:r>
      <w:ins w:id="1179" w:author="Nikola Mitic" w:date="2025-05-17T16:32:00Z" w16du:dateUtc="2025-05-17T14:32:00Z">
        <w:r w:rsidR="00E45A71">
          <w:t xml:space="preserve"> писања </w:t>
        </w:r>
      </w:ins>
      <w:ins w:id="1180" w:author="Nikola Mitic" w:date="2025-05-17T16:36:00Z" w16du:dateUtc="2025-05-17T14:36:00Z">
        <w:r w:rsidR="00E45A71">
          <w:t>упита</w:t>
        </w:r>
      </w:ins>
      <w:ins w:id="1181" w:author="Nikola Mitic" w:date="2025-05-17T16:32:00Z" w16du:dateUtc="2025-05-17T14:32:00Z">
        <w:r w:rsidR="00E45A71">
          <w:t xml:space="preserve"> за прибав</w:t>
        </w:r>
      </w:ins>
      <w:ins w:id="1182" w:author="Nikola Mitic" w:date="2025-05-17T16:33:00Z" w16du:dateUtc="2025-05-17T14:33:00Z">
        <w:r w:rsidR="00E45A71">
          <w:t>љање</w:t>
        </w:r>
      </w:ins>
      <w:ins w:id="1183" w:author="Nikola Mitic" w:date="2025-05-17T16:36:00Z" w16du:dateUtc="2025-05-17T14:36:00Z">
        <w:r w:rsidR="00E45A71">
          <w:t xml:space="preserve"> и измену података</w:t>
        </w:r>
      </w:ins>
      <w:ins w:id="1184" w:author="Nikola Mitic" w:date="2025-05-17T16:32:00Z" w16du:dateUtc="2025-05-17T14:32:00Z">
        <w:r w:rsidR="00E45A71">
          <w:t>,</w:t>
        </w:r>
      </w:ins>
      <w:r w:rsidR="00FA4C55">
        <w:t xml:space="preserve"> као и до</w:t>
      </w:r>
      <w:r w:rsidR="00294954">
        <w:t xml:space="preserve"> велик</w:t>
      </w:r>
      <w:r w:rsidR="00FA4C55">
        <w:t>е</w:t>
      </w:r>
      <w:ins w:id="1185" w:author="Nikola Mitic" w:date="2025-05-17T16:32:00Z" w16du:dateUtc="2025-05-17T14:32:00Z">
        <w:r w:rsidR="00E45A71">
          <w:t xml:space="preserve"> брзин</w:t>
        </w:r>
      </w:ins>
      <w:r w:rsidR="00FA4C55">
        <w:t>е</w:t>
      </w:r>
      <w:ins w:id="1186"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187" w:author="Nikola Mitic" w:date="2025-05-17T16:32:00Z" w16du:dateUtc="2025-05-17T14:32:00Z">
        <w:r w:rsidR="00E45A71">
          <w:t xml:space="preserve">. </w:t>
        </w:r>
      </w:ins>
      <w:ins w:id="1188" w:author="Nikola Mitic" w:date="2025-05-17T16:33:00Z" w16du:dateUtc="2025-05-17T14:33:00Z">
        <w:r w:rsidR="00E45A71">
          <w:t xml:space="preserve">Међутим, и </w:t>
        </w:r>
      </w:ins>
      <w:ins w:id="1189" w:author="Nikola Mitic" w:date="2025-05-17T16:36:00Z" w16du:dateUtc="2025-05-17T14:36:00Z">
        <w:r w:rsidR="00E45A71">
          <w:t>поред</w:t>
        </w:r>
      </w:ins>
      <w:ins w:id="1190" w:author="Nikola Mitic" w:date="2025-05-17T16:33:00Z" w16du:dateUtc="2025-05-17T14:33:00Z">
        <w:r w:rsidR="00E45A71">
          <w:t xml:space="preserve"> овако добр</w:t>
        </w:r>
      </w:ins>
      <w:ins w:id="1191" w:author="Nikola Mitic" w:date="2025-05-17T16:36:00Z" w16du:dateUtc="2025-05-17T14:36:00Z">
        <w:r w:rsidR="00E45A71">
          <w:t>их предности</w:t>
        </w:r>
      </w:ins>
      <w:r w:rsidR="006700B1">
        <w:t>,</w:t>
      </w:r>
      <w:ins w:id="1192" w:author="Nikola Mitic" w:date="2025-05-17T16:33:00Z" w16du:dateUtc="2025-05-17T14:33:00Z">
        <w:r w:rsidR="00E45A71">
          <w:t xml:space="preserve"> морало се </w:t>
        </w:r>
      </w:ins>
      <w:ins w:id="1193" w:author="Nikola Mitic" w:date="2025-05-17T16:36:00Z" w16du:dateUtc="2025-05-17T14:36:00Z">
        <w:r w:rsidR="00E45A71">
          <w:t>водити рачуна о писањ</w:t>
        </w:r>
      </w:ins>
      <w:ins w:id="1194" w:author="Nikola Mitic" w:date="2025-05-17T16:37:00Z" w16du:dateUtc="2025-05-17T14:37:00Z">
        <w:r w:rsidR="00E45A71">
          <w:t>у упита</w:t>
        </w:r>
      </w:ins>
      <w:ins w:id="1195" w:author="Nikola Mitic" w:date="2025-05-17T16:34:00Z" w16du:dateUtc="2025-05-17T14:34:00Z">
        <w:r w:rsidR="00E45A71">
          <w:t xml:space="preserve">. </w:t>
        </w:r>
      </w:ins>
      <w:ins w:id="1196" w:author="Nikola Mitic" w:date="2025-05-17T16:37:00Z" w16du:dateUtc="2025-05-17T14:37:00Z">
        <w:r w:rsidR="00E45A71">
          <w:t>П</w:t>
        </w:r>
      </w:ins>
      <w:ins w:id="1197" w:author="Nikola Mitic" w:date="2025-05-17T16:34:00Z" w16du:dateUtc="2025-05-17T14:34:00Z">
        <w:r w:rsidR="00E45A71">
          <w:t xml:space="preserve">оказало се као критично битно водити рачуна о </w:t>
        </w:r>
        <w:r w:rsidR="00E45A71" w:rsidRPr="00E45A71">
          <w:rPr>
            <w:i/>
            <w:iCs/>
            <w:lang w:val="en-US"/>
            <w:rPrChange w:id="1198" w:author="Nikola Mitic" w:date="2025-05-17T16:34:00Z" w16du:dateUtc="2025-05-17T14:34:00Z">
              <w:rPr>
                <w:lang w:val="en-US"/>
              </w:rPr>
            </w:rPrChange>
          </w:rPr>
          <w:t>e</w:t>
        </w:r>
      </w:ins>
      <w:ins w:id="1199" w:author="Nikola Mitic" w:date="2025-05-17T16:35:00Z" w16du:dateUtc="2025-05-17T14:35:00Z">
        <w:r w:rsidR="00E45A71">
          <w:rPr>
            <w:i/>
            <w:iCs/>
            <w:lang w:val="en-US"/>
          </w:rPr>
          <w:t>a</w:t>
        </w:r>
      </w:ins>
      <w:ins w:id="1200" w:author="Nikola Mitic" w:date="2025-05-17T16:34:00Z" w16du:dateUtc="2025-05-17T14:34:00Z">
        <w:r w:rsidR="00E45A71" w:rsidRPr="00E45A71">
          <w:rPr>
            <w:i/>
            <w:iCs/>
            <w:lang w:val="en-US"/>
            <w:rPrChange w:id="1201" w:author="Nikola Mitic" w:date="2025-05-17T16:34:00Z" w16du:dateUtc="2025-05-17T14:34:00Z">
              <w:rPr>
                <w:lang w:val="en-US"/>
              </w:rPr>
            </w:rPrChange>
          </w:rPr>
          <w:t>g</w:t>
        </w:r>
      </w:ins>
      <w:ins w:id="1202" w:author="Nikola Mitic" w:date="2025-05-17T16:35:00Z" w16du:dateUtc="2025-05-17T14:35:00Z">
        <w:r w:rsidR="00E45A71">
          <w:rPr>
            <w:i/>
            <w:iCs/>
            <w:lang w:val="en-US"/>
          </w:rPr>
          <w:t>e</w:t>
        </w:r>
      </w:ins>
      <w:ins w:id="1203" w:author="Nikola Mitic" w:date="2025-05-17T16:34:00Z" w16du:dateUtc="2025-05-17T14:34:00Z">
        <w:r w:rsidR="00E45A71" w:rsidRPr="00E45A71">
          <w:rPr>
            <w:i/>
            <w:iCs/>
            <w:lang w:val="en-US"/>
            <w:rPrChange w:id="1204"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205" w:author="Nikola Mitic" w:date="2025-05-17T16:34:00Z" w16du:dateUtc="2025-05-17T14:34:00Z">
              <w:rPr>
                <w:lang w:val="en-US"/>
              </w:rPr>
            </w:rPrChange>
          </w:rPr>
          <w:t xml:space="preserve"> lazy</w:t>
        </w:r>
      </w:ins>
      <w:del w:id="1206" w:author="Nikola Mitic" w:date="2025-05-17T16:29:00Z" w16du:dateUtc="2025-05-17T14:29:00Z">
        <w:r w:rsidR="007F51CA" w:rsidRPr="00B31521" w:rsidDel="00B31521">
          <w:rPr>
            <w:rPrChange w:id="1207"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208" w:author="Nikola Mitic" w:date="2025-05-17T16:34:00Z" w16du:dateUtc="2025-05-17T14:34:00Z">
        <w:r w:rsidR="00E45A71" w:rsidRPr="00E45A71">
          <w:rPr>
            <w:rFonts w:cs="Times New Roman"/>
            <w:i/>
            <w:iCs/>
            <w:szCs w:val="24"/>
            <w:lang w:val="en-US"/>
            <w:rPrChange w:id="1209" w:author="Nikola Mitic" w:date="2025-05-17T16:35:00Z" w16du:dateUtc="2025-05-17T14:35:00Z">
              <w:rPr>
                <w:rFonts w:cs="Times New Roman"/>
                <w:szCs w:val="24"/>
                <w:lang w:val="en-US"/>
              </w:rPr>
            </w:rPrChange>
          </w:rPr>
          <w:t>loading</w:t>
        </w:r>
      </w:ins>
      <w:ins w:id="1210" w:author="Nikola Mitic" w:date="2025-05-17T16:35:00Z" w16du:dateUtc="2025-05-17T14:35:00Z">
        <w:r w:rsidR="00E45A71">
          <w:rPr>
            <w:rFonts w:cs="Times New Roman"/>
            <w:szCs w:val="24"/>
          </w:rPr>
          <w:t>-у</w:t>
        </w:r>
      </w:ins>
      <w:r w:rsidR="002219D8">
        <w:rPr>
          <w:rFonts w:cs="Times New Roman"/>
          <w:szCs w:val="24"/>
        </w:rPr>
        <w:t>,</w:t>
      </w:r>
      <w:ins w:id="1211"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1212"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У свему томе, током целог развоја, највише ми је значила добра документација и велик заједница програмера који користе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1213" w:author="Nikola Mitic" w:date="2025-05-17T16:28:00Z" w16du:dateUtc="2025-05-17T14:28:00Z"/>
          <w:rFonts w:cs="Times New Roman"/>
          <w:szCs w:val="24"/>
        </w:rPr>
      </w:pPr>
      <w:del w:id="1214"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52FDC48C"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проблем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развоја система на веће 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r w:rsidR="00AC2162" w:rsidRPr="005C552C">
        <w:rPr>
          <w:rFonts w:cs="Times New Roman"/>
          <w:szCs w:val="24"/>
        </w:rPr>
        <w:t>међу 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 xml:space="preserve">праћења броја активних </w:t>
      </w:r>
      <w:r w:rsidR="007F51CA" w:rsidRPr="005C552C">
        <w:rPr>
          <w:rFonts w:cs="Times New Roman"/>
          <w:szCs w:val="24"/>
        </w:rPr>
        <w:lastRenderedPageBreak/>
        <w:t>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1215" w:name="_Toc198390778"/>
      <w:r w:rsidRPr="005C552C">
        <w:rPr>
          <w:rFonts w:cs="Times New Roman"/>
        </w:rPr>
        <w:lastRenderedPageBreak/>
        <w:t>ЛИТЕРАТУРА</w:t>
      </w:r>
      <w:bookmarkEnd w:id="1215"/>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1216"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1217">
                  <w:tblGrid>
                    <w:gridCol w:w="468"/>
                    <w:gridCol w:w="7"/>
                    <w:gridCol w:w="8885"/>
                    <w:gridCol w:w="167"/>
                  </w:tblGrid>
                </w:tblGridChange>
              </w:tblGrid>
              <w:tr w:rsidR="003E6B8A" w14:paraId="6A1C343D" w14:textId="77777777" w:rsidTr="003E6B8A">
                <w:trPr>
                  <w:divId w:val="405883804"/>
                  <w:tblCellSpacing w:w="15" w:type="dxa"/>
                  <w:trPrChange w:id="1218" w:author="Nikola Mitic" w:date="2025-05-17T16:11:00Z" w16du:dateUtc="2025-05-17T14:11:00Z">
                    <w:trPr>
                      <w:gridAfter w:val="0"/>
                      <w:divId w:val="405883804"/>
                      <w:tblCellSpacing w:w="15" w:type="dxa"/>
                    </w:trPr>
                  </w:trPrChange>
                </w:trPr>
                <w:tc>
                  <w:tcPr>
                    <w:tcW w:w="276" w:type="pct"/>
                    <w:hideMark/>
                    <w:tcPrChange w:id="1219"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1220"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1221" w:author="Nikola Mitic" w:date="2025-05-17T16:11:00Z" w16du:dateUtc="2025-05-17T14:11:00Z">
                    <w:trPr>
                      <w:gridAfter w:val="0"/>
                      <w:divId w:val="405883804"/>
                      <w:tblCellSpacing w:w="15" w:type="dxa"/>
                    </w:trPr>
                  </w:trPrChange>
                </w:trPr>
                <w:tc>
                  <w:tcPr>
                    <w:tcW w:w="276" w:type="pct"/>
                    <w:hideMark/>
                    <w:tcPrChange w:id="1222"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1223"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1224" w:author="Nikola Mitic" w:date="2025-05-17T16:11:00Z" w16du:dateUtc="2025-05-17T14:11:00Z">
                    <w:trPr>
                      <w:gridAfter w:val="0"/>
                      <w:divId w:val="405883804"/>
                      <w:tblCellSpacing w:w="15" w:type="dxa"/>
                    </w:trPr>
                  </w:trPrChange>
                </w:trPr>
                <w:tc>
                  <w:tcPr>
                    <w:tcW w:w="276" w:type="pct"/>
                    <w:hideMark/>
                    <w:tcPrChange w:id="1225"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1226"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1227" w:author="Nikola Mitic" w:date="2025-05-17T16:11:00Z" w16du:dateUtc="2025-05-17T14:11:00Z">
                    <w:trPr>
                      <w:gridAfter w:val="0"/>
                      <w:divId w:val="405883804"/>
                      <w:tblCellSpacing w:w="15" w:type="dxa"/>
                    </w:trPr>
                  </w:trPrChange>
                </w:trPr>
                <w:tc>
                  <w:tcPr>
                    <w:tcW w:w="276" w:type="pct"/>
                    <w:hideMark/>
                    <w:tcPrChange w:id="1228"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1229"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1230" w:author="Nikola Mitic" w:date="2025-05-17T16:11:00Z" w16du:dateUtc="2025-05-17T14:11:00Z">
                    <w:trPr>
                      <w:gridAfter w:val="0"/>
                      <w:divId w:val="405883804"/>
                      <w:tblCellSpacing w:w="15" w:type="dxa"/>
                    </w:trPr>
                  </w:trPrChange>
                </w:trPr>
                <w:tc>
                  <w:tcPr>
                    <w:tcW w:w="276" w:type="pct"/>
                    <w:hideMark/>
                    <w:tcPrChange w:id="1231"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1232"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1233" w:author="Nikola Mitic" w:date="2025-05-17T16:11:00Z" w16du:dateUtc="2025-05-17T14:11:00Z">
                    <w:trPr>
                      <w:gridAfter w:val="0"/>
                      <w:divId w:val="405883804"/>
                      <w:tblCellSpacing w:w="15" w:type="dxa"/>
                    </w:trPr>
                  </w:trPrChange>
                </w:trPr>
                <w:tc>
                  <w:tcPr>
                    <w:tcW w:w="276" w:type="pct"/>
                    <w:hideMark/>
                    <w:tcPrChange w:id="1234"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1235"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1236" w:author="Nikola Mitic" w:date="2025-05-17T16:11:00Z" w16du:dateUtc="2025-05-17T14:11:00Z">
                    <w:trPr>
                      <w:gridAfter w:val="0"/>
                      <w:divId w:val="405883804"/>
                      <w:tblCellSpacing w:w="15" w:type="dxa"/>
                    </w:trPr>
                  </w:trPrChange>
                </w:trPr>
                <w:tc>
                  <w:tcPr>
                    <w:tcW w:w="276" w:type="pct"/>
                    <w:hideMark/>
                    <w:tcPrChange w:id="1237"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1238"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1239" w:author="Nikola Mitic" w:date="2025-05-17T16:11:00Z" w16du:dateUtc="2025-05-17T14:11:00Z">
                    <w:trPr>
                      <w:gridAfter w:val="0"/>
                      <w:divId w:val="405883804"/>
                      <w:tblCellSpacing w:w="15" w:type="dxa"/>
                    </w:trPr>
                  </w:trPrChange>
                </w:trPr>
                <w:tc>
                  <w:tcPr>
                    <w:tcW w:w="276" w:type="pct"/>
                    <w:hideMark/>
                    <w:tcPrChange w:id="1240"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1241"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1242" w:author="Nikola Mitic" w:date="2025-05-17T16:11:00Z" w16du:dateUtc="2025-05-17T14:11:00Z">
                    <w:trPr>
                      <w:gridAfter w:val="0"/>
                      <w:divId w:val="405883804"/>
                      <w:tblCellSpacing w:w="15" w:type="dxa"/>
                    </w:trPr>
                  </w:trPrChange>
                </w:trPr>
                <w:tc>
                  <w:tcPr>
                    <w:tcW w:w="276" w:type="pct"/>
                    <w:hideMark/>
                    <w:tcPrChange w:id="1243"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1244"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1245" w:author="Nikola Mitic" w:date="2025-05-17T16:11:00Z" w16du:dateUtc="2025-05-17T14:11:00Z">
                    <w:trPr>
                      <w:gridAfter w:val="0"/>
                      <w:divId w:val="405883804"/>
                      <w:tblCellSpacing w:w="15" w:type="dxa"/>
                    </w:trPr>
                  </w:trPrChange>
                </w:trPr>
                <w:tc>
                  <w:tcPr>
                    <w:tcW w:w="276" w:type="pct"/>
                    <w:hideMark/>
                    <w:tcPrChange w:id="1246"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1247"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1248" w:author="Nikola Mitic" w:date="2025-05-17T16:11:00Z" w16du:dateUtc="2025-05-17T14:11:00Z">
                    <w:trPr>
                      <w:gridAfter w:val="0"/>
                      <w:divId w:val="405883804"/>
                      <w:tblCellSpacing w:w="15" w:type="dxa"/>
                    </w:trPr>
                  </w:trPrChange>
                </w:trPr>
                <w:tc>
                  <w:tcPr>
                    <w:tcW w:w="276" w:type="pct"/>
                    <w:hideMark/>
                    <w:tcPrChange w:id="1249"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1250"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1251" w:author="Nikola Mitic" w:date="2025-05-17T16:11:00Z" w16du:dateUtc="2025-05-17T14:11:00Z">
                    <w:trPr>
                      <w:gridAfter w:val="0"/>
                      <w:divId w:val="405883804"/>
                      <w:tblCellSpacing w:w="15" w:type="dxa"/>
                    </w:trPr>
                  </w:trPrChange>
                </w:trPr>
                <w:tc>
                  <w:tcPr>
                    <w:tcW w:w="276" w:type="pct"/>
                    <w:hideMark/>
                    <w:tcPrChange w:id="1252"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1253"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1254" w:author="Nikola Mitic" w:date="2025-05-17T16:11:00Z" w16du:dateUtc="2025-05-17T14:11:00Z">
                    <w:trPr>
                      <w:gridAfter w:val="0"/>
                      <w:divId w:val="405883804"/>
                      <w:tblCellSpacing w:w="15" w:type="dxa"/>
                    </w:trPr>
                  </w:trPrChange>
                </w:trPr>
                <w:tc>
                  <w:tcPr>
                    <w:tcW w:w="276" w:type="pct"/>
                    <w:hideMark/>
                    <w:tcPrChange w:id="1255"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1256"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1257" w:author="Nikola Mitic" w:date="2025-05-17T16:11:00Z" w16du:dateUtc="2025-05-17T14:11:00Z">
                    <w:trPr>
                      <w:gridAfter w:val="0"/>
                      <w:divId w:val="405883804"/>
                      <w:tblCellSpacing w:w="15" w:type="dxa"/>
                    </w:trPr>
                  </w:trPrChange>
                </w:trPr>
                <w:tc>
                  <w:tcPr>
                    <w:tcW w:w="276" w:type="pct"/>
                    <w:hideMark/>
                    <w:tcPrChange w:id="1258"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1259"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1260" w:author="Nikola Mitic" w:date="2025-05-17T16:11:00Z" w16du:dateUtc="2025-05-17T14:11:00Z">
                    <w:trPr>
                      <w:gridAfter w:val="0"/>
                      <w:divId w:val="405883804"/>
                      <w:tblCellSpacing w:w="15" w:type="dxa"/>
                    </w:trPr>
                  </w:trPrChange>
                </w:trPr>
                <w:tc>
                  <w:tcPr>
                    <w:tcW w:w="276" w:type="pct"/>
                    <w:hideMark/>
                    <w:tcPrChange w:id="1261"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1262"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1263" w:author="Nikola Mitic" w:date="2025-05-17T16:11:00Z" w16du:dateUtc="2025-05-17T14:11:00Z">
                    <w:trPr>
                      <w:gridAfter w:val="0"/>
                      <w:divId w:val="405883804"/>
                      <w:tblCellSpacing w:w="15" w:type="dxa"/>
                    </w:trPr>
                  </w:trPrChange>
                </w:trPr>
                <w:tc>
                  <w:tcPr>
                    <w:tcW w:w="276" w:type="pct"/>
                    <w:hideMark/>
                    <w:tcPrChange w:id="1264"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1265"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1266" w:author="Nikola Mitic" w:date="2025-05-17T16:11:00Z" w16du:dateUtc="2025-05-17T14:11:00Z">
                    <w:trPr>
                      <w:gridAfter w:val="0"/>
                      <w:divId w:val="405883804"/>
                      <w:tblCellSpacing w:w="15" w:type="dxa"/>
                    </w:trPr>
                  </w:trPrChange>
                </w:trPr>
                <w:tc>
                  <w:tcPr>
                    <w:tcW w:w="276" w:type="pct"/>
                    <w:hideMark/>
                    <w:tcPrChange w:id="1267"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1268"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1269" w:author="Nikola Mitic" w:date="2025-05-17T16:11:00Z" w16du:dateUtc="2025-05-17T14:11:00Z">
                    <w:trPr>
                      <w:gridAfter w:val="0"/>
                      <w:divId w:val="405883804"/>
                      <w:tblCellSpacing w:w="15" w:type="dxa"/>
                    </w:trPr>
                  </w:trPrChange>
                </w:trPr>
                <w:tc>
                  <w:tcPr>
                    <w:tcW w:w="276" w:type="pct"/>
                    <w:hideMark/>
                    <w:tcPrChange w:id="1270"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1271"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1272" w:author="Nikola Mitic" w:date="2025-05-17T16:11:00Z" w16du:dateUtc="2025-05-17T14:11:00Z">
                    <w:trPr>
                      <w:gridAfter w:val="0"/>
                      <w:divId w:val="405883804"/>
                      <w:tblCellSpacing w:w="15" w:type="dxa"/>
                    </w:trPr>
                  </w:trPrChange>
                </w:trPr>
                <w:tc>
                  <w:tcPr>
                    <w:tcW w:w="276" w:type="pct"/>
                    <w:hideMark/>
                    <w:tcPrChange w:id="1273"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1274"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1275" w:author="Nikola Mitic" w:date="2025-05-17T16:11:00Z" w16du:dateUtc="2025-05-17T14:11:00Z">
                    <w:trPr>
                      <w:gridAfter w:val="0"/>
                      <w:divId w:val="405883804"/>
                      <w:tblCellSpacing w:w="15" w:type="dxa"/>
                    </w:trPr>
                  </w:trPrChange>
                </w:trPr>
                <w:tc>
                  <w:tcPr>
                    <w:tcW w:w="276" w:type="pct"/>
                    <w:hideMark/>
                    <w:tcPrChange w:id="1276"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1277"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1278" w:author="Nikola Mitic" w:date="2025-05-17T16:11:00Z" w16du:dateUtc="2025-05-17T14:11:00Z">
                    <w:trPr>
                      <w:gridAfter w:val="0"/>
                      <w:divId w:val="405883804"/>
                      <w:tblCellSpacing w:w="15" w:type="dxa"/>
                    </w:trPr>
                  </w:trPrChange>
                </w:trPr>
                <w:tc>
                  <w:tcPr>
                    <w:tcW w:w="276" w:type="pct"/>
                    <w:hideMark/>
                    <w:tcPrChange w:id="1279"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1280"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1281" w:author="Nikola Mitic" w:date="2025-05-17T16:11:00Z" w16du:dateUtc="2025-05-17T14:11:00Z">
                    <w:trPr>
                      <w:gridAfter w:val="0"/>
                      <w:divId w:val="405883804"/>
                      <w:tblCellSpacing w:w="15" w:type="dxa"/>
                    </w:trPr>
                  </w:trPrChange>
                </w:trPr>
                <w:tc>
                  <w:tcPr>
                    <w:tcW w:w="276" w:type="pct"/>
                    <w:hideMark/>
                    <w:tcPrChange w:id="1282"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1283"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1284" w:author="Nikola Mitic" w:date="2025-05-17T16:11:00Z" w16du:dateUtc="2025-05-17T14:11:00Z">
                    <w:trPr>
                      <w:gridAfter w:val="0"/>
                      <w:divId w:val="405883804"/>
                      <w:tblCellSpacing w:w="15" w:type="dxa"/>
                    </w:trPr>
                  </w:trPrChange>
                </w:trPr>
                <w:tc>
                  <w:tcPr>
                    <w:tcW w:w="276" w:type="pct"/>
                    <w:hideMark/>
                    <w:tcPrChange w:id="1285"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1286"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1287" w:author="Nikola Mitic" w:date="2025-05-17T16:11:00Z" w16du:dateUtc="2025-05-17T14:11:00Z">
                    <w:trPr>
                      <w:gridAfter w:val="0"/>
                      <w:divId w:val="405883804"/>
                      <w:tblCellSpacing w:w="15" w:type="dxa"/>
                    </w:trPr>
                  </w:trPrChange>
                </w:trPr>
                <w:tc>
                  <w:tcPr>
                    <w:tcW w:w="276" w:type="pct"/>
                    <w:hideMark/>
                    <w:tcPrChange w:id="1288"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1289"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1290" w:author="Nikola Mitic" w:date="2025-05-17T16:11:00Z" w16du:dateUtc="2025-05-17T14:11:00Z">
                    <w:trPr>
                      <w:gridAfter w:val="0"/>
                      <w:divId w:val="405883804"/>
                      <w:tblCellSpacing w:w="15" w:type="dxa"/>
                    </w:trPr>
                  </w:trPrChange>
                </w:trPr>
                <w:tc>
                  <w:tcPr>
                    <w:tcW w:w="276" w:type="pct"/>
                    <w:hideMark/>
                    <w:tcPrChange w:id="1291"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1292"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1293" w:author="Nikola Mitic" w:date="2025-05-17T16:11:00Z" w16du:dateUtc="2025-05-17T14:11:00Z">
                    <w:trPr>
                      <w:gridAfter w:val="0"/>
                      <w:divId w:val="405883804"/>
                      <w:tblCellSpacing w:w="15" w:type="dxa"/>
                    </w:trPr>
                  </w:trPrChange>
                </w:trPr>
                <w:tc>
                  <w:tcPr>
                    <w:tcW w:w="276" w:type="pct"/>
                    <w:hideMark/>
                    <w:tcPrChange w:id="1294"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1295"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1296" w:author="Nikola Mitic" w:date="2025-05-17T16:11:00Z" w16du:dateUtc="2025-05-17T14:11:00Z">
                    <w:trPr>
                      <w:gridAfter w:val="0"/>
                      <w:divId w:val="405883804"/>
                      <w:tblCellSpacing w:w="15" w:type="dxa"/>
                    </w:trPr>
                  </w:trPrChange>
                </w:trPr>
                <w:tc>
                  <w:tcPr>
                    <w:tcW w:w="276" w:type="pct"/>
                    <w:hideMark/>
                    <w:tcPrChange w:id="1297"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1298"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1299" w:author="Nikola Mitic" w:date="2025-05-17T16:11:00Z" w16du:dateUtc="2025-05-17T14:11:00Z">
                    <w:trPr>
                      <w:gridAfter w:val="0"/>
                      <w:divId w:val="405883804"/>
                      <w:tblCellSpacing w:w="15" w:type="dxa"/>
                    </w:trPr>
                  </w:trPrChange>
                </w:trPr>
                <w:tc>
                  <w:tcPr>
                    <w:tcW w:w="276" w:type="pct"/>
                    <w:hideMark/>
                    <w:tcPrChange w:id="1300"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1301"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1302" w:author="Nikola Mitic" w:date="2025-05-17T16:11:00Z" w16du:dateUtc="2025-05-17T14:11:00Z">
                    <w:trPr>
                      <w:gridAfter w:val="0"/>
                      <w:divId w:val="405883804"/>
                      <w:tblCellSpacing w:w="15" w:type="dxa"/>
                    </w:trPr>
                  </w:trPrChange>
                </w:trPr>
                <w:tc>
                  <w:tcPr>
                    <w:tcW w:w="276" w:type="pct"/>
                    <w:hideMark/>
                    <w:tcPrChange w:id="1303"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1304"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1305" w:author="Nikola Mitic" w:date="2025-05-17T16:11:00Z" w16du:dateUtc="2025-05-17T14:11:00Z">
                    <w:trPr>
                      <w:gridAfter w:val="0"/>
                      <w:divId w:val="405883804"/>
                      <w:tblCellSpacing w:w="15" w:type="dxa"/>
                    </w:trPr>
                  </w:trPrChange>
                </w:trPr>
                <w:tc>
                  <w:tcPr>
                    <w:tcW w:w="276" w:type="pct"/>
                    <w:hideMark/>
                    <w:tcPrChange w:id="1306"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1307"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1308" w:author="Nikola Mitic" w:date="2025-05-17T16:11:00Z" w16du:dateUtc="2025-05-17T14:11:00Z">
                    <w:trPr>
                      <w:gridAfter w:val="0"/>
                      <w:divId w:val="405883804"/>
                      <w:tblCellSpacing w:w="15" w:type="dxa"/>
                    </w:trPr>
                  </w:trPrChange>
                </w:trPr>
                <w:tc>
                  <w:tcPr>
                    <w:tcW w:w="276" w:type="pct"/>
                    <w:hideMark/>
                    <w:tcPrChange w:id="1309"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1310"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1311" w:author="Nikola Mitic" w:date="2025-05-17T16:11:00Z" w16du:dateUtc="2025-05-17T14:11:00Z">
                    <w:trPr>
                      <w:gridAfter w:val="0"/>
                      <w:divId w:val="405883804"/>
                      <w:tblCellSpacing w:w="15" w:type="dxa"/>
                    </w:trPr>
                  </w:trPrChange>
                </w:trPr>
                <w:tc>
                  <w:tcPr>
                    <w:tcW w:w="276" w:type="pct"/>
                    <w:hideMark/>
                    <w:tcPrChange w:id="1312"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1313"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1314" w:author="Nikola Mitic" w:date="2025-05-17T16:11:00Z" w16du:dateUtc="2025-05-17T14:11:00Z">
                    <w:trPr>
                      <w:gridAfter w:val="0"/>
                      <w:divId w:val="405883804"/>
                      <w:tblCellSpacing w:w="15" w:type="dxa"/>
                    </w:trPr>
                  </w:trPrChange>
                </w:trPr>
                <w:tc>
                  <w:tcPr>
                    <w:tcW w:w="276" w:type="pct"/>
                    <w:hideMark/>
                    <w:tcPrChange w:id="1315"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1316"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1317" w:author="Nikola Mitic" w:date="2025-05-17T16:11:00Z" w16du:dateUtc="2025-05-17T14:11:00Z">
                    <w:trPr>
                      <w:gridAfter w:val="0"/>
                      <w:divId w:val="405883804"/>
                      <w:tblCellSpacing w:w="15" w:type="dxa"/>
                    </w:trPr>
                  </w:trPrChange>
                </w:trPr>
                <w:tc>
                  <w:tcPr>
                    <w:tcW w:w="276" w:type="pct"/>
                    <w:hideMark/>
                    <w:tcPrChange w:id="1318"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1319"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1320" w:author="Nikola Mitic" w:date="2025-05-17T16:11:00Z" w16du:dateUtc="2025-05-17T14:11:00Z">
                    <w:trPr>
                      <w:gridAfter w:val="0"/>
                      <w:divId w:val="405883804"/>
                      <w:tblCellSpacing w:w="15" w:type="dxa"/>
                    </w:trPr>
                  </w:trPrChange>
                </w:trPr>
                <w:tc>
                  <w:tcPr>
                    <w:tcW w:w="276" w:type="pct"/>
                    <w:hideMark/>
                    <w:tcPrChange w:id="1321"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1322"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1323" w:author="Nikola Mitic" w:date="2025-05-17T16:11:00Z" w16du:dateUtc="2025-05-17T14:11:00Z">
                    <w:trPr>
                      <w:gridAfter w:val="0"/>
                      <w:divId w:val="405883804"/>
                      <w:tblCellSpacing w:w="15" w:type="dxa"/>
                    </w:trPr>
                  </w:trPrChange>
                </w:trPr>
                <w:tc>
                  <w:tcPr>
                    <w:tcW w:w="276" w:type="pct"/>
                    <w:hideMark/>
                    <w:tcPrChange w:id="1324"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1325"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1326" w:author="Nikola Mitic" w:date="2025-05-17T16:11:00Z" w16du:dateUtc="2025-05-17T14:11:00Z">
                    <w:trPr>
                      <w:gridAfter w:val="0"/>
                      <w:divId w:val="405883804"/>
                      <w:tblCellSpacing w:w="15" w:type="dxa"/>
                    </w:trPr>
                  </w:trPrChange>
                </w:trPr>
                <w:tc>
                  <w:tcPr>
                    <w:tcW w:w="276" w:type="pct"/>
                    <w:hideMark/>
                    <w:tcPrChange w:id="1327"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1328"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1329" w:author="Nikola Mitic" w:date="2025-05-17T16:11:00Z" w16du:dateUtc="2025-05-17T14:11:00Z">
                    <w:trPr>
                      <w:gridAfter w:val="0"/>
                      <w:divId w:val="405883804"/>
                      <w:tblCellSpacing w:w="15" w:type="dxa"/>
                    </w:trPr>
                  </w:trPrChange>
                </w:trPr>
                <w:tc>
                  <w:tcPr>
                    <w:tcW w:w="276" w:type="pct"/>
                    <w:hideMark/>
                    <w:tcPrChange w:id="1330"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1331"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1332" w:author="Nikola Mitic" w:date="2025-05-17T16:11:00Z" w16du:dateUtc="2025-05-17T14:11:00Z">
                    <w:trPr>
                      <w:gridAfter w:val="0"/>
                      <w:divId w:val="405883804"/>
                      <w:tblCellSpacing w:w="15" w:type="dxa"/>
                    </w:trPr>
                  </w:trPrChange>
                </w:trPr>
                <w:tc>
                  <w:tcPr>
                    <w:tcW w:w="276" w:type="pct"/>
                    <w:hideMark/>
                    <w:tcPrChange w:id="1333"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1334"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1335" w:author="Nikola Mitic" w:date="2025-05-17T16:11:00Z" w16du:dateUtc="2025-05-17T14:11:00Z">
                    <w:trPr>
                      <w:gridAfter w:val="0"/>
                      <w:divId w:val="405883804"/>
                      <w:tblCellSpacing w:w="15" w:type="dxa"/>
                    </w:trPr>
                  </w:trPrChange>
                </w:trPr>
                <w:tc>
                  <w:tcPr>
                    <w:tcW w:w="276" w:type="pct"/>
                    <w:hideMark/>
                    <w:tcPrChange w:id="1336"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1337"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1338" w:author="Nikola Mitic" w:date="2025-05-17T16:11:00Z" w16du:dateUtc="2025-05-17T14:11:00Z">
                    <w:trPr>
                      <w:gridAfter w:val="0"/>
                      <w:divId w:val="405883804"/>
                      <w:tblCellSpacing w:w="15" w:type="dxa"/>
                    </w:trPr>
                  </w:trPrChange>
                </w:trPr>
                <w:tc>
                  <w:tcPr>
                    <w:tcW w:w="276" w:type="pct"/>
                    <w:hideMark/>
                    <w:tcPrChange w:id="1339"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1340"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1341" w:author="Nikola Mitic" w:date="2025-05-17T16:11:00Z" w16du:dateUtc="2025-05-17T14:11:00Z">
                    <w:trPr>
                      <w:gridAfter w:val="0"/>
                      <w:divId w:val="405883804"/>
                      <w:tblCellSpacing w:w="15" w:type="dxa"/>
                    </w:trPr>
                  </w:trPrChange>
                </w:trPr>
                <w:tc>
                  <w:tcPr>
                    <w:tcW w:w="276" w:type="pct"/>
                    <w:hideMark/>
                    <w:tcPrChange w:id="1342"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1343"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1344" w:author="Nikola Mitic" w:date="2025-05-17T16:11:00Z" w16du:dateUtc="2025-05-17T14:11:00Z">
                    <w:trPr>
                      <w:gridAfter w:val="0"/>
                      <w:divId w:val="405883804"/>
                      <w:tblCellSpacing w:w="15" w:type="dxa"/>
                    </w:trPr>
                  </w:trPrChange>
                </w:trPr>
                <w:tc>
                  <w:tcPr>
                    <w:tcW w:w="276" w:type="pct"/>
                    <w:hideMark/>
                    <w:tcPrChange w:id="1345"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1346"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1347" w:author="Nikola Mitic" w:date="2025-05-17T16:11:00Z" w16du:dateUtc="2025-05-17T14:11:00Z">
                    <w:trPr>
                      <w:gridAfter w:val="0"/>
                      <w:divId w:val="405883804"/>
                      <w:tblCellSpacing w:w="15" w:type="dxa"/>
                    </w:trPr>
                  </w:trPrChange>
                </w:trPr>
                <w:tc>
                  <w:tcPr>
                    <w:tcW w:w="276" w:type="pct"/>
                    <w:hideMark/>
                    <w:tcPrChange w:id="1348"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1349"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1"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395"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416" w:author="Aleksandar Stanimirovic" w:date="2025-06-12T10:39:00Z" w:initials="AS">
    <w:p w14:paraId="44A4581E" w14:textId="77777777" w:rsidR="006502DD" w:rsidRDefault="006502DD" w:rsidP="006502DD">
      <w:pPr>
        <w:pStyle w:val="CommentText"/>
        <w:jc w:val="left"/>
      </w:pPr>
      <w:r>
        <w:rPr>
          <w:rStyle w:val="CommentReference"/>
        </w:rPr>
        <w:annotationRef/>
      </w:r>
      <w:r>
        <w:t xml:space="preserve">Да би сте </w:t>
      </w:r>
      <w:r>
        <w:rPr>
          <w:lang w:val="ru-RU"/>
        </w:rPr>
        <w:t>кориситли</w:t>
      </w:r>
      <w:r>
        <w:t xml:space="preserve"> </w:t>
      </w:r>
      <w:r>
        <w:rPr>
          <w:lang w:val="ru-RU"/>
        </w:rPr>
        <w:t>скраженицу</w:t>
      </w:r>
      <w:r>
        <w:t xml:space="preserve"> морате да је негде уведете. Нпр. </w:t>
      </w:r>
      <w:r>
        <w:rPr>
          <w:lang w:val="ru-RU"/>
        </w:rPr>
        <w:t>О</w:t>
      </w:r>
      <w:r>
        <w:t xml:space="preserve">вде би било </w:t>
      </w:r>
      <w:r>
        <w:rPr>
          <w:lang w:val="ru-RU"/>
        </w:rPr>
        <w:t>објектно</w:t>
      </w:r>
      <w:r>
        <w:t xml:space="preserve"> релациони </w:t>
      </w:r>
      <w:r>
        <w:rPr>
          <w:lang w:val="ru-RU"/>
        </w:rPr>
        <w:t>мапер</w:t>
      </w:r>
      <w:r>
        <w:t xml:space="preserve"> (ОРМ). Проверите за сваку скраћеницу.</w:t>
      </w:r>
    </w:p>
  </w:comment>
  <w:comment w:id="486" w:author="Aleksandar Stanimirovic" w:date="2025-05-13T11:15:00Z" w:initials="AS">
    <w:p w14:paraId="15DA737C" w14:textId="1BEE0A6F"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551"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626"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627"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943"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1048"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44A4581E"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44337CFC" w16cex:dateUtc="2025-06-12T08:39:00Z"/>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44A4581E" w16cid:durableId="44337CFC"/>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DB7C9" w14:textId="77777777" w:rsidR="00CF17B2" w:rsidRPr="005C552C" w:rsidRDefault="00CF17B2" w:rsidP="00A2473D">
      <w:pPr>
        <w:spacing w:after="0"/>
      </w:pPr>
      <w:r w:rsidRPr="005C552C">
        <w:separator/>
      </w:r>
    </w:p>
  </w:endnote>
  <w:endnote w:type="continuationSeparator" w:id="0">
    <w:p w14:paraId="0E2EAA59" w14:textId="77777777" w:rsidR="00CF17B2" w:rsidRPr="005C552C" w:rsidRDefault="00CF17B2"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9B989" w14:textId="77777777" w:rsidR="00CF17B2" w:rsidRPr="005C552C" w:rsidRDefault="00CF17B2" w:rsidP="00A2473D">
      <w:pPr>
        <w:spacing w:after="0"/>
      </w:pPr>
      <w:r w:rsidRPr="005C552C">
        <w:separator/>
      </w:r>
    </w:p>
  </w:footnote>
  <w:footnote w:type="continuationSeparator" w:id="0">
    <w:p w14:paraId="39233C30" w14:textId="77777777" w:rsidR="00CF17B2" w:rsidRPr="005C552C" w:rsidRDefault="00CF17B2" w:rsidP="00A2473D">
      <w:pPr>
        <w:spacing w:after="0"/>
      </w:pPr>
      <w:r w:rsidRPr="005C552C">
        <w:continuationSeparator/>
      </w:r>
    </w:p>
  </w:footnote>
  <w:footnote w:id="1">
    <w:p w14:paraId="49644B42" w14:textId="0E26AAF9" w:rsidR="00D157D3" w:rsidRPr="00D157D3" w:rsidDel="00562AEE" w:rsidRDefault="003C1D27">
      <w:pPr>
        <w:pStyle w:val="FootnoteText"/>
        <w:rPr>
          <w:del w:id="398" w:author="Nikola Mitic" w:date="2025-05-13T20:25:00Z" w16du:dateUtc="2025-05-13T18:25:00Z"/>
        </w:rPr>
      </w:pPr>
      <w:ins w:id="399" w:author="Nikola Mitic" w:date="2025-05-13T20:35:00Z" w16du:dateUtc="2025-05-13T18:35:00Z">
        <w:r w:rsidRPr="005C552C">
          <w:t xml:space="preserve">MVC </w:t>
        </w:r>
      </w:ins>
      <w:del w:id="400"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521" w:author="Nikola Mitic" w:date="2025-05-13T20:34:00Z" w16du:dateUtc="2025-05-13T18:34:00Z"/>
        </w:rPr>
      </w:pPr>
      <w:del w:id="522"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536" w:author="Nikola Mitic" w:date="2025-05-13T20:35:00Z" w16du:dateUtc="2025-05-13T18:35:00Z"/>
        </w:rPr>
      </w:pPr>
      <w:del w:id="537"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539" w:author="Nikola Mitic" w:date="2025-05-13T20:36:00Z" w16du:dateUtc="2025-05-13T18:36:00Z"/>
        </w:rPr>
      </w:pPr>
      <w:del w:id="540"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649" w:author="Nikola Mitic" w:date="2025-05-13T20:37:00Z" w16du:dateUtc="2025-05-13T18:37:00Z"/>
        </w:rPr>
      </w:pPr>
      <w:del w:id="650"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675" w:author="Nikola Mitic" w:date="2025-05-13T20:37:00Z" w16du:dateUtc="2025-05-13T18:37:00Z"/>
        </w:rPr>
      </w:pPr>
      <w:del w:id="676"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685" w:author="Nikola Mitic" w:date="2025-05-13T20:41:00Z" w16du:dateUtc="2025-05-13T18:41:00Z"/>
        </w:rPr>
      </w:pPr>
      <w:del w:id="686"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695" w:author="Nikola Mitic" w:date="2025-05-13T20:41:00Z" w16du:dateUtc="2025-05-13T18:41:00Z"/>
          <w:lang w:val="en-US"/>
        </w:rPr>
      </w:pPr>
      <w:del w:id="696"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701" w:author="Nikola Mitic" w:date="2025-05-13T20:43:00Z" w16du:dateUtc="2025-05-13T18:43:00Z"/>
        </w:rPr>
      </w:pPr>
      <w:del w:id="702"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740" w:author="Nikola Mitic" w:date="2025-05-13T20:45:00Z" w16du:dateUtc="2025-05-13T18:45:00Z"/>
        </w:rPr>
      </w:pPr>
      <w:del w:id="741"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823" w:author="Nikola Mitic" w:date="2025-05-13T20:46:00Z" w16du:dateUtc="2025-05-13T18:46:00Z"/>
          <w:lang w:val="en-US"/>
        </w:rPr>
      </w:pPr>
      <w:del w:id="824"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845" w:author="Nikola Mitic" w:date="2025-05-13T20:47:00Z" w16du:dateUtc="2025-05-13T18:47:00Z"/>
          <w:lang w:val="en-US"/>
        </w:rPr>
      </w:pPr>
      <w:del w:id="846"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862" w:author="Nikola Mitic" w:date="2025-05-13T20:48:00Z" w16du:dateUtc="2025-05-13T18:48:00Z"/>
        </w:rPr>
      </w:pPr>
      <w:del w:id="863"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994" w:author="Nikola Mitic" w:date="2025-05-13T20:59:00Z" w16du:dateUtc="2025-05-13T18:59:00Z"/>
        </w:rPr>
      </w:pPr>
      <w:del w:id="995" w:author="Nikola Mitic" w:date="2025-05-13T20:59:00Z" w16du:dateUtc="2025-05-13T18:59:00Z">
        <w:r w:rsidRPr="005C552C" w:rsidDel="00C66AD1">
          <w:rPr>
            <w:rStyle w:val="FootnoteReference"/>
          </w:rPr>
          <w:footnoteRef/>
        </w:r>
        <w:r w:rsidRPr="005C552C" w:rsidDel="00C66AD1">
          <w:delText xml:space="preserve"> Singleton – </w:delText>
        </w:r>
        <w:bookmarkStart w:id="996" w:name="_Hlk198061765"/>
        <w:bookmarkStart w:id="997" w:name="_Hlk198061766"/>
        <w:r w:rsidRPr="005C552C" w:rsidDel="00C66AD1">
          <w:delText>образац који се брине о томе да класа има само једну инстанцу, док пружа глобални приступ истој</w:delText>
        </w:r>
        <w:bookmarkEnd w:id="996"/>
        <w:bookmarkEnd w:id="997"/>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ksandar Stanimirovic">
    <w15:presenceInfo w15:providerId="Windows Live" w15:userId="9911e1ae0ed60fa8"/>
  </w15:person>
  <w15:person w15:author="Nikola Mitic">
    <w15:presenceInfo w15:providerId="Windows Live" w15:userId="958dc0ad04c8a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24E7"/>
    <w:rsid w:val="00044B7D"/>
    <w:rsid w:val="00050810"/>
    <w:rsid w:val="0005343C"/>
    <w:rsid w:val="00053680"/>
    <w:rsid w:val="0007242C"/>
    <w:rsid w:val="00072B04"/>
    <w:rsid w:val="00073991"/>
    <w:rsid w:val="00074A13"/>
    <w:rsid w:val="00075ADA"/>
    <w:rsid w:val="0007668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546D"/>
    <w:rsid w:val="000D66BA"/>
    <w:rsid w:val="000D6FE7"/>
    <w:rsid w:val="000D74E2"/>
    <w:rsid w:val="000D7E36"/>
    <w:rsid w:val="000E15B0"/>
    <w:rsid w:val="000E16AF"/>
    <w:rsid w:val="000E6580"/>
    <w:rsid w:val="000E77F8"/>
    <w:rsid w:val="000F03E3"/>
    <w:rsid w:val="000F1B93"/>
    <w:rsid w:val="000F6F08"/>
    <w:rsid w:val="001038BF"/>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77C"/>
    <w:rsid w:val="001817DE"/>
    <w:rsid w:val="00184A74"/>
    <w:rsid w:val="0018747F"/>
    <w:rsid w:val="00191BA2"/>
    <w:rsid w:val="001947DE"/>
    <w:rsid w:val="001A26A8"/>
    <w:rsid w:val="001A7F67"/>
    <w:rsid w:val="001B0196"/>
    <w:rsid w:val="001B3BC6"/>
    <w:rsid w:val="001B4795"/>
    <w:rsid w:val="001B6375"/>
    <w:rsid w:val="001C15BB"/>
    <w:rsid w:val="001C5F2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55A5"/>
    <w:rsid w:val="00216F20"/>
    <w:rsid w:val="00221420"/>
    <w:rsid w:val="002219D8"/>
    <w:rsid w:val="0023355B"/>
    <w:rsid w:val="00233C59"/>
    <w:rsid w:val="00235F87"/>
    <w:rsid w:val="002365DB"/>
    <w:rsid w:val="00236656"/>
    <w:rsid w:val="002374CE"/>
    <w:rsid w:val="00243472"/>
    <w:rsid w:val="002461F1"/>
    <w:rsid w:val="00254755"/>
    <w:rsid w:val="00267445"/>
    <w:rsid w:val="00270276"/>
    <w:rsid w:val="002817DF"/>
    <w:rsid w:val="002824F0"/>
    <w:rsid w:val="00294954"/>
    <w:rsid w:val="002954EC"/>
    <w:rsid w:val="00296259"/>
    <w:rsid w:val="002B3511"/>
    <w:rsid w:val="002B3CDD"/>
    <w:rsid w:val="002B4C05"/>
    <w:rsid w:val="002C26B7"/>
    <w:rsid w:val="002C26F7"/>
    <w:rsid w:val="002C4D64"/>
    <w:rsid w:val="002C726B"/>
    <w:rsid w:val="002D272B"/>
    <w:rsid w:val="002D52D6"/>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429A3"/>
    <w:rsid w:val="00346BBF"/>
    <w:rsid w:val="00353CDB"/>
    <w:rsid w:val="00354F82"/>
    <w:rsid w:val="0035758C"/>
    <w:rsid w:val="00361147"/>
    <w:rsid w:val="00372264"/>
    <w:rsid w:val="00374FA1"/>
    <w:rsid w:val="00376D06"/>
    <w:rsid w:val="00381B70"/>
    <w:rsid w:val="00382B7E"/>
    <w:rsid w:val="00383104"/>
    <w:rsid w:val="003900A3"/>
    <w:rsid w:val="00390F2B"/>
    <w:rsid w:val="00390F2E"/>
    <w:rsid w:val="00391FE7"/>
    <w:rsid w:val="00392684"/>
    <w:rsid w:val="003979A4"/>
    <w:rsid w:val="00397D4C"/>
    <w:rsid w:val="003A0D2C"/>
    <w:rsid w:val="003A12D3"/>
    <w:rsid w:val="003A3D0D"/>
    <w:rsid w:val="003A64E4"/>
    <w:rsid w:val="003A725D"/>
    <w:rsid w:val="003B2952"/>
    <w:rsid w:val="003B6D15"/>
    <w:rsid w:val="003C10A5"/>
    <w:rsid w:val="003C1D27"/>
    <w:rsid w:val="003C2FE4"/>
    <w:rsid w:val="003C5399"/>
    <w:rsid w:val="003D320A"/>
    <w:rsid w:val="003D4D63"/>
    <w:rsid w:val="003D6974"/>
    <w:rsid w:val="003D75D0"/>
    <w:rsid w:val="003D78BA"/>
    <w:rsid w:val="003D7D6D"/>
    <w:rsid w:val="003E2C26"/>
    <w:rsid w:val="003E6305"/>
    <w:rsid w:val="003E6B8A"/>
    <w:rsid w:val="003E6F20"/>
    <w:rsid w:val="003F52E4"/>
    <w:rsid w:val="00403CD2"/>
    <w:rsid w:val="00403E78"/>
    <w:rsid w:val="00404E46"/>
    <w:rsid w:val="0042650A"/>
    <w:rsid w:val="00430521"/>
    <w:rsid w:val="00436666"/>
    <w:rsid w:val="0043695C"/>
    <w:rsid w:val="00437178"/>
    <w:rsid w:val="00440554"/>
    <w:rsid w:val="004413ED"/>
    <w:rsid w:val="004428B0"/>
    <w:rsid w:val="00444837"/>
    <w:rsid w:val="004536FF"/>
    <w:rsid w:val="00453E60"/>
    <w:rsid w:val="004551B6"/>
    <w:rsid w:val="0045653A"/>
    <w:rsid w:val="004608FD"/>
    <w:rsid w:val="00466EEB"/>
    <w:rsid w:val="00470B36"/>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B8B"/>
    <w:rsid w:val="004D4BEC"/>
    <w:rsid w:val="004E44A4"/>
    <w:rsid w:val="004F3487"/>
    <w:rsid w:val="00506EAE"/>
    <w:rsid w:val="00506EBF"/>
    <w:rsid w:val="00507ED1"/>
    <w:rsid w:val="0051036E"/>
    <w:rsid w:val="00513861"/>
    <w:rsid w:val="00524E7A"/>
    <w:rsid w:val="0053131B"/>
    <w:rsid w:val="0053305C"/>
    <w:rsid w:val="005342B4"/>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7595"/>
    <w:rsid w:val="00577EFD"/>
    <w:rsid w:val="005803F2"/>
    <w:rsid w:val="00584921"/>
    <w:rsid w:val="005945CA"/>
    <w:rsid w:val="00594683"/>
    <w:rsid w:val="005966AB"/>
    <w:rsid w:val="00596EF0"/>
    <w:rsid w:val="00597BF7"/>
    <w:rsid w:val="005A174F"/>
    <w:rsid w:val="005A4A4F"/>
    <w:rsid w:val="005B2C04"/>
    <w:rsid w:val="005B42B3"/>
    <w:rsid w:val="005B42CE"/>
    <w:rsid w:val="005C4BD1"/>
    <w:rsid w:val="005C552C"/>
    <w:rsid w:val="005C6A1A"/>
    <w:rsid w:val="005C77E9"/>
    <w:rsid w:val="005E488B"/>
    <w:rsid w:val="005E572A"/>
    <w:rsid w:val="005E6281"/>
    <w:rsid w:val="005E77C7"/>
    <w:rsid w:val="005F09E1"/>
    <w:rsid w:val="005F3024"/>
    <w:rsid w:val="005F4BA1"/>
    <w:rsid w:val="005F6EB8"/>
    <w:rsid w:val="00605499"/>
    <w:rsid w:val="00617B6D"/>
    <w:rsid w:val="0062056F"/>
    <w:rsid w:val="00622B61"/>
    <w:rsid w:val="00627494"/>
    <w:rsid w:val="00633728"/>
    <w:rsid w:val="00637D49"/>
    <w:rsid w:val="00640681"/>
    <w:rsid w:val="006502DD"/>
    <w:rsid w:val="006505DE"/>
    <w:rsid w:val="0065378B"/>
    <w:rsid w:val="00656C57"/>
    <w:rsid w:val="00661E05"/>
    <w:rsid w:val="006643A2"/>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F08F2"/>
    <w:rsid w:val="006F25AC"/>
    <w:rsid w:val="006F47F1"/>
    <w:rsid w:val="006F5893"/>
    <w:rsid w:val="006F7BA7"/>
    <w:rsid w:val="007038E7"/>
    <w:rsid w:val="007047C8"/>
    <w:rsid w:val="00706389"/>
    <w:rsid w:val="00706D8A"/>
    <w:rsid w:val="00706F79"/>
    <w:rsid w:val="00711062"/>
    <w:rsid w:val="00711859"/>
    <w:rsid w:val="007139DB"/>
    <w:rsid w:val="007159FF"/>
    <w:rsid w:val="00717A2F"/>
    <w:rsid w:val="00720056"/>
    <w:rsid w:val="0072206D"/>
    <w:rsid w:val="00723445"/>
    <w:rsid w:val="00730B9C"/>
    <w:rsid w:val="00732A5D"/>
    <w:rsid w:val="00736259"/>
    <w:rsid w:val="00737273"/>
    <w:rsid w:val="007408AB"/>
    <w:rsid w:val="00741B9D"/>
    <w:rsid w:val="00745757"/>
    <w:rsid w:val="00746058"/>
    <w:rsid w:val="00752189"/>
    <w:rsid w:val="007528A6"/>
    <w:rsid w:val="00752F7E"/>
    <w:rsid w:val="00760F01"/>
    <w:rsid w:val="00763C22"/>
    <w:rsid w:val="00764D57"/>
    <w:rsid w:val="0076705D"/>
    <w:rsid w:val="007730C6"/>
    <w:rsid w:val="00773B38"/>
    <w:rsid w:val="007766C2"/>
    <w:rsid w:val="007773BB"/>
    <w:rsid w:val="007A09A5"/>
    <w:rsid w:val="007A0EE1"/>
    <w:rsid w:val="007A3B2B"/>
    <w:rsid w:val="007B2D8B"/>
    <w:rsid w:val="007B3244"/>
    <w:rsid w:val="007B36EC"/>
    <w:rsid w:val="007D0D3D"/>
    <w:rsid w:val="007D1077"/>
    <w:rsid w:val="007D5E3D"/>
    <w:rsid w:val="007E2249"/>
    <w:rsid w:val="007E5BC0"/>
    <w:rsid w:val="007E7135"/>
    <w:rsid w:val="007F4549"/>
    <w:rsid w:val="007F51CA"/>
    <w:rsid w:val="00802B37"/>
    <w:rsid w:val="0081198B"/>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27D3"/>
    <w:rsid w:val="008E2C5D"/>
    <w:rsid w:val="008F115C"/>
    <w:rsid w:val="008F25E7"/>
    <w:rsid w:val="008F75DA"/>
    <w:rsid w:val="0090053D"/>
    <w:rsid w:val="009012E9"/>
    <w:rsid w:val="009023D2"/>
    <w:rsid w:val="009064F8"/>
    <w:rsid w:val="0090781F"/>
    <w:rsid w:val="00910675"/>
    <w:rsid w:val="00911C3E"/>
    <w:rsid w:val="009131BF"/>
    <w:rsid w:val="00920F21"/>
    <w:rsid w:val="00921B39"/>
    <w:rsid w:val="00926E63"/>
    <w:rsid w:val="009301E7"/>
    <w:rsid w:val="0093480E"/>
    <w:rsid w:val="0093754D"/>
    <w:rsid w:val="00942784"/>
    <w:rsid w:val="009467C9"/>
    <w:rsid w:val="009467FA"/>
    <w:rsid w:val="00951200"/>
    <w:rsid w:val="00957A8F"/>
    <w:rsid w:val="009607EF"/>
    <w:rsid w:val="009642D7"/>
    <w:rsid w:val="00967AAB"/>
    <w:rsid w:val="009704F6"/>
    <w:rsid w:val="00970DCD"/>
    <w:rsid w:val="00971A12"/>
    <w:rsid w:val="00973CEB"/>
    <w:rsid w:val="00976271"/>
    <w:rsid w:val="009773B9"/>
    <w:rsid w:val="00982D51"/>
    <w:rsid w:val="0099128F"/>
    <w:rsid w:val="009C3712"/>
    <w:rsid w:val="009C4C6C"/>
    <w:rsid w:val="009C5A2E"/>
    <w:rsid w:val="009C6B3A"/>
    <w:rsid w:val="009D124F"/>
    <w:rsid w:val="009D3014"/>
    <w:rsid w:val="009D39F9"/>
    <w:rsid w:val="009D4366"/>
    <w:rsid w:val="009D4CDE"/>
    <w:rsid w:val="009D7F28"/>
    <w:rsid w:val="009E0844"/>
    <w:rsid w:val="009E27B0"/>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6833"/>
    <w:rsid w:val="00A378E8"/>
    <w:rsid w:val="00A42EA1"/>
    <w:rsid w:val="00A50927"/>
    <w:rsid w:val="00A539EB"/>
    <w:rsid w:val="00A53B1B"/>
    <w:rsid w:val="00A5486A"/>
    <w:rsid w:val="00A54F0B"/>
    <w:rsid w:val="00A57DEE"/>
    <w:rsid w:val="00A64EB7"/>
    <w:rsid w:val="00A72976"/>
    <w:rsid w:val="00A75641"/>
    <w:rsid w:val="00A76922"/>
    <w:rsid w:val="00A81A61"/>
    <w:rsid w:val="00A87A12"/>
    <w:rsid w:val="00A91DCA"/>
    <w:rsid w:val="00A93026"/>
    <w:rsid w:val="00AA685A"/>
    <w:rsid w:val="00AA70C5"/>
    <w:rsid w:val="00AB2D5E"/>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27DA1"/>
    <w:rsid w:val="00B31521"/>
    <w:rsid w:val="00B32641"/>
    <w:rsid w:val="00B353D4"/>
    <w:rsid w:val="00B370A0"/>
    <w:rsid w:val="00B421A9"/>
    <w:rsid w:val="00B4596C"/>
    <w:rsid w:val="00B47B0B"/>
    <w:rsid w:val="00B47B76"/>
    <w:rsid w:val="00B505AB"/>
    <w:rsid w:val="00B53DCD"/>
    <w:rsid w:val="00B65EF9"/>
    <w:rsid w:val="00B66D0B"/>
    <w:rsid w:val="00B705D8"/>
    <w:rsid w:val="00B80D0E"/>
    <w:rsid w:val="00B83110"/>
    <w:rsid w:val="00B876AC"/>
    <w:rsid w:val="00B92D2E"/>
    <w:rsid w:val="00B96CF5"/>
    <w:rsid w:val="00BA243E"/>
    <w:rsid w:val="00BA2BAC"/>
    <w:rsid w:val="00BA2D31"/>
    <w:rsid w:val="00BA3415"/>
    <w:rsid w:val="00BA77AD"/>
    <w:rsid w:val="00BB0D4F"/>
    <w:rsid w:val="00BB4AE2"/>
    <w:rsid w:val="00BB641E"/>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34D1"/>
    <w:rsid w:val="00C523EB"/>
    <w:rsid w:val="00C5782A"/>
    <w:rsid w:val="00C61949"/>
    <w:rsid w:val="00C62538"/>
    <w:rsid w:val="00C62816"/>
    <w:rsid w:val="00C638A1"/>
    <w:rsid w:val="00C64F01"/>
    <w:rsid w:val="00C66AD1"/>
    <w:rsid w:val="00C7009C"/>
    <w:rsid w:val="00C767A4"/>
    <w:rsid w:val="00CA0990"/>
    <w:rsid w:val="00CB5FA1"/>
    <w:rsid w:val="00CC64E9"/>
    <w:rsid w:val="00CE459E"/>
    <w:rsid w:val="00CE4CC1"/>
    <w:rsid w:val="00CE50F7"/>
    <w:rsid w:val="00CE60F8"/>
    <w:rsid w:val="00CF17B2"/>
    <w:rsid w:val="00D019EF"/>
    <w:rsid w:val="00D0380E"/>
    <w:rsid w:val="00D07A33"/>
    <w:rsid w:val="00D14215"/>
    <w:rsid w:val="00D143D7"/>
    <w:rsid w:val="00D157D3"/>
    <w:rsid w:val="00D32DA5"/>
    <w:rsid w:val="00D5093B"/>
    <w:rsid w:val="00D518E9"/>
    <w:rsid w:val="00D52B29"/>
    <w:rsid w:val="00D56F1C"/>
    <w:rsid w:val="00D63053"/>
    <w:rsid w:val="00D63629"/>
    <w:rsid w:val="00D63FC0"/>
    <w:rsid w:val="00D653CA"/>
    <w:rsid w:val="00D66E7F"/>
    <w:rsid w:val="00D6773B"/>
    <w:rsid w:val="00D71064"/>
    <w:rsid w:val="00D768B3"/>
    <w:rsid w:val="00D76E88"/>
    <w:rsid w:val="00D77EB3"/>
    <w:rsid w:val="00D80D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3099B"/>
    <w:rsid w:val="00E33B2F"/>
    <w:rsid w:val="00E351DD"/>
    <w:rsid w:val="00E41454"/>
    <w:rsid w:val="00E42BCA"/>
    <w:rsid w:val="00E434CF"/>
    <w:rsid w:val="00E45320"/>
    <w:rsid w:val="00E45A71"/>
    <w:rsid w:val="00E5132E"/>
    <w:rsid w:val="00E54E85"/>
    <w:rsid w:val="00E621FA"/>
    <w:rsid w:val="00E629E7"/>
    <w:rsid w:val="00E62E9D"/>
    <w:rsid w:val="00E63CD2"/>
    <w:rsid w:val="00E63CF1"/>
    <w:rsid w:val="00E6648D"/>
    <w:rsid w:val="00E674F0"/>
    <w:rsid w:val="00E8327B"/>
    <w:rsid w:val="00E837CB"/>
    <w:rsid w:val="00E83A35"/>
    <w:rsid w:val="00E87D48"/>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639D"/>
    <w:rsid w:val="00EE416F"/>
    <w:rsid w:val="00EE46EE"/>
    <w:rsid w:val="00EE5AF6"/>
    <w:rsid w:val="00EF00CD"/>
    <w:rsid w:val="00EF3123"/>
    <w:rsid w:val="00F14993"/>
    <w:rsid w:val="00F14ADE"/>
    <w:rsid w:val="00F2113E"/>
    <w:rsid w:val="00F2205D"/>
    <w:rsid w:val="00F316ED"/>
    <w:rsid w:val="00F32904"/>
    <w:rsid w:val="00F32FF7"/>
    <w:rsid w:val="00F4035C"/>
    <w:rsid w:val="00F40496"/>
    <w:rsid w:val="00F42AE6"/>
    <w:rsid w:val="00F465D0"/>
    <w:rsid w:val="00F55735"/>
    <w:rsid w:val="00F60479"/>
    <w:rsid w:val="00F63A36"/>
    <w:rsid w:val="00F64DEC"/>
    <w:rsid w:val="00F65753"/>
    <w:rsid w:val="00F65E76"/>
    <w:rsid w:val="00F75B49"/>
    <w:rsid w:val="00F77F78"/>
    <w:rsid w:val="00F82B71"/>
    <w:rsid w:val="00F8449E"/>
    <w:rsid w:val="00F84A38"/>
    <w:rsid w:val="00F90739"/>
    <w:rsid w:val="00F97679"/>
    <w:rsid w:val="00FA1C86"/>
    <w:rsid w:val="00FA27F5"/>
    <w:rsid w:val="00FA3FD6"/>
    <w:rsid w:val="00FA4C55"/>
    <w:rsid w:val="00FA4F2E"/>
    <w:rsid w:val="00FB0C51"/>
    <w:rsid w:val="00FB2247"/>
    <w:rsid w:val="00FB57DB"/>
    <w:rsid w:val="00FC0A3F"/>
    <w:rsid w:val="00FC26DB"/>
    <w:rsid w:val="00FC5E52"/>
    <w:rsid w:val="00FC7680"/>
    <w:rsid w:val="00FD0401"/>
    <w:rsid w:val="00FD0521"/>
    <w:rsid w:val="00FE0E90"/>
    <w:rsid w:val="00FE2D13"/>
    <w:rsid w:val="00FE6289"/>
    <w:rsid w:val="00FE6981"/>
    <w:rsid w:val="00FE7FDF"/>
    <w:rsid w:val="00FF4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Props1.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customXml/itemProps2.xml><?xml version="1.0" encoding="utf-8"?>
<ds:datastoreItem xmlns:ds="http://schemas.openxmlformats.org/officeDocument/2006/customXml" ds:itemID="{80CA510A-6249-4E21-9D3B-208C22FA9CAC}">
  <ds:schemaRefs>
    <ds:schemaRef ds:uri="http://schemas.microsoft.com/sharepoint/v3/contenttype/forms"/>
  </ds:schemaRefs>
</ds:datastoreItem>
</file>

<file path=customXml/itemProps3.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1</Pages>
  <Words>15043</Words>
  <Characters>85746</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Aleksandar Stanimirovic</cp:lastModifiedBy>
  <cp:revision>20</cp:revision>
  <cp:lastPrinted>2024-11-01T16:36:00Z</cp:lastPrinted>
  <dcterms:created xsi:type="dcterms:W3CDTF">2025-05-13T18:26:00Z</dcterms:created>
  <dcterms:modified xsi:type="dcterms:W3CDTF">2025-06-12T08:48:00Z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
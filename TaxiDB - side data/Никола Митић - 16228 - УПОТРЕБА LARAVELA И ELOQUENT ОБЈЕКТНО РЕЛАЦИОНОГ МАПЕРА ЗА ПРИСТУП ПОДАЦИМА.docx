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6BBE5D" w:rsidR="00A57DEE" w:rsidRPr="005C552C" w:rsidRDefault="006F25AC" w:rsidP="001B6375">
      <w:pPr>
        <w:jc w:val="center"/>
        <w:rPr>
          <w:rFonts w:cs="Times New Roman"/>
          <w:sz w:val="28"/>
          <w:szCs w:val="28"/>
        </w:rPr>
      </w:pPr>
      <w:r w:rsidRPr="005C552C">
        <w:rPr>
          <w:rFonts w:cs="Times New Roman"/>
          <w:sz w:val="28"/>
          <w:szCs w:val="28"/>
        </w:rPr>
        <w:t xml:space="preserve">Ниш, </w:t>
      </w:r>
      <w:del w:id="2" w:author="Nikola Mitic" w:date="2025-07-28T22:24:00Z" w16du:dateUtc="2025-07-28T20:24:00Z">
        <w:r w:rsidRPr="005C552C" w:rsidDel="00E94F83">
          <w:rPr>
            <w:rFonts w:cs="Times New Roman"/>
            <w:sz w:val="28"/>
            <w:szCs w:val="28"/>
          </w:rPr>
          <w:delText xml:space="preserve">октобар </w:delText>
        </w:r>
      </w:del>
      <w:ins w:id="3" w:author="Nikola Mitic" w:date="2025-07-28T22:24:00Z" w16du:dateUtc="2025-07-28T20:24:00Z">
        <w:r w:rsidR="00E94F83">
          <w:rPr>
            <w:rFonts w:cs="Times New Roman"/>
            <w:sz w:val="28"/>
            <w:szCs w:val="28"/>
          </w:rPr>
          <w:t>август</w:t>
        </w:r>
        <w:r w:rsidR="00E94F83" w:rsidRPr="005C552C">
          <w:rPr>
            <w:rFonts w:cs="Times New Roman"/>
            <w:sz w:val="28"/>
            <w:szCs w:val="28"/>
          </w:rPr>
          <w:t xml:space="preserve"> </w:t>
        </w:r>
      </w:ins>
      <w:r w:rsidRPr="005C552C">
        <w:rPr>
          <w:rFonts w:cs="Times New Roman"/>
          <w:sz w:val="28"/>
          <w:szCs w:val="28"/>
        </w:rPr>
        <w:t>202</w:t>
      </w:r>
      <w:ins w:id="4" w:author="Nikola Mitic" w:date="2025-07-28T22:24:00Z" w16du:dateUtc="2025-07-28T20:24:00Z">
        <w:r w:rsidR="00E94F83">
          <w:rPr>
            <w:rFonts w:cs="Times New Roman"/>
            <w:sz w:val="28"/>
            <w:szCs w:val="28"/>
          </w:rPr>
          <w:t>5</w:t>
        </w:r>
      </w:ins>
      <w:del w:id="5" w:author="Nikola Mitic" w:date="2025-07-28T22:24:00Z" w16du:dateUtc="2025-07-28T20:24:00Z">
        <w:r w:rsidRPr="005C552C" w:rsidDel="00E94F83">
          <w:rPr>
            <w:rFonts w:cs="Times New Roman"/>
            <w:sz w:val="28"/>
            <w:szCs w:val="28"/>
          </w:rPr>
          <w:delText>4</w:delText>
        </w:r>
      </w:del>
      <w:r w:rsidRPr="005C552C">
        <w:rPr>
          <w:rFonts w:cs="Times New Roman"/>
          <w:sz w:val="28"/>
          <w:szCs w:val="28"/>
        </w:rPr>
        <w:t>.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6"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6"/>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7B4F4CB"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Упознати са појмом и основним конце</w:t>
      </w:r>
      <w:del w:id="7"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8" w:author="Nikola Mitic" w:date="2025-05-13T19:57:00Z" w16du:dateUtc="2025-05-13T17:57:00Z">
        <w:r w:rsidR="00165B0C" w:rsidDel="00576073">
          <w:rPr>
            <w:rFonts w:cs="Times New Roman"/>
            <w:i/>
            <w:iCs/>
            <w:szCs w:val="24"/>
          </w:rPr>
          <w:delText>длеу</w:delText>
        </w:r>
      </w:del>
      <w:ins w:id="9"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10" w:name="_Toc179895529"/>
      <w:bookmarkStart w:id="11" w:name="_Toc180078515"/>
      <w:bookmarkStart w:id="12" w:name="_Toc180253861"/>
      <w:bookmarkStart w:id="13" w:name="_Toc180407665"/>
      <w:bookmarkStart w:id="14" w:name="_Toc181280603"/>
      <w:bookmarkStart w:id="15" w:name="_Toc181374002"/>
      <w:bookmarkStart w:id="16" w:name="_Toc181374053"/>
      <w:bookmarkStart w:id="17" w:name="_Toc183394685"/>
      <w:bookmarkStart w:id="18" w:name="_Toc185195808"/>
      <w:bookmarkStart w:id="19" w:name="_Toc185212687"/>
      <w:bookmarkStart w:id="20" w:name="_Toc185216088"/>
      <w:bookmarkStart w:id="21" w:name="_Toc187537842"/>
      <w:bookmarkStart w:id="22" w:name="_Toc197285556"/>
      <w:bookmarkStart w:id="23" w:name="_Toc197303479"/>
      <w:bookmarkStart w:id="24" w:name="_Toc198390740"/>
      <w:bookmarkStart w:id="25" w:name="_Toc202866949"/>
      <w:bookmarkStart w:id="26" w:name="_Toc202867110"/>
      <w:bookmarkStart w:id="27" w:name="_Toc202867276"/>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8" w:name="_Toc179895530"/>
      <w:bookmarkStart w:id="29" w:name="_Toc180078516"/>
      <w:bookmarkStart w:id="30" w:name="_Toc180253862"/>
      <w:bookmarkStart w:id="31" w:name="_Toc180407666"/>
      <w:bookmarkStart w:id="32" w:name="_Toc181280604"/>
      <w:bookmarkStart w:id="33" w:name="_Toc181374003"/>
      <w:bookmarkStart w:id="34" w:name="_Toc181374054"/>
      <w:bookmarkStart w:id="35" w:name="_Toc183394686"/>
      <w:bookmarkStart w:id="36" w:name="_Toc185195809"/>
      <w:bookmarkStart w:id="37" w:name="_Toc185212688"/>
      <w:bookmarkStart w:id="38" w:name="_Toc185216089"/>
      <w:bookmarkStart w:id="39" w:name="_Toc187537843"/>
      <w:bookmarkStart w:id="40" w:name="_Toc197285557"/>
      <w:bookmarkStart w:id="41" w:name="_Toc197303480"/>
      <w:bookmarkStart w:id="42" w:name="_Toc198390741"/>
      <w:bookmarkStart w:id="43" w:name="_Toc202866950"/>
      <w:bookmarkStart w:id="44" w:name="_Toc202867111"/>
      <w:bookmarkStart w:id="45" w:name="_Toc202867277"/>
      <w:r w:rsidRPr="005C552C">
        <w:rPr>
          <w:rFonts w:cs="Times New Roman"/>
          <w:b/>
          <w:bCs/>
        </w:rPr>
        <w:t>САЖЕТАК</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3A70BB3" w14:textId="77777777" w:rsidR="00484F60" w:rsidRPr="005C552C" w:rsidRDefault="00484F60" w:rsidP="00484F60"/>
    <w:p w14:paraId="2C13F4E1" w14:textId="77777777" w:rsidR="00D93264" w:rsidRDefault="00F82B71" w:rsidP="00353CDB">
      <w:pPr>
        <w:ind w:firstLine="720"/>
        <w:rPr>
          <w:ins w:id="46"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2AE5E92"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w:t>
      </w:r>
      <w:ins w:id="47" w:author="Nikola Mitic" w:date="2025-07-28T22:25:00Z" w16du:dateUtc="2025-07-28T20:25:00Z">
        <w:r w:rsidR="00E94F83">
          <w:rPr>
            <w:rFonts w:cs="Times New Roman"/>
            <w:szCs w:val="24"/>
          </w:rPr>
          <w:t>а</w:t>
        </w:r>
      </w:ins>
      <w:r w:rsidR="003266F1">
        <w:rPr>
          <w:rFonts w:cs="Times New Roman"/>
          <w:szCs w:val="24"/>
        </w:rPr>
        <w:t xml:space="preserve">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648699E8"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48" w:name="_Toc185195810"/>
      <w:bookmarkStart w:id="49" w:name="_Toc185212689"/>
      <w:bookmarkStart w:id="50" w:name="_Toc185216090"/>
      <w:bookmarkStart w:id="51" w:name="_Toc187537844"/>
      <w:bookmarkStart w:id="52" w:name="_Toc197285558"/>
      <w:bookmarkStart w:id="53" w:name="_Toc197303481"/>
      <w:bookmarkStart w:id="54" w:name="_Toc198390742"/>
      <w:bookmarkStart w:id="55" w:name="_Toc202866951"/>
      <w:bookmarkStart w:id="56" w:name="_Toc202867112"/>
      <w:bookmarkStart w:id="57" w:name="_Toc202867278"/>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48"/>
      <w:bookmarkEnd w:id="49"/>
      <w:bookmarkEnd w:id="50"/>
      <w:bookmarkEnd w:id="51"/>
      <w:bookmarkEnd w:id="52"/>
      <w:bookmarkEnd w:id="53"/>
      <w:bookmarkEnd w:id="54"/>
      <w:bookmarkEnd w:id="55"/>
      <w:bookmarkEnd w:id="56"/>
      <w:bookmarkEnd w:id="57"/>
    </w:p>
    <w:p w14:paraId="4A38B429" w14:textId="0E5E38AA" w:rsidR="005F4BA1" w:rsidRPr="005C552C" w:rsidRDefault="005F4BA1" w:rsidP="005F4BA1">
      <w:pPr>
        <w:pStyle w:val="Heading1"/>
        <w:jc w:val="center"/>
        <w:rPr>
          <w:rFonts w:cs="Times New Roman"/>
          <w:b/>
          <w:bCs/>
        </w:rPr>
      </w:pPr>
      <w:bookmarkStart w:id="58" w:name="_Toc179895532"/>
      <w:bookmarkStart w:id="59" w:name="_Toc180078518"/>
      <w:bookmarkStart w:id="60" w:name="_Toc180253864"/>
      <w:bookmarkStart w:id="61" w:name="_Toc180407668"/>
      <w:bookmarkStart w:id="62" w:name="_Toc181280606"/>
      <w:bookmarkStart w:id="63" w:name="_Toc181374005"/>
      <w:bookmarkStart w:id="64" w:name="_Toc181374056"/>
      <w:bookmarkStart w:id="65" w:name="_Toc183394688"/>
      <w:bookmarkStart w:id="66" w:name="_Toc185195811"/>
      <w:bookmarkStart w:id="67" w:name="_Toc185212690"/>
      <w:bookmarkStart w:id="68" w:name="_Toc185216091"/>
      <w:bookmarkStart w:id="69" w:name="_Toc187537845"/>
      <w:bookmarkStart w:id="70" w:name="_Toc197285559"/>
      <w:bookmarkStart w:id="71" w:name="_Toc197303482"/>
      <w:bookmarkStart w:id="72" w:name="_Toc198390743"/>
      <w:bookmarkStart w:id="73" w:name="_Toc202866952"/>
      <w:bookmarkStart w:id="74" w:name="_Toc202867113"/>
      <w:bookmarkStart w:id="75" w:name="_Toc202867279"/>
      <w:r w:rsidRPr="005C552C">
        <w:rPr>
          <w:rFonts w:cs="Times New Roman"/>
          <w:b/>
          <w:bCs/>
        </w:rPr>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41B0A07" w14:textId="77777777" w:rsidR="00484F60" w:rsidRPr="005C552C" w:rsidRDefault="00484F60" w:rsidP="00484F60"/>
    <w:p w14:paraId="41DC2259" w14:textId="22BA3402" w:rsidR="00D93264" w:rsidRDefault="00745757" w:rsidP="00D93264">
      <w:pPr>
        <w:ind w:firstLine="720"/>
        <w:rPr>
          <w:ins w:id="76" w:author="Nikola Mitic" w:date="2025-05-13T20:21:00Z" w16du:dateUtc="2025-05-13T18:21:00Z"/>
          <w:rFonts w:cs="Times New Roman"/>
          <w:szCs w:val="24"/>
          <w:lang w:val="en-US"/>
        </w:rPr>
      </w:pPr>
      <w:ins w:id="77" w:author="Nikola Mitic" w:date="2025-05-13T20:08:00Z" w16du:dateUtc="2025-05-13T18:08:00Z">
        <w:r w:rsidRPr="00745757">
          <w:rPr>
            <w:rFonts w:cs="Times New Roman"/>
            <w:szCs w:val="24"/>
            <w:lang w:val="en-US"/>
          </w:rPr>
          <w:t xml:space="preserve">Modern business operations involve handling </w:t>
        </w:r>
      </w:ins>
      <w:ins w:id="78" w:author="Nikola Mitic" w:date="2025-05-13T20:09:00Z" w16du:dateUtc="2025-05-13T18:09:00Z">
        <w:r w:rsidRPr="00745757">
          <w:rPr>
            <w:rFonts w:cs="Times New Roman"/>
            <w:szCs w:val="24"/>
            <w:lang w:val="en-US"/>
          </w:rPr>
          <w:t>vast quantities</w:t>
        </w:r>
      </w:ins>
      <w:ins w:id="79" w:author="Nikola Mitic" w:date="2025-05-13T20:08:00Z" w16du:dateUtc="2025-05-13T18:08:00Z">
        <w:r w:rsidRPr="00745757">
          <w:rPr>
            <w:rFonts w:cs="Times New Roman"/>
            <w:szCs w:val="24"/>
            <w:lang w:val="en-US"/>
          </w:rPr>
          <w:t xml:space="preserve"> of data. </w:t>
        </w:r>
      </w:ins>
      <w:ins w:id="80" w:author="Nikola Mitic" w:date="2025-05-13T20:11:00Z" w16du:dateUtc="2025-05-13T18:11:00Z">
        <w:r w:rsidRPr="00745757">
          <w:rPr>
            <w:rFonts w:cs="Times New Roman"/>
            <w:szCs w:val="24"/>
            <w:lang w:val="en-US"/>
          </w:rPr>
          <w:t>To</w:t>
        </w:r>
      </w:ins>
      <w:ins w:id="81"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82" w:author="Nikola Mitic" w:date="2025-05-13T20:11:00Z" w16du:dateUtc="2025-05-13T18:11:00Z">
        <w:r>
          <w:rPr>
            <w:rFonts w:cs="Times New Roman"/>
            <w:szCs w:val="24"/>
            <w:lang w:val="en-US"/>
          </w:rPr>
          <w:t>huge quantities</w:t>
        </w:r>
      </w:ins>
      <w:ins w:id="83" w:author="Nikola Mitic" w:date="2025-05-13T20:08:00Z" w16du:dateUtc="2025-05-13T18:08:00Z">
        <w:r w:rsidRPr="00745757">
          <w:rPr>
            <w:rFonts w:cs="Times New Roman"/>
            <w:szCs w:val="24"/>
            <w:lang w:val="en-US"/>
          </w:rPr>
          <w:t xml:space="preserve"> </w:t>
        </w:r>
      </w:ins>
      <w:ins w:id="84" w:author="Nikola Mitic" w:date="2025-05-13T20:11:00Z" w16du:dateUtc="2025-05-13T18:11:00Z">
        <w:r>
          <w:rPr>
            <w:rFonts w:cs="Times New Roman"/>
            <w:szCs w:val="24"/>
            <w:lang w:val="en-US"/>
          </w:rPr>
          <w:t xml:space="preserve">of </w:t>
        </w:r>
      </w:ins>
      <w:ins w:id="85" w:author="Nikola Mitic" w:date="2025-05-13T20:08:00Z" w16du:dateUtc="2025-05-13T18:08:00Z">
        <w:r w:rsidRPr="00745757">
          <w:rPr>
            <w:rFonts w:cs="Times New Roman"/>
            <w:szCs w:val="24"/>
            <w:lang w:val="en-US"/>
          </w:rPr>
          <w:t xml:space="preserve">data are created. This paper presents the technologies used </w:t>
        </w:r>
      </w:ins>
      <w:ins w:id="86" w:author="Nikola Mitic" w:date="2025-05-13T20:12:00Z" w16du:dateUtc="2025-05-13T18:12:00Z">
        <w:r>
          <w:rPr>
            <w:rFonts w:cs="Times New Roman"/>
            <w:szCs w:val="24"/>
            <w:lang w:val="en-US"/>
          </w:rPr>
          <w:t xml:space="preserve">behind </w:t>
        </w:r>
      </w:ins>
      <w:ins w:id="87" w:author="Nikola Mitic" w:date="2025-05-13T20:08:00Z" w16du:dateUtc="2025-05-13T18:08:00Z">
        <w:r w:rsidRPr="00745757">
          <w:rPr>
            <w:rFonts w:cs="Times New Roman"/>
            <w:szCs w:val="24"/>
            <w:lang w:val="en-US"/>
          </w:rPr>
          <w:t xml:space="preserve">such systems. </w:t>
        </w:r>
      </w:ins>
      <w:ins w:id="88" w:author="Nikola Mitic" w:date="2025-05-13T20:22:00Z" w16du:dateUtc="2025-05-13T18:22:00Z">
        <w:r w:rsidR="00D93264" w:rsidRPr="00745757">
          <w:rPr>
            <w:rFonts w:cs="Times New Roman"/>
            <w:szCs w:val="24"/>
            <w:lang w:val="en-US"/>
          </w:rPr>
          <w:t>Emphasis</w:t>
        </w:r>
      </w:ins>
      <w:ins w:id="89"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90" w:author="Nikola Mitic" w:date="2025-05-13T20:08:00Z" w16du:dateUtc="2025-05-13T18:08:00Z"/>
          <w:rFonts w:cs="Times New Roman"/>
          <w:szCs w:val="24"/>
          <w:lang w:val="en-US"/>
        </w:rPr>
        <w:pPrChange w:id="91" w:author="Nikola Mitic" w:date="2025-05-13T20:21:00Z" w16du:dateUtc="2025-05-13T18:21:00Z">
          <w:pPr/>
        </w:pPrChange>
      </w:pPr>
      <w:ins w:id="92" w:author="Nikola Mitic" w:date="2025-05-13T20:08:00Z" w16du:dateUtc="2025-05-13T18:08:00Z">
        <w:r w:rsidRPr="00745757">
          <w:rPr>
            <w:rFonts w:cs="Times New Roman"/>
            <w:szCs w:val="24"/>
            <w:lang w:val="en-US"/>
          </w:rPr>
          <w:t xml:space="preserve">The </w:t>
        </w:r>
      </w:ins>
      <w:ins w:id="93" w:author="Nikola Mitic" w:date="2025-05-13T20:13:00Z" w16du:dateUtc="2025-05-13T18:13:00Z">
        <w:r>
          <w:rPr>
            <w:rFonts w:cs="Times New Roman"/>
            <w:szCs w:val="24"/>
            <w:lang w:val="en-US"/>
          </w:rPr>
          <w:t>process of converting</w:t>
        </w:r>
      </w:ins>
      <w:ins w:id="94"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657DA1A5" w:rsidR="00745757" w:rsidRPr="00745757" w:rsidRDefault="00745757">
      <w:pPr>
        <w:ind w:firstLine="720"/>
        <w:rPr>
          <w:ins w:id="95" w:author="Nikola Mitic" w:date="2025-05-13T20:08:00Z" w16du:dateUtc="2025-05-13T18:08:00Z"/>
          <w:rFonts w:cs="Times New Roman"/>
          <w:szCs w:val="24"/>
          <w:lang w:val="en-US"/>
        </w:rPr>
        <w:pPrChange w:id="96" w:author="Nikola Mitic" w:date="2025-05-13T20:09:00Z" w16du:dateUtc="2025-05-13T18:09:00Z">
          <w:pPr/>
        </w:pPrChange>
      </w:pPr>
      <w:ins w:id="97" w:author="Nikola Mitic" w:date="2025-05-13T20:08:00Z" w16du:dateUtc="2025-05-13T18:08:00Z">
        <w:r w:rsidRPr="00745757">
          <w:rPr>
            <w:rFonts w:cs="Times New Roman"/>
            <w:szCs w:val="24"/>
            <w:lang w:val="en-US"/>
          </w:rPr>
          <w:t xml:space="preserve">The main </w:t>
        </w:r>
      </w:ins>
      <w:ins w:id="98" w:author="Nikola Mitic" w:date="2025-05-13T20:16:00Z" w16du:dateUtc="2025-05-13T18:16:00Z">
        <w:r w:rsidR="00D93264">
          <w:rPr>
            <w:rFonts w:cs="Times New Roman"/>
            <w:szCs w:val="24"/>
            <w:lang w:val="en-US"/>
          </w:rPr>
          <w:t>goal</w:t>
        </w:r>
      </w:ins>
      <w:ins w:id="99" w:author="Nikola Mitic" w:date="2025-05-13T20:08:00Z" w16du:dateUtc="2025-05-13T18:08:00Z">
        <w:r w:rsidRPr="00745757">
          <w:rPr>
            <w:rFonts w:cs="Times New Roman"/>
            <w:szCs w:val="24"/>
            <w:lang w:val="en-US"/>
          </w:rPr>
          <w:t xml:space="preserve"> of this </w:t>
        </w:r>
      </w:ins>
      <w:ins w:id="100" w:author="Nikola Mitic" w:date="2025-05-13T20:16:00Z" w16du:dateUtc="2025-05-13T18:16:00Z">
        <w:r w:rsidR="00D93264">
          <w:rPr>
            <w:rFonts w:cs="Times New Roman"/>
            <w:szCs w:val="24"/>
            <w:lang w:val="en-US"/>
          </w:rPr>
          <w:t>paper</w:t>
        </w:r>
      </w:ins>
      <w:ins w:id="101" w:author="Nikola Mitic" w:date="2025-05-13T20:08:00Z" w16du:dateUtc="2025-05-13T18:08:00Z">
        <w:r w:rsidRPr="00745757">
          <w:rPr>
            <w:rFonts w:cs="Times New Roman"/>
            <w:szCs w:val="24"/>
            <w:lang w:val="en-US"/>
          </w:rPr>
          <w:t xml:space="preserve"> is to implement modern technologies that enable efficient access </w:t>
        </w:r>
      </w:ins>
      <w:ins w:id="102" w:author="Nikola Mitic" w:date="2025-05-13T20:17:00Z" w16du:dateUtc="2025-05-13T18:17:00Z">
        <w:r w:rsidR="00D93264">
          <w:rPr>
            <w:rFonts w:cs="Times New Roman"/>
            <w:szCs w:val="24"/>
            <w:lang w:val="en-US"/>
          </w:rPr>
          <w:t xml:space="preserve">to </w:t>
        </w:r>
      </w:ins>
      <w:ins w:id="103" w:author="Nikola Mitic" w:date="2025-05-13T20:08:00Z" w16du:dateUtc="2025-05-13T18:08:00Z">
        <w:r w:rsidRPr="00745757">
          <w:rPr>
            <w:rFonts w:cs="Times New Roman"/>
            <w:szCs w:val="24"/>
            <w:lang w:val="en-US"/>
          </w:rPr>
          <w:t xml:space="preserve">and </w:t>
        </w:r>
      </w:ins>
      <w:ins w:id="104"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105" w:author="Nikola Mitic" w:date="2025-05-13T20:08:00Z" w16du:dateUtc="2025-05-13T18:08:00Z">
        <w:r w:rsidRPr="00745757">
          <w:rPr>
            <w:rFonts w:cs="Times New Roman"/>
            <w:szCs w:val="24"/>
            <w:lang w:val="en-US"/>
          </w:rPr>
          <w:t xml:space="preserve">complex data. By using Laravel on the backend—which facilitates simple request handling and integration with a MySQL database—the system efficiently processes data through the Eloquent ORM. Implementing the frontend in Angular results in a responsive system that runs in any web browser. The system enables direct interaction between the </w:t>
        </w:r>
        <w:proofErr w:type="gramStart"/>
        <w:r w:rsidRPr="00745757">
          <w:rPr>
            <w:rFonts w:cs="Times New Roman"/>
            <w:szCs w:val="24"/>
            <w:lang w:val="en-US"/>
          </w:rPr>
          <w:t>frontend</w:t>
        </w:r>
        <w:proofErr w:type="gramEnd"/>
        <w:r w:rsidRPr="00745757">
          <w:rPr>
            <w:rFonts w:cs="Times New Roman"/>
            <w:szCs w:val="24"/>
            <w:lang w:val="en-US"/>
          </w:rPr>
          <w:t xml:space="preserve">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5B2D39C0" w:rsidR="00F82B71" w:rsidRPr="00745757" w:rsidDel="00745757" w:rsidRDefault="00745757">
      <w:pPr>
        <w:ind w:firstLine="720"/>
        <w:rPr>
          <w:del w:id="106" w:author="Nikola Mitic" w:date="2025-05-13T20:08:00Z" w16du:dateUtc="2025-05-13T18:08:00Z"/>
          <w:noProof/>
          <w:szCs w:val="24"/>
          <w:lang w:val="en-US"/>
        </w:rPr>
      </w:pPr>
      <w:ins w:id="107" w:author="Nikola Mitic" w:date="2025-05-13T20:08:00Z" w16du:dateUtc="2025-05-13T18:08:00Z">
        <w:r w:rsidRPr="00745757">
          <w:rPr>
            <w:rFonts w:cs="Times New Roman"/>
            <w:szCs w:val="24"/>
            <w:lang w:val="en-US"/>
          </w:rPr>
          <w:t>Using the Eloquent relational mapper, data is linked into a complex structure, processed in Laravel, and presented through Angular in a responsive design. This implementation achieves automation of system management and ensures easy usage through a web browser.</w:t>
        </w:r>
      </w:ins>
      <w:commentRangeStart w:id="108"/>
      <w:del w:id="109"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110" w:author="Nikola Mitic" w:date="2025-05-13T20:08:00Z" w16du:dateUtc="2025-05-13T18:08:00Z"/>
          <w:noProof/>
          <w:szCs w:val="24"/>
        </w:rPr>
      </w:pPr>
      <w:del w:id="111"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112" w:author="Nikola Mitic" w:date="2025-05-13T20:08:00Z" w16du:dateUtc="2025-05-13T18:08:00Z"/>
          <w:noProof/>
          <w:szCs w:val="24"/>
          <w:lang w:val="en-US"/>
          <w:rPrChange w:id="113" w:author="Nikola Mitic" w:date="2025-05-13T20:11:00Z" w16du:dateUtc="2025-05-13T18:11:00Z">
            <w:rPr>
              <w:del w:id="114" w:author="Nikola Mitic" w:date="2025-05-13T20:08:00Z" w16du:dateUtc="2025-05-13T18:08:00Z"/>
              <w:noProof/>
            </w:rPr>
          </w:rPrChange>
        </w:rPr>
      </w:pPr>
      <w:del w:id="115"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108"/>
        <w:r w:rsidR="00E62E9D" w:rsidRPr="00745757" w:rsidDel="00745757">
          <w:rPr>
            <w:rStyle w:val="CommentReference"/>
            <w:sz w:val="24"/>
            <w:szCs w:val="24"/>
            <w:rPrChange w:id="116" w:author="Nikola Mitic" w:date="2025-05-13T20:11:00Z" w16du:dateUtc="2025-05-13T18:11:00Z">
              <w:rPr>
                <w:rStyle w:val="CommentReference"/>
              </w:rPr>
            </w:rPrChange>
          </w:rPr>
          <w:commentReference w:id="108"/>
        </w:r>
      </w:del>
    </w:p>
    <w:p w14:paraId="4DBAE654" w14:textId="77777777" w:rsidR="000A19AE" w:rsidRPr="00745757" w:rsidRDefault="000A19AE">
      <w:pPr>
        <w:ind w:firstLine="720"/>
        <w:rPr>
          <w:noProof/>
          <w:szCs w:val="24"/>
        </w:rPr>
        <w:pPrChange w:id="117"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18" w:name="_Toc180407669"/>
      <w:bookmarkStart w:id="119" w:name="_Toc181280607"/>
      <w:bookmarkStart w:id="120" w:name="_Toc181374006"/>
      <w:bookmarkStart w:id="121" w:name="_Toc181374057"/>
      <w:bookmarkStart w:id="122" w:name="_Toc183394689"/>
      <w:bookmarkStart w:id="123" w:name="_Toc185195812"/>
      <w:bookmarkStart w:id="124" w:name="_Toc185212691"/>
      <w:bookmarkStart w:id="125" w:name="_Toc185216092"/>
      <w:bookmarkStart w:id="126" w:name="_Toc187537846"/>
      <w:bookmarkStart w:id="127" w:name="_Toc197285560"/>
      <w:bookmarkStart w:id="128" w:name="_Toc197303483"/>
      <w:bookmarkStart w:id="129" w:name="_Toc198390744"/>
      <w:bookmarkStart w:id="130" w:name="_Toc202866953"/>
      <w:bookmarkStart w:id="131" w:name="_Toc202867114"/>
      <w:bookmarkStart w:id="132" w:name="_Toc202867280"/>
      <w:r w:rsidRPr="005C552C">
        <w:lastRenderedPageBreak/>
        <w:t>САДРЖАЈ</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sdt>
      <w:sdtPr>
        <w:rPr>
          <w:rFonts w:cs="Times New Roman"/>
          <w:sz w:val="22"/>
        </w:rPr>
        <w:id w:val="1283465707"/>
        <w:docPartObj>
          <w:docPartGallery w:val="Table of Contents"/>
          <w:docPartUnique/>
        </w:docPartObj>
      </w:sdtPr>
      <w:sdtEndPr>
        <w:rPr>
          <w:b/>
          <w:bCs/>
          <w:sz w:val="24"/>
        </w:rPr>
      </w:sdtEndPr>
      <w:sdtContent>
        <w:p w14:paraId="0E9D7F83" w14:textId="0E3DA24F" w:rsidR="007C6864" w:rsidRDefault="00CE50F7" w:rsidP="007C6864">
          <w:pPr>
            <w:pStyle w:val="TOC1"/>
            <w:tabs>
              <w:tab w:val="right" w:leader="dot" w:pos="9350"/>
            </w:tabs>
            <w:rPr>
              <w:ins w:id="133" w:author="Nikola Mitic" w:date="2025-07-08T11:41:00Z" w16du:dateUtc="2025-07-08T09:41: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4B317465" w14:textId="685E3ECE" w:rsidR="007C6864" w:rsidRDefault="007C6864">
          <w:pPr>
            <w:pStyle w:val="TOC1"/>
            <w:tabs>
              <w:tab w:val="left" w:pos="440"/>
              <w:tab w:val="right" w:leader="dot" w:pos="9350"/>
            </w:tabs>
            <w:rPr>
              <w:ins w:id="134" w:author="Nikola Mitic" w:date="2025-07-08T11:41:00Z" w16du:dateUtc="2025-07-08T09:41:00Z"/>
              <w:rFonts w:asciiTheme="minorHAnsi" w:eastAsiaTheme="minorEastAsia" w:hAnsiTheme="minorHAnsi"/>
              <w:noProof/>
              <w:szCs w:val="24"/>
              <w:lang w:val="en-150" w:eastAsia="en-150"/>
            </w:rPr>
          </w:pPr>
          <w:ins w:id="135"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1.</w:t>
            </w:r>
            <w:r>
              <w:rPr>
                <w:rFonts w:asciiTheme="minorHAnsi" w:eastAsiaTheme="minorEastAsia" w:hAnsiTheme="minorHAnsi"/>
                <w:noProof/>
                <w:szCs w:val="24"/>
                <w:lang w:val="en-150" w:eastAsia="en-150"/>
              </w:rPr>
              <w:tab/>
            </w:r>
            <w:r w:rsidRPr="006C76A5">
              <w:rPr>
                <w:rStyle w:val="Hyperlink"/>
                <w:rFonts w:cs="Times New Roman"/>
                <w:noProof/>
              </w:rPr>
              <w:t>УВОД</w:t>
            </w:r>
            <w:r>
              <w:rPr>
                <w:noProof/>
                <w:webHidden/>
              </w:rPr>
              <w:tab/>
            </w:r>
            <w:r>
              <w:rPr>
                <w:noProof/>
                <w:webHidden/>
              </w:rPr>
              <w:fldChar w:fldCharType="begin"/>
            </w:r>
            <w:r>
              <w:rPr>
                <w:noProof/>
                <w:webHidden/>
              </w:rPr>
              <w:instrText xml:space="preserve"> PAGEREF _Toc202867281 \h </w:instrText>
            </w:r>
          </w:ins>
          <w:r>
            <w:rPr>
              <w:noProof/>
              <w:webHidden/>
            </w:rPr>
          </w:r>
          <w:ins w:id="136" w:author="Nikola Mitic" w:date="2025-07-08T11:41:00Z" w16du:dateUtc="2025-07-08T09:41:00Z">
            <w:r>
              <w:rPr>
                <w:noProof/>
                <w:webHidden/>
              </w:rPr>
              <w:fldChar w:fldCharType="separate"/>
            </w:r>
            <w:r>
              <w:rPr>
                <w:noProof/>
                <w:webHidden/>
              </w:rPr>
              <w:t>8</w:t>
            </w:r>
            <w:r>
              <w:rPr>
                <w:noProof/>
                <w:webHidden/>
              </w:rPr>
              <w:fldChar w:fldCharType="end"/>
            </w:r>
            <w:r w:rsidRPr="006C76A5">
              <w:rPr>
                <w:rStyle w:val="Hyperlink"/>
                <w:noProof/>
              </w:rPr>
              <w:fldChar w:fldCharType="end"/>
            </w:r>
          </w:ins>
        </w:p>
        <w:p w14:paraId="434B1C2F" w14:textId="425BFF25" w:rsidR="007C6864" w:rsidRDefault="007C6864">
          <w:pPr>
            <w:pStyle w:val="TOC1"/>
            <w:tabs>
              <w:tab w:val="left" w:pos="440"/>
              <w:tab w:val="right" w:leader="dot" w:pos="9350"/>
            </w:tabs>
            <w:rPr>
              <w:ins w:id="137" w:author="Nikola Mitic" w:date="2025-07-08T11:41:00Z" w16du:dateUtc="2025-07-08T09:41:00Z"/>
              <w:rFonts w:asciiTheme="minorHAnsi" w:eastAsiaTheme="minorEastAsia" w:hAnsiTheme="minorHAnsi"/>
              <w:noProof/>
              <w:szCs w:val="24"/>
              <w:lang w:val="en-150" w:eastAsia="en-150"/>
            </w:rPr>
          </w:pPr>
          <w:ins w:id="13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w:t>
            </w:r>
            <w:r>
              <w:rPr>
                <w:rFonts w:asciiTheme="minorHAnsi" w:eastAsiaTheme="minorEastAsia" w:hAnsiTheme="minorHAnsi"/>
                <w:noProof/>
                <w:szCs w:val="24"/>
                <w:lang w:val="en-150" w:eastAsia="en-150"/>
              </w:rPr>
              <w:tab/>
            </w:r>
            <w:r w:rsidRPr="006C76A5">
              <w:rPr>
                <w:rStyle w:val="Hyperlink"/>
                <w:i/>
                <w:iCs/>
                <w:noProof/>
              </w:rPr>
              <w:t>PHP</w:t>
            </w:r>
            <w:r w:rsidRPr="006C76A5">
              <w:rPr>
                <w:rStyle w:val="Hyperlink"/>
                <w:noProof/>
              </w:rPr>
              <w:t xml:space="preserve"> ПРОГРАМСКИ ЈЕЗИК И РАД СА БАЗАМА ПОДАТАКА</w:t>
            </w:r>
            <w:r>
              <w:rPr>
                <w:noProof/>
                <w:webHidden/>
              </w:rPr>
              <w:tab/>
            </w:r>
            <w:r>
              <w:rPr>
                <w:noProof/>
                <w:webHidden/>
              </w:rPr>
              <w:fldChar w:fldCharType="begin"/>
            </w:r>
            <w:r>
              <w:rPr>
                <w:noProof/>
                <w:webHidden/>
              </w:rPr>
              <w:instrText xml:space="preserve"> PAGEREF _Toc202867282 \h </w:instrText>
            </w:r>
          </w:ins>
          <w:r>
            <w:rPr>
              <w:noProof/>
              <w:webHidden/>
            </w:rPr>
          </w:r>
          <w:ins w:id="139" w:author="Nikola Mitic" w:date="2025-07-08T11:41:00Z" w16du:dateUtc="2025-07-08T09:41:00Z">
            <w:r>
              <w:rPr>
                <w:noProof/>
                <w:webHidden/>
              </w:rPr>
              <w:fldChar w:fldCharType="separate"/>
            </w:r>
            <w:r>
              <w:rPr>
                <w:noProof/>
                <w:webHidden/>
              </w:rPr>
              <w:t>9</w:t>
            </w:r>
            <w:r>
              <w:rPr>
                <w:noProof/>
                <w:webHidden/>
              </w:rPr>
              <w:fldChar w:fldCharType="end"/>
            </w:r>
            <w:r w:rsidRPr="006C76A5">
              <w:rPr>
                <w:rStyle w:val="Hyperlink"/>
                <w:noProof/>
              </w:rPr>
              <w:fldChar w:fldCharType="end"/>
            </w:r>
          </w:ins>
        </w:p>
        <w:p w14:paraId="33851A94" w14:textId="71EF3E94" w:rsidR="007C6864" w:rsidRDefault="007C6864">
          <w:pPr>
            <w:pStyle w:val="TOC2"/>
            <w:tabs>
              <w:tab w:val="left" w:pos="960"/>
              <w:tab w:val="right" w:leader="dot" w:pos="9350"/>
            </w:tabs>
            <w:rPr>
              <w:ins w:id="140" w:author="Nikola Mitic" w:date="2025-07-08T11:41:00Z" w16du:dateUtc="2025-07-08T09:41:00Z"/>
              <w:rFonts w:asciiTheme="minorHAnsi" w:hAnsiTheme="minorHAnsi" w:cstheme="minorBidi"/>
              <w:noProof/>
              <w:kern w:val="2"/>
              <w:szCs w:val="24"/>
              <w:lang w:val="en-150" w:eastAsia="en-150"/>
              <w14:ligatures w14:val="standardContextual"/>
            </w:rPr>
          </w:pPr>
          <w:ins w:id="141"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2.2.</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PHP</w:t>
            </w:r>
            <w:r w:rsidRPr="006C76A5">
              <w:rPr>
                <w:rStyle w:val="Hyperlink"/>
                <w:noProof/>
              </w:rPr>
              <w:t xml:space="preserve"> ПРОГРАМСКИ ЈЕЗИК</w:t>
            </w:r>
            <w:r>
              <w:rPr>
                <w:noProof/>
                <w:webHidden/>
              </w:rPr>
              <w:tab/>
            </w:r>
            <w:r>
              <w:rPr>
                <w:noProof/>
                <w:webHidden/>
              </w:rPr>
              <w:fldChar w:fldCharType="begin"/>
            </w:r>
            <w:r>
              <w:rPr>
                <w:noProof/>
                <w:webHidden/>
              </w:rPr>
              <w:instrText xml:space="preserve"> PAGEREF _Toc202867283 \h </w:instrText>
            </w:r>
          </w:ins>
          <w:r>
            <w:rPr>
              <w:noProof/>
              <w:webHidden/>
            </w:rPr>
          </w:r>
          <w:ins w:id="142" w:author="Nikola Mitic" w:date="2025-07-08T11:41:00Z" w16du:dateUtc="2025-07-08T09:41:00Z">
            <w:r>
              <w:rPr>
                <w:noProof/>
                <w:webHidden/>
              </w:rPr>
              <w:fldChar w:fldCharType="separate"/>
            </w:r>
            <w:r>
              <w:rPr>
                <w:noProof/>
                <w:webHidden/>
              </w:rPr>
              <w:t>9</w:t>
            </w:r>
            <w:r>
              <w:rPr>
                <w:noProof/>
                <w:webHidden/>
              </w:rPr>
              <w:fldChar w:fldCharType="end"/>
            </w:r>
            <w:r w:rsidRPr="006C76A5">
              <w:rPr>
                <w:rStyle w:val="Hyperlink"/>
                <w:noProof/>
              </w:rPr>
              <w:fldChar w:fldCharType="end"/>
            </w:r>
          </w:ins>
        </w:p>
        <w:p w14:paraId="14598200" w14:textId="06818BA3" w:rsidR="007C6864" w:rsidRDefault="007C6864">
          <w:pPr>
            <w:pStyle w:val="TOC2"/>
            <w:tabs>
              <w:tab w:val="left" w:pos="960"/>
              <w:tab w:val="right" w:leader="dot" w:pos="9350"/>
            </w:tabs>
            <w:rPr>
              <w:ins w:id="143" w:author="Nikola Mitic" w:date="2025-07-08T11:41:00Z" w16du:dateUtc="2025-07-08T09:41:00Z"/>
              <w:rFonts w:asciiTheme="minorHAnsi" w:hAnsiTheme="minorHAnsi" w:cstheme="minorBidi"/>
              <w:noProof/>
              <w:kern w:val="2"/>
              <w:szCs w:val="24"/>
              <w:lang w:val="en-150" w:eastAsia="en-150"/>
              <w14:ligatures w14:val="standardContextual"/>
            </w:rPr>
          </w:pPr>
          <w:ins w:id="14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2.3.</w:t>
            </w:r>
            <w:r>
              <w:rPr>
                <w:rFonts w:asciiTheme="minorHAnsi" w:hAnsiTheme="minorHAnsi" w:cstheme="minorBidi"/>
                <w:noProof/>
                <w:kern w:val="2"/>
                <w:szCs w:val="24"/>
                <w:lang w:val="en-150" w:eastAsia="en-150"/>
                <w14:ligatures w14:val="standardContextual"/>
              </w:rPr>
              <w:tab/>
            </w:r>
            <w:r w:rsidRPr="006C76A5">
              <w:rPr>
                <w:rStyle w:val="Hyperlink"/>
                <w:noProof/>
              </w:rPr>
              <w:t>Релационе базе података</w:t>
            </w:r>
            <w:r>
              <w:rPr>
                <w:noProof/>
                <w:webHidden/>
              </w:rPr>
              <w:tab/>
            </w:r>
            <w:r>
              <w:rPr>
                <w:noProof/>
                <w:webHidden/>
              </w:rPr>
              <w:fldChar w:fldCharType="begin"/>
            </w:r>
            <w:r>
              <w:rPr>
                <w:noProof/>
                <w:webHidden/>
              </w:rPr>
              <w:instrText xml:space="preserve"> PAGEREF _Toc202867284 \h </w:instrText>
            </w:r>
          </w:ins>
          <w:r>
            <w:rPr>
              <w:noProof/>
              <w:webHidden/>
            </w:rPr>
          </w:r>
          <w:ins w:id="145" w:author="Nikola Mitic" w:date="2025-07-08T11:41:00Z" w16du:dateUtc="2025-07-08T09:41:00Z">
            <w:r>
              <w:rPr>
                <w:noProof/>
                <w:webHidden/>
              </w:rPr>
              <w:fldChar w:fldCharType="separate"/>
            </w:r>
            <w:r>
              <w:rPr>
                <w:noProof/>
                <w:webHidden/>
              </w:rPr>
              <w:t>10</w:t>
            </w:r>
            <w:r>
              <w:rPr>
                <w:noProof/>
                <w:webHidden/>
              </w:rPr>
              <w:fldChar w:fldCharType="end"/>
            </w:r>
            <w:r w:rsidRPr="006C76A5">
              <w:rPr>
                <w:rStyle w:val="Hyperlink"/>
                <w:noProof/>
              </w:rPr>
              <w:fldChar w:fldCharType="end"/>
            </w:r>
          </w:ins>
        </w:p>
        <w:p w14:paraId="48DCF27F" w14:textId="7173B28A" w:rsidR="007C6864" w:rsidRDefault="007C6864">
          <w:pPr>
            <w:pStyle w:val="TOC1"/>
            <w:tabs>
              <w:tab w:val="left" w:pos="440"/>
              <w:tab w:val="right" w:leader="dot" w:pos="9350"/>
            </w:tabs>
            <w:rPr>
              <w:ins w:id="146" w:author="Nikola Mitic" w:date="2025-07-08T11:41:00Z" w16du:dateUtc="2025-07-08T09:41:00Z"/>
              <w:rFonts w:asciiTheme="minorHAnsi" w:eastAsiaTheme="minorEastAsia" w:hAnsiTheme="minorHAnsi"/>
              <w:noProof/>
              <w:szCs w:val="24"/>
              <w:lang w:val="en-150" w:eastAsia="en-150"/>
            </w:rPr>
          </w:pPr>
          <w:ins w:id="147"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w:t>
            </w:r>
            <w:r>
              <w:rPr>
                <w:rFonts w:asciiTheme="minorHAnsi" w:eastAsiaTheme="minorEastAsia" w:hAnsiTheme="minorHAnsi"/>
                <w:noProof/>
                <w:szCs w:val="24"/>
                <w:lang w:val="en-150" w:eastAsia="en-150"/>
              </w:rPr>
              <w:tab/>
            </w:r>
            <w:r w:rsidRPr="006C76A5">
              <w:rPr>
                <w:rStyle w:val="Hyperlink"/>
                <w:noProof/>
              </w:rPr>
              <w:t xml:space="preserve">РАДНО ОКРУЖЕЊЕ </w:t>
            </w:r>
            <w:r w:rsidRPr="006C76A5">
              <w:rPr>
                <w:rStyle w:val="Hyperlink"/>
                <w:i/>
                <w:iCs/>
                <w:noProof/>
                <w:lang w:val="en-US"/>
              </w:rPr>
              <w:t>LARAVEL</w:t>
            </w:r>
            <w:r>
              <w:rPr>
                <w:noProof/>
                <w:webHidden/>
              </w:rPr>
              <w:tab/>
            </w:r>
            <w:r>
              <w:rPr>
                <w:noProof/>
                <w:webHidden/>
              </w:rPr>
              <w:fldChar w:fldCharType="begin"/>
            </w:r>
            <w:r>
              <w:rPr>
                <w:noProof/>
                <w:webHidden/>
              </w:rPr>
              <w:instrText xml:space="preserve"> PAGEREF _Toc202867286 \h </w:instrText>
            </w:r>
          </w:ins>
          <w:r>
            <w:rPr>
              <w:noProof/>
              <w:webHidden/>
            </w:rPr>
          </w:r>
          <w:ins w:id="148" w:author="Nikola Mitic" w:date="2025-07-08T11:41:00Z" w16du:dateUtc="2025-07-08T09:41:00Z">
            <w:r>
              <w:rPr>
                <w:noProof/>
                <w:webHidden/>
              </w:rPr>
              <w:fldChar w:fldCharType="separate"/>
            </w:r>
            <w:r>
              <w:rPr>
                <w:noProof/>
                <w:webHidden/>
              </w:rPr>
              <w:t>13</w:t>
            </w:r>
            <w:r>
              <w:rPr>
                <w:noProof/>
                <w:webHidden/>
              </w:rPr>
              <w:fldChar w:fldCharType="end"/>
            </w:r>
            <w:r w:rsidRPr="006C76A5">
              <w:rPr>
                <w:rStyle w:val="Hyperlink"/>
                <w:noProof/>
              </w:rPr>
              <w:fldChar w:fldCharType="end"/>
            </w:r>
          </w:ins>
        </w:p>
        <w:p w14:paraId="5F4FCA53" w14:textId="3E1C4E8C" w:rsidR="007C6864" w:rsidRDefault="007C6864">
          <w:pPr>
            <w:pStyle w:val="TOC2"/>
            <w:tabs>
              <w:tab w:val="left" w:pos="960"/>
              <w:tab w:val="right" w:leader="dot" w:pos="9350"/>
            </w:tabs>
            <w:rPr>
              <w:ins w:id="149" w:author="Nikola Mitic" w:date="2025-07-08T11:41:00Z" w16du:dateUtc="2025-07-08T09:41:00Z"/>
              <w:rFonts w:asciiTheme="minorHAnsi" w:hAnsiTheme="minorHAnsi" w:cstheme="minorBidi"/>
              <w:noProof/>
              <w:kern w:val="2"/>
              <w:szCs w:val="24"/>
              <w:lang w:val="en-150" w:eastAsia="en-150"/>
              <w14:ligatures w14:val="standardContextual"/>
            </w:rPr>
          </w:pPr>
          <w:ins w:id="15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3.2.</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_Toc202867287 \h </w:instrText>
            </w:r>
          </w:ins>
          <w:r>
            <w:rPr>
              <w:noProof/>
              <w:webHidden/>
            </w:rPr>
          </w:r>
          <w:ins w:id="151" w:author="Nikola Mitic" w:date="2025-07-08T11:41:00Z" w16du:dateUtc="2025-07-08T09:41:00Z">
            <w:r>
              <w:rPr>
                <w:noProof/>
                <w:webHidden/>
              </w:rPr>
              <w:fldChar w:fldCharType="separate"/>
            </w:r>
            <w:r>
              <w:rPr>
                <w:noProof/>
                <w:webHidden/>
              </w:rPr>
              <w:t>13</w:t>
            </w:r>
            <w:r>
              <w:rPr>
                <w:noProof/>
                <w:webHidden/>
              </w:rPr>
              <w:fldChar w:fldCharType="end"/>
            </w:r>
            <w:r w:rsidRPr="006C76A5">
              <w:rPr>
                <w:rStyle w:val="Hyperlink"/>
                <w:noProof/>
              </w:rPr>
              <w:fldChar w:fldCharType="end"/>
            </w:r>
          </w:ins>
        </w:p>
        <w:p w14:paraId="1311CA57" w14:textId="59511455" w:rsidR="007C6864" w:rsidRDefault="007C6864">
          <w:pPr>
            <w:pStyle w:val="TOC2"/>
            <w:tabs>
              <w:tab w:val="left" w:pos="960"/>
              <w:tab w:val="right" w:leader="dot" w:pos="9350"/>
            </w:tabs>
            <w:rPr>
              <w:ins w:id="152" w:author="Nikola Mitic" w:date="2025-07-08T11:41:00Z" w16du:dateUtc="2025-07-08T09:41:00Z"/>
              <w:rFonts w:asciiTheme="minorHAnsi" w:hAnsiTheme="minorHAnsi" w:cstheme="minorBidi"/>
              <w:noProof/>
              <w:kern w:val="2"/>
              <w:szCs w:val="24"/>
              <w:lang w:val="en-150" w:eastAsia="en-150"/>
              <w14:ligatures w14:val="standardContextual"/>
            </w:rPr>
          </w:pPr>
          <w:ins w:id="153"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3.3.</w:t>
            </w:r>
            <w:r>
              <w:rPr>
                <w:rFonts w:asciiTheme="minorHAnsi" w:hAnsiTheme="minorHAnsi" w:cstheme="minorBidi"/>
                <w:noProof/>
                <w:kern w:val="2"/>
                <w:szCs w:val="24"/>
                <w:lang w:val="en-150" w:eastAsia="en-150"/>
                <w14:ligatures w14:val="standardContextual"/>
              </w:rPr>
              <w:tab/>
            </w:r>
            <w:r w:rsidRPr="006C76A5">
              <w:rPr>
                <w:rStyle w:val="Hyperlink"/>
                <w:noProof/>
              </w:rPr>
              <w:t>Рутирање</w:t>
            </w:r>
            <w:r>
              <w:rPr>
                <w:noProof/>
                <w:webHidden/>
              </w:rPr>
              <w:tab/>
            </w:r>
            <w:r>
              <w:rPr>
                <w:noProof/>
                <w:webHidden/>
              </w:rPr>
              <w:fldChar w:fldCharType="begin"/>
            </w:r>
            <w:r>
              <w:rPr>
                <w:noProof/>
                <w:webHidden/>
              </w:rPr>
              <w:instrText xml:space="preserve"> PAGEREF _Toc202867288 \h </w:instrText>
            </w:r>
          </w:ins>
          <w:r>
            <w:rPr>
              <w:noProof/>
              <w:webHidden/>
            </w:rPr>
          </w:r>
          <w:ins w:id="154" w:author="Nikola Mitic" w:date="2025-07-08T11:41:00Z" w16du:dateUtc="2025-07-08T09:41:00Z">
            <w:r>
              <w:rPr>
                <w:noProof/>
                <w:webHidden/>
              </w:rPr>
              <w:fldChar w:fldCharType="separate"/>
            </w:r>
            <w:r>
              <w:rPr>
                <w:noProof/>
                <w:webHidden/>
              </w:rPr>
              <w:t>14</w:t>
            </w:r>
            <w:r>
              <w:rPr>
                <w:noProof/>
                <w:webHidden/>
              </w:rPr>
              <w:fldChar w:fldCharType="end"/>
            </w:r>
            <w:r w:rsidRPr="006C76A5">
              <w:rPr>
                <w:rStyle w:val="Hyperlink"/>
                <w:noProof/>
              </w:rPr>
              <w:fldChar w:fldCharType="end"/>
            </w:r>
          </w:ins>
        </w:p>
        <w:p w14:paraId="2C8C2C92" w14:textId="2C5D65E4" w:rsidR="007C6864" w:rsidRDefault="007C6864">
          <w:pPr>
            <w:pStyle w:val="TOC2"/>
            <w:tabs>
              <w:tab w:val="left" w:pos="960"/>
              <w:tab w:val="right" w:leader="dot" w:pos="9350"/>
            </w:tabs>
            <w:rPr>
              <w:ins w:id="155" w:author="Nikola Mitic" w:date="2025-07-08T11:41:00Z" w16du:dateUtc="2025-07-08T09:41:00Z"/>
              <w:rFonts w:asciiTheme="minorHAnsi" w:hAnsiTheme="minorHAnsi" w:cstheme="minorBidi"/>
              <w:noProof/>
              <w:kern w:val="2"/>
              <w:szCs w:val="24"/>
              <w:lang w:val="en-150" w:eastAsia="en-150"/>
              <w14:ligatures w14:val="standardContextual"/>
            </w:rPr>
          </w:pPr>
          <w:ins w:id="15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3.4.</w:t>
            </w:r>
            <w:r>
              <w:rPr>
                <w:rFonts w:asciiTheme="minorHAnsi" w:hAnsiTheme="minorHAnsi" w:cstheme="minorBidi"/>
                <w:noProof/>
                <w:kern w:val="2"/>
                <w:szCs w:val="24"/>
                <w:lang w:val="en-150" w:eastAsia="en-150"/>
                <w14:ligatures w14:val="standardContextual"/>
              </w:rPr>
              <w:tab/>
            </w:r>
            <w:r w:rsidRPr="006C76A5">
              <w:rPr>
                <w:rStyle w:val="Hyperlink"/>
                <w:noProof/>
              </w:rPr>
              <w:t>Валидација</w:t>
            </w:r>
            <w:r>
              <w:rPr>
                <w:noProof/>
                <w:webHidden/>
              </w:rPr>
              <w:tab/>
            </w:r>
            <w:r>
              <w:rPr>
                <w:noProof/>
                <w:webHidden/>
              </w:rPr>
              <w:fldChar w:fldCharType="begin"/>
            </w:r>
            <w:r>
              <w:rPr>
                <w:noProof/>
                <w:webHidden/>
              </w:rPr>
              <w:instrText xml:space="preserve"> PAGEREF _Toc202867289 \h </w:instrText>
            </w:r>
          </w:ins>
          <w:r>
            <w:rPr>
              <w:noProof/>
              <w:webHidden/>
            </w:rPr>
          </w:r>
          <w:ins w:id="157" w:author="Nikola Mitic" w:date="2025-07-08T11:41:00Z" w16du:dateUtc="2025-07-08T09:41:00Z">
            <w:r>
              <w:rPr>
                <w:noProof/>
                <w:webHidden/>
              </w:rPr>
              <w:fldChar w:fldCharType="separate"/>
            </w:r>
            <w:r>
              <w:rPr>
                <w:noProof/>
                <w:webHidden/>
              </w:rPr>
              <w:t>15</w:t>
            </w:r>
            <w:r>
              <w:rPr>
                <w:noProof/>
                <w:webHidden/>
              </w:rPr>
              <w:fldChar w:fldCharType="end"/>
            </w:r>
            <w:r w:rsidRPr="006C76A5">
              <w:rPr>
                <w:rStyle w:val="Hyperlink"/>
                <w:noProof/>
              </w:rPr>
              <w:fldChar w:fldCharType="end"/>
            </w:r>
          </w:ins>
        </w:p>
        <w:p w14:paraId="1896A306" w14:textId="17680D70" w:rsidR="007C6864" w:rsidRDefault="007C6864">
          <w:pPr>
            <w:pStyle w:val="TOC2"/>
            <w:tabs>
              <w:tab w:val="left" w:pos="960"/>
              <w:tab w:val="right" w:leader="dot" w:pos="9350"/>
            </w:tabs>
            <w:rPr>
              <w:ins w:id="158" w:author="Nikola Mitic" w:date="2025-07-08T11:41:00Z" w16du:dateUtc="2025-07-08T09:41:00Z"/>
              <w:rFonts w:asciiTheme="minorHAnsi" w:hAnsiTheme="minorHAnsi" w:cstheme="minorBidi"/>
              <w:noProof/>
              <w:kern w:val="2"/>
              <w:szCs w:val="24"/>
              <w:lang w:val="en-150" w:eastAsia="en-150"/>
              <w14:ligatures w14:val="standardContextual"/>
            </w:rPr>
          </w:pPr>
          <w:ins w:id="15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MVC</w:t>
            </w:r>
            <w:r w:rsidRPr="006C76A5">
              <w:rPr>
                <w:rStyle w:val="Hyperlink"/>
                <w:noProof/>
                <w:lang w:val="en-US"/>
              </w:rPr>
              <w:t xml:space="preserve"> </w:t>
            </w:r>
            <w:r w:rsidRPr="006C76A5">
              <w:rPr>
                <w:rStyle w:val="Hyperlink"/>
                <w:noProof/>
              </w:rPr>
              <w:t>архитектура</w:t>
            </w:r>
            <w:r>
              <w:rPr>
                <w:noProof/>
                <w:webHidden/>
              </w:rPr>
              <w:tab/>
            </w:r>
            <w:r>
              <w:rPr>
                <w:noProof/>
                <w:webHidden/>
              </w:rPr>
              <w:fldChar w:fldCharType="begin"/>
            </w:r>
            <w:r>
              <w:rPr>
                <w:noProof/>
                <w:webHidden/>
              </w:rPr>
              <w:instrText xml:space="preserve"> PAGEREF _Toc202867290 \h </w:instrText>
            </w:r>
          </w:ins>
          <w:r>
            <w:rPr>
              <w:noProof/>
              <w:webHidden/>
            </w:rPr>
          </w:r>
          <w:ins w:id="160" w:author="Nikola Mitic" w:date="2025-07-08T11:41:00Z" w16du:dateUtc="2025-07-08T09:41:00Z">
            <w:r>
              <w:rPr>
                <w:noProof/>
                <w:webHidden/>
              </w:rPr>
              <w:fldChar w:fldCharType="separate"/>
            </w:r>
            <w:r>
              <w:rPr>
                <w:noProof/>
                <w:webHidden/>
              </w:rPr>
              <w:t>16</w:t>
            </w:r>
            <w:r>
              <w:rPr>
                <w:noProof/>
                <w:webHidden/>
              </w:rPr>
              <w:fldChar w:fldCharType="end"/>
            </w:r>
            <w:r w:rsidRPr="006C76A5">
              <w:rPr>
                <w:rStyle w:val="Hyperlink"/>
                <w:noProof/>
              </w:rPr>
              <w:fldChar w:fldCharType="end"/>
            </w:r>
          </w:ins>
        </w:p>
        <w:p w14:paraId="65F8E9AE" w14:textId="3B28D62C" w:rsidR="007C6864" w:rsidRDefault="007C6864">
          <w:pPr>
            <w:pStyle w:val="TOC2"/>
            <w:tabs>
              <w:tab w:val="left" w:pos="960"/>
              <w:tab w:val="right" w:leader="dot" w:pos="9350"/>
            </w:tabs>
            <w:rPr>
              <w:ins w:id="161" w:author="Nikola Mitic" w:date="2025-07-08T11:41:00Z" w16du:dateUtc="2025-07-08T09:41:00Z"/>
              <w:rFonts w:asciiTheme="minorHAnsi" w:hAnsiTheme="minorHAnsi" w:cstheme="minorBidi"/>
              <w:noProof/>
              <w:kern w:val="2"/>
              <w:szCs w:val="24"/>
              <w:lang w:val="en-150" w:eastAsia="en-150"/>
              <w14:ligatures w14:val="standardContextual"/>
            </w:rPr>
          </w:pPr>
          <w:ins w:id="16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3.6.</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Redis</w:t>
            </w:r>
            <w:r>
              <w:rPr>
                <w:noProof/>
                <w:webHidden/>
              </w:rPr>
              <w:tab/>
            </w:r>
            <w:r>
              <w:rPr>
                <w:noProof/>
                <w:webHidden/>
              </w:rPr>
              <w:fldChar w:fldCharType="begin"/>
            </w:r>
            <w:r>
              <w:rPr>
                <w:noProof/>
                <w:webHidden/>
              </w:rPr>
              <w:instrText xml:space="preserve"> PAGEREF _Toc202867291 \h </w:instrText>
            </w:r>
          </w:ins>
          <w:r>
            <w:rPr>
              <w:noProof/>
              <w:webHidden/>
            </w:rPr>
          </w:r>
          <w:ins w:id="163" w:author="Nikola Mitic" w:date="2025-07-08T11:41:00Z" w16du:dateUtc="2025-07-08T09:41:00Z">
            <w:r>
              <w:rPr>
                <w:noProof/>
                <w:webHidden/>
              </w:rPr>
              <w:fldChar w:fldCharType="separate"/>
            </w:r>
            <w:r>
              <w:rPr>
                <w:noProof/>
                <w:webHidden/>
              </w:rPr>
              <w:t>17</w:t>
            </w:r>
            <w:r>
              <w:rPr>
                <w:noProof/>
                <w:webHidden/>
              </w:rPr>
              <w:fldChar w:fldCharType="end"/>
            </w:r>
            <w:r w:rsidRPr="006C76A5">
              <w:rPr>
                <w:rStyle w:val="Hyperlink"/>
                <w:noProof/>
              </w:rPr>
              <w:fldChar w:fldCharType="end"/>
            </w:r>
          </w:ins>
        </w:p>
        <w:p w14:paraId="1929A383" w14:textId="146FE197" w:rsidR="007C6864" w:rsidRDefault="007C6864">
          <w:pPr>
            <w:pStyle w:val="TOC2"/>
            <w:tabs>
              <w:tab w:val="left" w:pos="960"/>
              <w:tab w:val="right" w:leader="dot" w:pos="9350"/>
            </w:tabs>
            <w:rPr>
              <w:ins w:id="164" w:author="Nikola Mitic" w:date="2025-07-08T11:41:00Z" w16du:dateUtc="2025-07-08T09:41:00Z"/>
              <w:rFonts w:asciiTheme="minorHAnsi" w:hAnsiTheme="minorHAnsi" w:cstheme="minorBidi"/>
              <w:noProof/>
              <w:kern w:val="2"/>
              <w:szCs w:val="24"/>
              <w:lang w:val="en-150" w:eastAsia="en-150"/>
              <w14:ligatures w14:val="standardContextual"/>
            </w:rPr>
          </w:pPr>
          <w:ins w:id="165"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3.7.</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Homestead</w:t>
            </w:r>
            <w:r>
              <w:rPr>
                <w:noProof/>
                <w:webHidden/>
              </w:rPr>
              <w:tab/>
            </w:r>
            <w:r>
              <w:rPr>
                <w:noProof/>
                <w:webHidden/>
              </w:rPr>
              <w:fldChar w:fldCharType="begin"/>
            </w:r>
            <w:r>
              <w:rPr>
                <w:noProof/>
                <w:webHidden/>
              </w:rPr>
              <w:instrText xml:space="preserve"> PAGEREF _Toc202867292 \h </w:instrText>
            </w:r>
          </w:ins>
          <w:r>
            <w:rPr>
              <w:noProof/>
              <w:webHidden/>
            </w:rPr>
          </w:r>
          <w:ins w:id="166" w:author="Nikola Mitic" w:date="2025-07-08T11:41:00Z" w16du:dateUtc="2025-07-08T09:41:00Z">
            <w:r>
              <w:rPr>
                <w:noProof/>
                <w:webHidden/>
              </w:rPr>
              <w:fldChar w:fldCharType="separate"/>
            </w:r>
            <w:r>
              <w:rPr>
                <w:noProof/>
                <w:webHidden/>
              </w:rPr>
              <w:t>18</w:t>
            </w:r>
            <w:r>
              <w:rPr>
                <w:noProof/>
                <w:webHidden/>
              </w:rPr>
              <w:fldChar w:fldCharType="end"/>
            </w:r>
            <w:r w:rsidRPr="006C76A5">
              <w:rPr>
                <w:rStyle w:val="Hyperlink"/>
                <w:noProof/>
              </w:rPr>
              <w:fldChar w:fldCharType="end"/>
            </w:r>
          </w:ins>
        </w:p>
        <w:p w14:paraId="6D729042" w14:textId="3A13B346" w:rsidR="007C6864" w:rsidRDefault="007C6864">
          <w:pPr>
            <w:pStyle w:val="TOC1"/>
            <w:tabs>
              <w:tab w:val="left" w:pos="440"/>
              <w:tab w:val="right" w:leader="dot" w:pos="9350"/>
            </w:tabs>
            <w:rPr>
              <w:ins w:id="167" w:author="Nikola Mitic" w:date="2025-07-08T11:41:00Z" w16du:dateUtc="2025-07-08T09:41:00Z"/>
              <w:rFonts w:asciiTheme="minorHAnsi" w:eastAsiaTheme="minorEastAsia" w:hAnsiTheme="minorHAnsi"/>
              <w:noProof/>
              <w:szCs w:val="24"/>
              <w:lang w:val="en-150" w:eastAsia="en-150"/>
            </w:rPr>
          </w:pPr>
          <w:ins w:id="16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lang w:val="en-US"/>
              </w:rPr>
              <w:t>4.</w:t>
            </w:r>
            <w:r>
              <w:rPr>
                <w:rFonts w:asciiTheme="minorHAnsi" w:eastAsiaTheme="minorEastAsia" w:hAnsiTheme="minorHAnsi"/>
                <w:noProof/>
                <w:szCs w:val="24"/>
                <w:lang w:val="en-150" w:eastAsia="en-150"/>
              </w:rPr>
              <w:tab/>
            </w:r>
            <w:r w:rsidRPr="006C76A5">
              <w:rPr>
                <w:rStyle w:val="Hyperlink"/>
                <w:noProof/>
              </w:rPr>
              <w:t xml:space="preserve">ОБЈЕКТНО РЕЛАЦИОНИ МАПЕР </w:t>
            </w:r>
            <w:r w:rsidRPr="006C76A5">
              <w:rPr>
                <w:rStyle w:val="Hyperlink"/>
                <w:i/>
                <w:iCs/>
                <w:noProof/>
                <w:lang w:val="en-US"/>
              </w:rPr>
              <w:t>ELOQUENT ORM</w:t>
            </w:r>
            <w:r>
              <w:rPr>
                <w:noProof/>
                <w:webHidden/>
              </w:rPr>
              <w:tab/>
            </w:r>
            <w:r>
              <w:rPr>
                <w:noProof/>
                <w:webHidden/>
              </w:rPr>
              <w:fldChar w:fldCharType="begin"/>
            </w:r>
            <w:r>
              <w:rPr>
                <w:noProof/>
                <w:webHidden/>
              </w:rPr>
              <w:instrText xml:space="preserve"> PAGEREF _Toc202867293 \h </w:instrText>
            </w:r>
          </w:ins>
          <w:r>
            <w:rPr>
              <w:noProof/>
              <w:webHidden/>
            </w:rPr>
          </w:r>
          <w:ins w:id="169" w:author="Nikola Mitic" w:date="2025-07-08T11:41:00Z" w16du:dateUtc="2025-07-08T09:41:00Z">
            <w:r>
              <w:rPr>
                <w:noProof/>
                <w:webHidden/>
              </w:rPr>
              <w:fldChar w:fldCharType="separate"/>
            </w:r>
            <w:r>
              <w:rPr>
                <w:noProof/>
                <w:webHidden/>
              </w:rPr>
              <w:t>20</w:t>
            </w:r>
            <w:r>
              <w:rPr>
                <w:noProof/>
                <w:webHidden/>
              </w:rPr>
              <w:fldChar w:fldCharType="end"/>
            </w:r>
            <w:r w:rsidRPr="006C76A5">
              <w:rPr>
                <w:rStyle w:val="Hyperlink"/>
                <w:noProof/>
              </w:rPr>
              <w:fldChar w:fldCharType="end"/>
            </w:r>
          </w:ins>
        </w:p>
        <w:p w14:paraId="5F15329B" w14:textId="1BC1073D" w:rsidR="007C6864" w:rsidRDefault="007C6864">
          <w:pPr>
            <w:pStyle w:val="TOC2"/>
            <w:tabs>
              <w:tab w:val="left" w:pos="960"/>
              <w:tab w:val="right" w:leader="dot" w:pos="9350"/>
            </w:tabs>
            <w:rPr>
              <w:ins w:id="170" w:author="Nikola Mitic" w:date="2025-07-08T11:41:00Z" w16du:dateUtc="2025-07-08T09:41:00Z"/>
              <w:rFonts w:asciiTheme="minorHAnsi" w:hAnsiTheme="minorHAnsi" w:cstheme="minorBidi"/>
              <w:noProof/>
              <w:kern w:val="2"/>
              <w:szCs w:val="24"/>
              <w:lang w:val="en-150" w:eastAsia="en-150"/>
              <w14:ligatures w14:val="standardContextual"/>
            </w:rPr>
          </w:pPr>
          <w:ins w:id="171"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4.2.</w:t>
            </w:r>
            <w:r>
              <w:rPr>
                <w:rFonts w:asciiTheme="minorHAnsi" w:hAnsiTheme="minorHAnsi" w:cstheme="minorBidi"/>
                <w:noProof/>
                <w:kern w:val="2"/>
                <w:szCs w:val="24"/>
                <w:lang w:val="en-150" w:eastAsia="en-150"/>
                <w14:ligatures w14:val="standardContextual"/>
              </w:rPr>
              <w:tab/>
            </w:r>
            <w:r w:rsidRPr="006C76A5">
              <w:rPr>
                <w:rStyle w:val="Hyperlink"/>
                <w:noProof/>
              </w:rPr>
              <w:t>Историја</w:t>
            </w:r>
            <w:r>
              <w:rPr>
                <w:noProof/>
                <w:webHidden/>
              </w:rPr>
              <w:tab/>
            </w:r>
            <w:r>
              <w:rPr>
                <w:noProof/>
                <w:webHidden/>
              </w:rPr>
              <w:fldChar w:fldCharType="begin"/>
            </w:r>
            <w:r>
              <w:rPr>
                <w:noProof/>
                <w:webHidden/>
              </w:rPr>
              <w:instrText xml:space="preserve"> PAGEREF _Toc202867294 \h </w:instrText>
            </w:r>
          </w:ins>
          <w:r>
            <w:rPr>
              <w:noProof/>
              <w:webHidden/>
            </w:rPr>
          </w:r>
          <w:ins w:id="172" w:author="Nikola Mitic" w:date="2025-07-08T11:41:00Z" w16du:dateUtc="2025-07-08T09:41:00Z">
            <w:r>
              <w:rPr>
                <w:noProof/>
                <w:webHidden/>
              </w:rPr>
              <w:fldChar w:fldCharType="separate"/>
            </w:r>
            <w:r>
              <w:rPr>
                <w:noProof/>
                <w:webHidden/>
              </w:rPr>
              <w:t>20</w:t>
            </w:r>
            <w:r>
              <w:rPr>
                <w:noProof/>
                <w:webHidden/>
              </w:rPr>
              <w:fldChar w:fldCharType="end"/>
            </w:r>
            <w:r w:rsidRPr="006C76A5">
              <w:rPr>
                <w:rStyle w:val="Hyperlink"/>
                <w:noProof/>
              </w:rPr>
              <w:fldChar w:fldCharType="end"/>
            </w:r>
          </w:ins>
        </w:p>
        <w:p w14:paraId="4B433D40" w14:textId="3A1326B5" w:rsidR="007C6864" w:rsidRDefault="007C6864">
          <w:pPr>
            <w:pStyle w:val="TOC2"/>
            <w:tabs>
              <w:tab w:val="left" w:pos="960"/>
              <w:tab w:val="right" w:leader="dot" w:pos="9350"/>
            </w:tabs>
            <w:rPr>
              <w:ins w:id="173" w:author="Nikola Mitic" w:date="2025-07-08T11:41:00Z" w16du:dateUtc="2025-07-08T09:41:00Z"/>
              <w:rFonts w:asciiTheme="minorHAnsi" w:hAnsiTheme="minorHAnsi" w:cstheme="minorBidi"/>
              <w:noProof/>
              <w:kern w:val="2"/>
              <w:szCs w:val="24"/>
              <w:lang w:val="en-150" w:eastAsia="en-150"/>
              <w14:ligatures w14:val="standardContextual"/>
            </w:rPr>
          </w:pPr>
          <w:ins w:id="1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4.3.</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_Toc202867295 \h </w:instrText>
            </w:r>
          </w:ins>
          <w:r>
            <w:rPr>
              <w:noProof/>
              <w:webHidden/>
            </w:rPr>
          </w:r>
          <w:ins w:id="175" w:author="Nikola Mitic" w:date="2025-07-08T11:41:00Z" w16du:dateUtc="2025-07-08T09:41:00Z">
            <w:r>
              <w:rPr>
                <w:noProof/>
                <w:webHidden/>
              </w:rPr>
              <w:fldChar w:fldCharType="separate"/>
            </w:r>
            <w:r>
              <w:rPr>
                <w:noProof/>
                <w:webHidden/>
              </w:rPr>
              <w:t>21</w:t>
            </w:r>
            <w:r>
              <w:rPr>
                <w:noProof/>
                <w:webHidden/>
              </w:rPr>
              <w:fldChar w:fldCharType="end"/>
            </w:r>
            <w:r w:rsidRPr="006C76A5">
              <w:rPr>
                <w:rStyle w:val="Hyperlink"/>
                <w:noProof/>
              </w:rPr>
              <w:fldChar w:fldCharType="end"/>
            </w:r>
          </w:ins>
        </w:p>
        <w:p w14:paraId="6D918B07" w14:textId="7F7C0F74" w:rsidR="007C6864" w:rsidRDefault="007C6864">
          <w:pPr>
            <w:pStyle w:val="TOC2"/>
            <w:tabs>
              <w:tab w:val="left" w:pos="960"/>
              <w:tab w:val="right" w:leader="dot" w:pos="9350"/>
            </w:tabs>
            <w:rPr>
              <w:ins w:id="176" w:author="Nikola Mitic" w:date="2025-07-08T11:41:00Z" w16du:dateUtc="2025-07-08T09:41:00Z"/>
              <w:rFonts w:asciiTheme="minorHAnsi" w:hAnsiTheme="minorHAnsi" w:cstheme="minorBidi"/>
              <w:noProof/>
              <w:kern w:val="2"/>
              <w:szCs w:val="24"/>
              <w:lang w:val="en-150" w:eastAsia="en-150"/>
              <w14:ligatures w14:val="standardContextual"/>
            </w:rPr>
          </w:pPr>
          <w:ins w:id="177"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4.4.</w:t>
            </w:r>
            <w:r>
              <w:rPr>
                <w:rFonts w:asciiTheme="minorHAnsi" w:hAnsiTheme="minorHAnsi" w:cstheme="minorBidi"/>
                <w:noProof/>
                <w:kern w:val="2"/>
                <w:szCs w:val="24"/>
                <w:lang w:val="en-150" w:eastAsia="en-150"/>
                <w14:ligatures w14:val="standardContextual"/>
              </w:rPr>
              <w:tab/>
            </w:r>
            <w:r w:rsidRPr="006C76A5">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_Toc202867296 \h </w:instrText>
            </w:r>
          </w:ins>
          <w:r>
            <w:rPr>
              <w:noProof/>
              <w:webHidden/>
            </w:rPr>
          </w:r>
          <w:ins w:id="178" w:author="Nikola Mitic" w:date="2025-07-08T11:41:00Z" w16du:dateUtc="2025-07-08T09:41:00Z">
            <w:r>
              <w:rPr>
                <w:noProof/>
                <w:webHidden/>
              </w:rPr>
              <w:fldChar w:fldCharType="separate"/>
            </w:r>
            <w:r>
              <w:rPr>
                <w:noProof/>
                <w:webHidden/>
              </w:rPr>
              <w:t>22</w:t>
            </w:r>
            <w:r>
              <w:rPr>
                <w:noProof/>
                <w:webHidden/>
              </w:rPr>
              <w:fldChar w:fldCharType="end"/>
            </w:r>
            <w:r w:rsidRPr="006C76A5">
              <w:rPr>
                <w:rStyle w:val="Hyperlink"/>
                <w:noProof/>
              </w:rPr>
              <w:fldChar w:fldCharType="end"/>
            </w:r>
          </w:ins>
        </w:p>
        <w:p w14:paraId="038F7007" w14:textId="584161AE" w:rsidR="007C6864" w:rsidRDefault="007C6864">
          <w:pPr>
            <w:pStyle w:val="TOC1"/>
            <w:tabs>
              <w:tab w:val="left" w:pos="440"/>
              <w:tab w:val="right" w:leader="dot" w:pos="9350"/>
            </w:tabs>
            <w:rPr>
              <w:ins w:id="179" w:author="Nikola Mitic" w:date="2025-07-08T11:41:00Z" w16du:dateUtc="2025-07-08T09:41:00Z"/>
              <w:rFonts w:asciiTheme="minorHAnsi" w:eastAsiaTheme="minorEastAsia" w:hAnsiTheme="minorHAnsi"/>
              <w:noProof/>
              <w:szCs w:val="24"/>
              <w:lang w:val="en-150" w:eastAsia="en-150"/>
            </w:rPr>
          </w:pPr>
          <w:ins w:id="18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5.</w:t>
            </w:r>
            <w:r>
              <w:rPr>
                <w:rFonts w:asciiTheme="minorHAnsi" w:eastAsiaTheme="minorEastAsia" w:hAnsiTheme="minorHAnsi"/>
                <w:noProof/>
                <w:szCs w:val="24"/>
                <w:lang w:val="en-150" w:eastAsia="en-150"/>
              </w:rPr>
              <w:tab/>
            </w:r>
            <w:r w:rsidRPr="006C76A5">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_Toc202867297 \h </w:instrText>
            </w:r>
          </w:ins>
          <w:r>
            <w:rPr>
              <w:noProof/>
              <w:webHidden/>
            </w:rPr>
          </w:r>
          <w:ins w:id="181" w:author="Nikola Mitic" w:date="2025-07-08T11:41:00Z" w16du:dateUtc="2025-07-08T09:41:00Z">
            <w:r>
              <w:rPr>
                <w:noProof/>
                <w:webHidden/>
              </w:rPr>
              <w:fldChar w:fldCharType="separate"/>
            </w:r>
            <w:r>
              <w:rPr>
                <w:noProof/>
                <w:webHidden/>
              </w:rPr>
              <w:t>25</w:t>
            </w:r>
            <w:r>
              <w:rPr>
                <w:noProof/>
                <w:webHidden/>
              </w:rPr>
              <w:fldChar w:fldCharType="end"/>
            </w:r>
            <w:r w:rsidRPr="006C76A5">
              <w:rPr>
                <w:rStyle w:val="Hyperlink"/>
                <w:noProof/>
              </w:rPr>
              <w:fldChar w:fldCharType="end"/>
            </w:r>
          </w:ins>
        </w:p>
        <w:p w14:paraId="30C95FFC" w14:textId="301C11D5" w:rsidR="007C6864" w:rsidRDefault="007C6864">
          <w:pPr>
            <w:pStyle w:val="TOC2"/>
            <w:tabs>
              <w:tab w:val="left" w:pos="960"/>
              <w:tab w:val="right" w:leader="dot" w:pos="9350"/>
            </w:tabs>
            <w:rPr>
              <w:ins w:id="182" w:author="Nikola Mitic" w:date="2025-07-08T11:41:00Z" w16du:dateUtc="2025-07-08T09:41:00Z"/>
              <w:rFonts w:asciiTheme="minorHAnsi" w:hAnsiTheme="minorHAnsi" w:cstheme="minorBidi"/>
              <w:noProof/>
              <w:kern w:val="2"/>
              <w:szCs w:val="24"/>
              <w:lang w:val="en-150" w:eastAsia="en-150"/>
              <w14:ligatures w14:val="standardContextual"/>
            </w:rPr>
          </w:pPr>
          <w:ins w:id="183"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5.2.</w:t>
            </w:r>
            <w:r>
              <w:rPr>
                <w:rFonts w:asciiTheme="minorHAnsi" w:hAnsiTheme="minorHAnsi" w:cstheme="minorBidi"/>
                <w:noProof/>
                <w:kern w:val="2"/>
                <w:szCs w:val="24"/>
                <w:lang w:val="en-150" w:eastAsia="en-150"/>
                <w14:ligatures w14:val="standardContextual"/>
              </w:rPr>
              <w:tab/>
            </w:r>
            <w:r w:rsidRPr="006C76A5">
              <w:rPr>
                <w:rStyle w:val="Hyperlink"/>
                <w:noProof/>
              </w:rPr>
              <w:t>Архитектура апликације</w:t>
            </w:r>
            <w:r>
              <w:rPr>
                <w:noProof/>
                <w:webHidden/>
              </w:rPr>
              <w:tab/>
            </w:r>
            <w:r>
              <w:rPr>
                <w:noProof/>
                <w:webHidden/>
              </w:rPr>
              <w:fldChar w:fldCharType="begin"/>
            </w:r>
            <w:r>
              <w:rPr>
                <w:noProof/>
                <w:webHidden/>
              </w:rPr>
              <w:instrText xml:space="preserve"> PAGEREF _Toc202867298 \h </w:instrText>
            </w:r>
          </w:ins>
          <w:r>
            <w:rPr>
              <w:noProof/>
              <w:webHidden/>
            </w:rPr>
          </w:r>
          <w:ins w:id="184" w:author="Nikola Mitic" w:date="2025-07-08T11:41:00Z" w16du:dateUtc="2025-07-08T09:41:00Z">
            <w:r>
              <w:rPr>
                <w:noProof/>
                <w:webHidden/>
              </w:rPr>
              <w:fldChar w:fldCharType="separate"/>
            </w:r>
            <w:r>
              <w:rPr>
                <w:noProof/>
                <w:webHidden/>
              </w:rPr>
              <w:t>25</w:t>
            </w:r>
            <w:r>
              <w:rPr>
                <w:noProof/>
                <w:webHidden/>
              </w:rPr>
              <w:fldChar w:fldCharType="end"/>
            </w:r>
            <w:r w:rsidRPr="006C76A5">
              <w:rPr>
                <w:rStyle w:val="Hyperlink"/>
                <w:noProof/>
              </w:rPr>
              <w:fldChar w:fldCharType="end"/>
            </w:r>
          </w:ins>
        </w:p>
        <w:p w14:paraId="38741D2A" w14:textId="4CA60618" w:rsidR="007C6864" w:rsidRDefault="007C6864">
          <w:pPr>
            <w:pStyle w:val="TOC2"/>
            <w:tabs>
              <w:tab w:val="left" w:pos="960"/>
              <w:tab w:val="right" w:leader="dot" w:pos="9350"/>
            </w:tabs>
            <w:rPr>
              <w:ins w:id="185" w:author="Nikola Mitic" w:date="2025-07-08T11:41:00Z" w16du:dateUtc="2025-07-08T09:41:00Z"/>
              <w:rFonts w:asciiTheme="minorHAnsi" w:hAnsiTheme="minorHAnsi" w:cstheme="minorBidi"/>
              <w:noProof/>
              <w:kern w:val="2"/>
              <w:szCs w:val="24"/>
              <w:lang w:val="en-150" w:eastAsia="en-150"/>
              <w14:ligatures w14:val="standardContextual"/>
            </w:rPr>
          </w:pPr>
          <w:ins w:id="18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5.3.</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MySQL</w:t>
            </w:r>
            <w:r>
              <w:rPr>
                <w:noProof/>
                <w:webHidden/>
              </w:rPr>
              <w:tab/>
            </w:r>
            <w:r>
              <w:rPr>
                <w:noProof/>
                <w:webHidden/>
              </w:rPr>
              <w:fldChar w:fldCharType="begin"/>
            </w:r>
            <w:r>
              <w:rPr>
                <w:noProof/>
                <w:webHidden/>
              </w:rPr>
              <w:instrText xml:space="preserve"> PAGEREF _Toc202867299 \h </w:instrText>
            </w:r>
          </w:ins>
          <w:r>
            <w:rPr>
              <w:noProof/>
              <w:webHidden/>
            </w:rPr>
          </w:r>
          <w:ins w:id="187" w:author="Nikola Mitic" w:date="2025-07-08T11:41:00Z" w16du:dateUtc="2025-07-08T09:41:00Z">
            <w:r>
              <w:rPr>
                <w:noProof/>
                <w:webHidden/>
              </w:rPr>
              <w:fldChar w:fldCharType="separate"/>
            </w:r>
            <w:r>
              <w:rPr>
                <w:noProof/>
                <w:webHidden/>
              </w:rPr>
              <w:t>26</w:t>
            </w:r>
            <w:r>
              <w:rPr>
                <w:noProof/>
                <w:webHidden/>
              </w:rPr>
              <w:fldChar w:fldCharType="end"/>
            </w:r>
            <w:r w:rsidRPr="006C76A5">
              <w:rPr>
                <w:rStyle w:val="Hyperlink"/>
                <w:noProof/>
              </w:rPr>
              <w:fldChar w:fldCharType="end"/>
            </w:r>
          </w:ins>
        </w:p>
        <w:p w14:paraId="598FAD32" w14:textId="1C06FD2B" w:rsidR="007C6864" w:rsidRDefault="007C6864">
          <w:pPr>
            <w:pStyle w:val="TOC2"/>
            <w:tabs>
              <w:tab w:val="left" w:pos="960"/>
              <w:tab w:val="right" w:leader="dot" w:pos="9350"/>
            </w:tabs>
            <w:rPr>
              <w:ins w:id="188" w:author="Nikola Mitic" w:date="2025-07-08T11:41:00Z" w16du:dateUtc="2025-07-08T09:41:00Z"/>
              <w:rFonts w:asciiTheme="minorHAnsi" w:hAnsiTheme="minorHAnsi" w:cstheme="minorBidi"/>
              <w:noProof/>
              <w:kern w:val="2"/>
              <w:szCs w:val="24"/>
              <w:lang w:val="en-150" w:eastAsia="en-150"/>
              <w14:ligatures w14:val="standardContextual"/>
            </w:rPr>
          </w:pPr>
          <w:ins w:id="18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5.4.</w:t>
            </w:r>
            <w:r>
              <w:rPr>
                <w:rFonts w:asciiTheme="minorHAnsi" w:hAnsiTheme="minorHAnsi" w:cstheme="minorBidi"/>
                <w:noProof/>
                <w:kern w:val="2"/>
                <w:szCs w:val="24"/>
                <w:lang w:val="en-150" w:eastAsia="en-150"/>
                <w14:ligatures w14:val="standardContextual"/>
              </w:rPr>
              <w:tab/>
            </w:r>
            <w:r w:rsidRPr="006C76A5">
              <w:rPr>
                <w:rStyle w:val="Hyperlink"/>
                <w:noProof/>
              </w:rPr>
              <w:t>Радно окружење</w:t>
            </w:r>
            <w:r w:rsidRPr="006C76A5">
              <w:rPr>
                <w:rStyle w:val="Hyperlink"/>
                <w:i/>
                <w:iCs/>
                <w:noProof/>
              </w:rPr>
              <w:t xml:space="preserve"> </w:t>
            </w:r>
            <w:r w:rsidRPr="006C76A5">
              <w:rPr>
                <w:rStyle w:val="Hyperlink"/>
                <w:i/>
                <w:iCs/>
                <w:noProof/>
                <w:lang w:val="en-US"/>
              </w:rPr>
              <w:t>Angular</w:t>
            </w:r>
            <w:r>
              <w:rPr>
                <w:noProof/>
                <w:webHidden/>
              </w:rPr>
              <w:tab/>
            </w:r>
            <w:r>
              <w:rPr>
                <w:noProof/>
                <w:webHidden/>
              </w:rPr>
              <w:fldChar w:fldCharType="begin"/>
            </w:r>
            <w:r>
              <w:rPr>
                <w:noProof/>
                <w:webHidden/>
              </w:rPr>
              <w:instrText xml:space="preserve"> PAGEREF _Toc202867300 \h </w:instrText>
            </w:r>
          </w:ins>
          <w:r>
            <w:rPr>
              <w:noProof/>
              <w:webHidden/>
            </w:rPr>
          </w:r>
          <w:ins w:id="190" w:author="Nikola Mitic" w:date="2025-07-08T11:41:00Z" w16du:dateUtc="2025-07-08T09:41:00Z">
            <w:r>
              <w:rPr>
                <w:noProof/>
                <w:webHidden/>
              </w:rPr>
              <w:fldChar w:fldCharType="separate"/>
            </w:r>
            <w:r>
              <w:rPr>
                <w:noProof/>
                <w:webHidden/>
              </w:rPr>
              <w:t>26</w:t>
            </w:r>
            <w:r>
              <w:rPr>
                <w:noProof/>
                <w:webHidden/>
              </w:rPr>
              <w:fldChar w:fldCharType="end"/>
            </w:r>
            <w:r w:rsidRPr="006C76A5">
              <w:rPr>
                <w:rStyle w:val="Hyperlink"/>
                <w:noProof/>
              </w:rPr>
              <w:fldChar w:fldCharType="end"/>
            </w:r>
          </w:ins>
        </w:p>
        <w:p w14:paraId="77F4484D" w14:textId="357B0A3F" w:rsidR="007C6864" w:rsidRDefault="007C6864">
          <w:pPr>
            <w:pStyle w:val="TOC2"/>
            <w:tabs>
              <w:tab w:val="left" w:pos="960"/>
              <w:tab w:val="right" w:leader="dot" w:pos="9350"/>
            </w:tabs>
            <w:rPr>
              <w:ins w:id="191" w:author="Nikola Mitic" w:date="2025-07-08T11:41:00Z" w16du:dateUtc="2025-07-08T09:41:00Z"/>
              <w:rFonts w:asciiTheme="minorHAnsi" w:hAnsiTheme="minorHAnsi" w:cstheme="minorBidi"/>
              <w:noProof/>
              <w:kern w:val="2"/>
              <w:szCs w:val="24"/>
              <w:lang w:val="en-150" w:eastAsia="en-150"/>
              <w14:ligatures w14:val="standardContextual"/>
            </w:rPr>
          </w:pPr>
          <w:ins w:id="19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Web Socket</w:t>
            </w:r>
            <w:r>
              <w:rPr>
                <w:noProof/>
                <w:webHidden/>
              </w:rPr>
              <w:tab/>
            </w:r>
            <w:r>
              <w:rPr>
                <w:noProof/>
                <w:webHidden/>
              </w:rPr>
              <w:fldChar w:fldCharType="begin"/>
            </w:r>
            <w:r>
              <w:rPr>
                <w:noProof/>
                <w:webHidden/>
              </w:rPr>
              <w:instrText xml:space="preserve"> PAGEREF _Toc202867301 \h </w:instrText>
            </w:r>
          </w:ins>
          <w:r>
            <w:rPr>
              <w:noProof/>
              <w:webHidden/>
            </w:rPr>
          </w:r>
          <w:ins w:id="193" w:author="Nikola Mitic" w:date="2025-07-08T11:41:00Z" w16du:dateUtc="2025-07-08T09:41:00Z">
            <w:r>
              <w:rPr>
                <w:noProof/>
                <w:webHidden/>
              </w:rPr>
              <w:fldChar w:fldCharType="separate"/>
            </w:r>
            <w:r>
              <w:rPr>
                <w:noProof/>
                <w:webHidden/>
              </w:rPr>
              <w:t>28</w:t>
            </w:r>
            <w:r>
              <w:rPr>
                <w:noProof/>
                <w:webHidden/>
              </w:rPr>
              <w:fldChar w:fldCharType="end"/>
            </w:r>
            <w:r w:rsidRPr="006C76A5">
              <w:rPr>
                <w:rStyle w:val="Hyperlink"/>
                <w:noProof/>
              </w:rPr>
              <w:fldChar w:fldCharType="end"/>
            </w:r>
          </w:ins>
        </w:p>
        <w:p w14:paraId="7186BCD0" w14:textId="0A96949E" w:rsidR="007C6864" w:rsidRDefault="007C6864">
          <w:pPr>
            <w:pStyle w:val="TOC2"/>
            <w:tabs>
              <w:tab w:val="left" w:pos="960"/>
              <w:tab w:val="right" w:leader="dot" w:pos="9350"/>
            </w:tabs>
            <w:rPr>
              <w:ins w:id="194" w:author="Nikola Mitic" w:date="2025-07-08T11:41:00Z" w16du:dateUtc="2025-07-08T09:41:00Z"/>
              <w:rFonts w:asciiTheme="minorHAnsi" w:hAnsiTheme="minorHAnsi" w:cstheme="minorBidi"/>
              <w:noProof/>
              <w:kern w:val="2"/>
              <w:szCs w:val="24"/>
              <w:lang w:val="en-150" w:eastAsia="en-150"/>
              <w14:ligatures w14:val="standardContextual"/>
            </w:rPr>
          </w:pPr>
          <w:ins w:id="195"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5.6.</w:t>
            </w:r>
            <w:r>
              <w:rPr>
                <w:rFonts w:asciiTheme="minorHAnsi" w:hAnsiTheme="minorHAnsi" w:cstheme="minorBidi"/>
                <w:noProof/>
                <w:kern w:val="2"/>
                <w:szCs w:val="24"/>
                <w:lang w:val="en-150" w:eastAsia="en-150"/>
                <w14:ligatures w14:val="standardContextual"/>
              </w:rPr>
              <w:tab/>
            </w:r>
            <w:r w:rsidRPr="006C76A5">
              <w:rPr>
                <w:rStyle w:val="Hyperlink"/>
                <w:i/>
                <w:iCs/>
                <w:noProof/>
              </w:rPr>
              <w:t>WebStorm</w:t>
            </w:r>
            <w:r>
              <w:rPr>
                <w:noProof/>
                <w:webHidden/>
              </w:rPr>
              <w:tab/>
            </w:r>
            <w:r>
              <w:rPr>
                <w:noProof/>
                <w:webHidden/>
              </w:rPr>
              <w:fldChar w:fldCharType="begin"/>
            </w:r>
            <w:r>
              <w:rPr>
                <w:noProof/>
                <w:webHidden/>
              </w:rPr>
              <w:instrText xml:space="preserve"> PAGEREF _Toc202867302 \h </w:instrText>
            </w:r>
          </w:ins>
          <w:r>
            <w:rPr>
              <w:noProof/>
              <w:webHidden/>
            </w:rPr>
          </w:r>
          <w:ins w:id="196" w:author="Nikola Mitic" w:date="2025-07-08T11:41:00Z" w16du:dateUtc="2025-07-08T09:41:00Z">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590667BB" w14:textId="45C74FAD" w:rsidR="007C6864" w:rsidRDefault="007C6864">
          <w:pPr>
            <w:pStyle w:val="TOC2"/>
            <w:tabs>
              <w:tab w:val="left" w:pos="960"/>
              <w:tab w:val="right" w:leader="dot" w:pos="9350"/>
            </w:tabs>
            <w:rPr>
              <w:ins w:id="197" w:author="Nikola Mitic" w:date="2025-07-08T11:41:00Z" w16du:dateUtc="2025-07-08T09:41:00Z"/>
              <w:rFonts w:asciiTheme="minorHAnsi" w:hAnsiTheme="minorHAnsi" w:cstheme="minorBidi"/>
              <w:noProof/>
              <w:kern w:val="2"/>
              <w:szCs w:val="24"/>
              <w:lang w:val="en-150" w:eastAsia="en-150"/>
              <w14:ligatures w14:val="standardContextual"/>
            </w:rPr>
          </w:pPr>
          <w:ins w:id="19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5.7.</w:t>
            </w:r>
            <w:r>
              <w:rPr>
                <w:rFonts w:asciiTheme="minorHAnsi" w:hAnsiTheme="minorHAnsi" w:cstheme="minorBidi"/>
                <w:noProof/>
                <w:kern w:val="2"/>
                <w:szCs w:val="24"/>
                <w:lang w:val="en-150" w:eastAsia="en-150"/>
                <w14:ligatures w14:val="standardContextual"/>
              </w:rPr>
              <w:tab/>
            </w:r>
            <w:r w:rsidRPr="006C76A5">
              <w:rPr>
                <w:rStyle w:val="Hyperlink"/>
                <w:i/>
                <w:iCs/>
                <w:noProof/>
              </w:rPr>
              <w:t>PhpStorm</w:t>
            </w:r>
            <w:r>
              <w:rPr>
                <w:noProof/>
                <w:webHidden/>
              </w:rPr>
              <w:tab/>
            </w:r>
            <w:r>
              <w:rPr>
                <w:noProof/>
                <w:webHidden/>
              </w:rPr>
              <w:fldChar w:fldCharType="begin"/>
            </w:r>
            <w:r>
              <w:rPr>
                <w:noProof/>
                <w:webHidden/>
              </w:rPr>
              <w:instrText xml:space="preserve"> PAGEREF _Toc202867303 \h </w:instrText>
            </w:r>
          </w:ins>
          <w:r>
            <w:rPr>
              <w:noProof/>
              <w:webHidden/>
            </w:rPr>
          </w:r>
          <w:ins w:id="199" w:author="Nikola Mitic" w:date="2025-07-08T11:41:00Z" w16du:dateUtc="2025-07-08T09:41:00Z">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65C647A0" w14:textId="18AACF89" w:rsidR="007C6864" w:rsidRDefault="007C6864">
          <w:pPr>
            <w:pStyle w:val="TOC2"/>
            <w:tabs>
              <w:tab w:val="left" w:pos="960"/>
              <w:tab w:val="right" w:leader="dot" w:pos="9350"/>
            </w:tabs>
            <w:rPr>
              <w:ins w:id="200" w:author="Nikola Mitic" w:date="2025-07-08T11:41:00Z" w16du:dateUtc="2025-07-08T09:41:00Z"/>
              <w:rFonts w:asciiTheme="minorHAnsi" w:hAnsiTheme="minorHAnsi" w:cstheme="minorBidi"/>
              <w:noProof/>
              <w:kern w:val="2"/>
              <w:szCs w:val="24"/>
              <w:lang w:val="en-150" w:eastAsia="en-150"/>
              <w14:ligatures w14:val="standardContextual"/>
            </w:rPr>
          </w:pPr>
          <w:ins w:id="201"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5.8.</w:t>
            </w:r>
            <w:r>
              <w:rPr>
                <w:rFonts w:asciiTheme="minorHAnsi" w:hAnsiTheme="minorHAnsi" w:cstheme="minorBidi"/>
                <w:noProof/>
                <w:kern w:val="2"/>
                <w:szCs w:val="24"/>
                <w:lang w:val="en-150" w:eastAsia="en-150"/>
                <w14:ligatures w14:val="standardContextual"/>
              </w:rPr>
              <w:tab/>
            </w:r>
            <w:r w:rsidRPr="006C76A5">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_Toc202867304 \h </w:instrText>
            </w:r>
          </w:ins>
          <w:r>
            <w:rPr>
              <w:noProof/>
              <w:webHidden/>
            </w:rPr>
          </w:r>
          <w:ins w:id="202" w:author="Nikola Mitic" w:date="2025-07-08T11:41:00Z" w16du:dateUtc="2025-07-08T09:41:00Z">
            <w:r>
              <w:rPr>
                <w:noProof/>
                <w:webHidden/>
              </w:rPr>
              <w:fldChar w:fldCharType="separate"/>
            </w:r>
            <w:r>
              <w:rPr>
                <w:noProof/>
                <w:webHidden/>
              </w:rPr>
              <w:t>30</w:t>
            </w:r>
            <w:r>
              <w:rPr>
                <w:noProof/>
                <w:webHidden/>
              </w:rPr>
              <w:fldChar w:fldCharType="end"/>
            </w:r>
            <w:r w:rsidRPr="006C76A5">
              <w:rPr>
                <w:rStyle w:val="Hyperlink"/>
                <w:noProof/>
              </w:rPr>
              <w:fldChar w:fldCharType="end"/>
            </w:r>
          </w:ins>
        </w:p>
        <w:p w14:paraId="02B6A50A" w14:textId="51277E0C" w:rsidR="007C6864" w:rsidRDefault="007C6864">
          <w:pPr>
            <w:pStyle w:val="TOC2"/>
            <w:tabs>
              <w:tab w:val="left" w:pos="960"/>
              <w:tab w:val="right" w:leader="dot" w:pos="9350"/>
            </w:tabs>
            <w:rPr>
              <w:ins w:id="203" w:author="Nikola Mitic" w:date="2025-07-08T11:41:00Z" w16du:dateUtc="2025-07-08T09:41:00Z"/>
              <w:rFonts w:asciiTheme="minorHAnsi" w:hAnsiTheme="minorHAnsi" w:cstheme="minorBidi"/>
              <w:noProof/>
              <w:kern w:val="2"/>
              <w:szCs w:val="24"/>
              <w:lang w:val="en-150" w:eastAsia="en-150"/>
              <w14:ligatures w14:val="standardContextual"/>
            </w:rPr>
          </w:pPr>
          <w:ins w:id="20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5.9.</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_Toc202867305 \h </w:instrText>
            </w:r>
          </w:ins>
          <w:r>
            <w:rPr>
              <w:noProof/>
              <w:webHidden/>
            </w:rPr>
          </w:r>
          <w:ins w:id="205" w:author="Nikola Mitic" w:date="2025-07-08T11:41:00Z" w16du:dateUtc="2025-07-08T09:41:00Z">
            <w:r>
              <w:rPr>
                <w:noProof/>
                <w:webHidden/>
              </w:rPr>
              <w:fldChar w:fldCharType="separate"/>
            </w:r>
            <w:r>
              <w:rPr>
                <w:noProof/>
                <w:webHidden/>
              </w:rPr>
              <w:t>33</w:t>
            </w:r>
            <w:r>
              <w:rPr>
                <w:noProof/>
                <w:webHidden/>
              </w:rPr>
              <w:fldChar w:fldCharType="end"/>
            </w:r>
            <w:r w:rsidRPr="006C76A5">
              <w:rPr>
                <w:rStyle w:val="Hyperlink"/>
                <w:noProof/>
              </w:rPr>
              <w:fldChar w:fldCharType="end"/>
            </w:r>
          </w:ins>
        </w:p>
        <w:p w14:paraId="33E610EE" w14:textId="7DE4B444" w:rsidR="007C6864" w:rsidRDefault="007C6864">
          <w:pPr>
            <w:pStyle w:val="TOC3"/>
            <w:tabs>
              <w:tab w:val="left" w:pos="1440"/>
              <w:tab w:val="right" w:leader="dot" w:pos="9350"/>
            </w:tabs>
            <w:rPr>
              <w:ins w:id="206" w:author="Nikola Mitic" w:date="2025-07-08T11:41:00Z" w16du:dateUtc="2025-07-08T09:41:00Z"/>
              <w:rFonts w:asciiTheme="minorHAnsi" w:hAnsiTheme="minorHAnsi" w:cstheme="minorBidi"/>
              <w:noProof/>
              <w:kern w:val="2"/>
              <w:szCs w:val="24"/>
              <w:lang w:val="en-150" w:eastAsia="en-150"/>
              <w14:ligatures w14:val="standardContextual"/>
            </w:rPr>
          </w:pPr>
          <w:ins w:id="207"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5.9.1.</w:t>
            </w:r>
            <w:r>
              <w:rPr>
                <w:rFonts w:asciiTheme="minorHAnsi" w:hAnsiTheme="minorHAnsi" w:cstheme="minorBidi"/>
                <w:noProof/>
                <w:kern w:val="2"/>
                <w:szCs w:val="24"/>
                <w:lang w:val="en-150" w:eastAsia="en-150"/>
                <w14:ligatures w14:val="standardContextual"/>
              </w:rPr>
              <w:tab/>
            </w:r>
            <w:r w:rsidRPr="006C76A5">
              <w:rPr>
                <w:rStyle w:val="Hyperlink"/>
                <w:noProof/>
              </w:rPr>
              <w:t>Објектно релациони мапер</w:t>
            </w:r>
            <w:r w:rsidRPr="006C76A5">
              <w:rPr>
                <w:rStyle w:val="Hyperlink"/>
                <w:i/>
                <w:iCs/>
                <w:noProof/>
              </w:rPr>
              <w:t xml:space="preserve"> </w:t>
            </w:r>
            <w:r w:rsidRPr="006C76A5">
              <w:rPr>
                <w:rStyle w:val="Hyperlink"/>
                <w:i/>
                <w:iCs/>
                <w:noProof/>
                <w:lang w:val="en-US"/>
              </w:rPr>
              <w:t>Eloquent</w:t>
            </w:r>
            <w:r w:rsidRPr="006C76A5">
              <w:rPr>
                <w:rStyle w:val="Hyperlink"/>
                <w:i/>
                <w:iCs/>
                <w:noProof/>
              </w:rPr>
              <w:t xml:space="preserve"> ORM</w:t>
            </w:r>
            <w:r>
              <w:rPr>
                <w:noProof/>
                <w:webHidden/>
              </w:rPr>
              <w:tab/>
            </w:r>
            <w:r>
              <w:rPr>
                <w:noProof/>
                <w:webHidden/>
              </w:rPr>
              <w:fldChar w:fldCharType="begin"/>
            </w:r>
            <w:r>
              <w:rPr>
                <w:noProof/>
                <w:webHidden/>
              </w:rPr>
              <w:instrText xml:space="preserve"> PAGEREF _Toc202867306 \h </w:instrText>
            </w:r>
          </w:ins>
          <w:r>
            <w:rPr>
              <w:noProof/>
              <w:webHidden/>
            </w:rPr>
          </w:r>
          <w:ins w:id="208" w:author="Nikola Mitic" w:date="2025-07-08T11:41:00Z" w16du:dateUtc="2025-07-08T09:41:00Z">
            <w:r>
              <w:rPr>
                <w:noProof/>
                <w:webHidden/>
              </w:rPr>
              <w:fldChar w:fldCharType="separate"/>
            </w:r>
            <w:r>
              <w:rPr>
                <w:noProof/>
                <w:webHidden/>
              </w:rPr>
              <w:t>37</w:t>
            </w:r>
            <w:r>
              <w:rPr>
                <w:noProof/>
                <w:webHidden/>
              </w:rPr>
              <w:fldChar w:fldCharType="end"/>
            </w:r>
            <w:r w:rsidRPr="006C76A5">
              <w:rPr>
                <w:rStyle w:val="Hyperlink"/>
                <w:noProof/>
              </w:rPr>
              <w:fldChar w:fldCharType="end"/>
            </w:r>
          </w:ins>
        </w:p>
        <w:p w14:paraId="1C2438F5" w14:textId="5F87ED2B" w:rsidR="007C6864" w:rsidRDefault="007C6864">
          <w:pPr>
            <w:pStyle w:val="TOC2"/>
            <w:tabs>
              <w:tab w:val="left" w:pos="960"/>
              <w:tab w:val="right" w:leader="dot" w:pos="9350"/>
            </w:tabs>
            <w:rPr>
              <w:ins w:id="209" w:author="Nikola Mitic" w:date="2025-07-08T11:41:00Z" w16du:dateUtc="2025-07-08T09:41:00Z"/>
              <w:rFonts w:asciiTheme="minorHAnsi" w:hAnsiTheme="minorHAnsi" w:cstheme="minorBidi"/>
              <w:noProof/>
              <w:kern w:val="2"/>
              <w:szCs w:val="24"/>
              <w:lang w:val="en-150" w:eastAsia="en-150"/>
              <w14:ligatures w14:val="standardContextual"/>
            </w:rPr>
          </w:pPr>
          <w:ins w:id="21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_Toc202867307 \h </w:instrText>
            </w:r>
          </w:ins>
          <w:r>
            <w:rPr>
              <w:noProof/>
              <w:webHidden/>
            </w:rPr>
          </w:r>
          <w:ins w:id="211" w:author="Nikola Mitic" w:date="2025-07-08T11:41:00Z" w16du:dateUtc="2025-07-08T09:41:00Z">
            <w:r>
              <w:rPr>
                <w:noProof/>
                <w:webHidden/>
              </w:rPr>
              <w:fldChar w:fldCharType="separate"/>
            </w:r>
            <w:r>
              <w:rPr>
                <w:noProof/>
                <w:webHidden/>
              </w:rPr>
              <w:t>40</w:t>
            </w:r>
            <w:r>
              <w:rPr>
                <w:noProof/>
                <w:webHidden/>
              </w:rPr>
              <w:fldChar w:fldCharType="end"/>
            </w:r>
            <w:r w:rsidRPr="006C76A5">
              <w:rPr>
                <w:rStyle w:val="Hyperlink"/>
                <w:noProof/>
              </w:rPr>
              <w:fldChar w:fldCharType="end"/>
            </w:r>
          </w:ins>
        </w:p>
        <w:p w14:paraId="34A9C5DA" w14:textId="7D597002" w:rsidR="007C6864" w:rsidRDefault="007C6864">
          <w:pPr>
            <w:pStyle w:val="TOC3"/>
            <w:tabs>
              <w:tab w:val="left" w:pos="1440"/>
              <w:tab w:val="right" w:leader="dot" w:pos="9350"/>
            </w:tabs>
            <w:rPr>
              <w:ins w:id="212" w:author="Nikola Mitic" w:date="2025-07-08T11:41:00Z" w16du:dateUtc="2025-07-08T09:41:00Z"/>
              <w:rFonts w:asciiTheme="minorHAnsi" w:hAnsiTheme="minorHAnsi" w:cstheme="minorBidi"/>
              <w:noProof/>
              <w:kern w:val="2"/>
              <w:szCs w:val="24"/>
              <w:lang w:val="en-150" w:eastAsia="en-150"/>
              <w14:ligatures w14:val="standardContextual"/>
            </w:rPr>
          </w:pPr>
          <w:ins w:id="213"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5.10.1.</w:t>
            </w:r>
            <w:r>
              <w:rPr>
                <w:rFonts w:asciiTheme="minorHAnsi" w:hAnsiTheme="minorHAnsi" w:cstheme="minorBidi"/>
                <w:noProof/>
                <w:kern w:val="2"/>
                <w:szCs w:val="24"/>
                <w:lang w:val="en-150" w:eastAsia="en-150"/>
                <w14:ligatures w14:val="standardContextual"/>
              </w:rPr>
              <w:tab/>
            </w:r>
            <w:r w:rsidRPr="006C76A5">
              <w:rPr>
                <w:rStyle w:val="Hyperlink"/>
                <w:noProof/>
              </w:rPr>
              <w:t>Приказ мапе</w:t>
            </w:r>
            <w:r>
              <w:rPr>
                <w:noProof/>
                <w:webHidden/>
              </w:rPr>
              <w:tab/>
            </w:r>
            <w:r>
              <w:rPr>
                <w:noProof/>
                <w:webHidden/>
              </w:rPr>
              <w:fldChar w:fldCharType="begin"/>
            </w:r>
            <w:r>
              <w:rPr>
                <w:noProof/>
                <w:webHidden/>
              </w:rPr>
              <w:instrText xml:space="preserve"> PAGEREF _Toc202867308 \h </w:instrText>
            </w:r>
          </w:ins>
          <w:r>
            <w:rPr>
              <w:noProof/>
              <w:webHidden/>
            </w:rPr>
          </w:r>
          <w:ins w:id="214" w:author="Nikola Mitic" w:date="2025-07-08T11:41:00Z" w16du:dateUtc="2025-07-08T09:41:00Z">
            <w:r>
              <w:rPr>
                <w:noProof/>
                <w:webHidden/>
              </w:rPr>
              <w:fldChar w:fldCharType="separate"/>
            </w:r>
            <w:r>
              <w:rPr>
                <w:noProof/>
                <w:webHidden/>
              </w:rPr>
              <w:t>43</w:t>
            </w:r>
            <w:r>
              <w:rPr>
                <w:noProof/>
                <w:webHidden/>
              </w:rPr>
              <w:fldChar w:fldCharType="end"/>
            </w:r>
            <w:r w:rsidRPr="006C76A5">
              <w:rPr>
                <w:rStyle w:val="Hyperlink"/>
                <w:noProof/>
              </w:rPr>
              <w:fldChar w:fldCharType="end"/>
            </w:r>
          </w:ins>
        </w:p>
        <w:p w14:paraId="70181488" w14:textId="6C8938F2" w:rsidR="007C6864" w:rsidRDefault="007C6864">
          <w:pPr>
            <w:pStyle w:val="TOC1"/>
            <w:tabs>
              <w:tab w:val="left" w:pos="440"/>
              <w:tab w:val="right" w:leader="dot" w:pos="9350"/>
            </w:tabs>
            <w:rPr>
              <w:ins w:id="215" w:author="Nikola Mitic" w:date="2025-07-08T11:41:00Z" w16du:dateUtc="2025-07-08T09:41:00Z"/>
              <w:rFonts w:asciiTheme="minorHAnsi" w:eastAsiaTheme="minorEastAsia" w:hAnsiTheme="minorHAnsi"/>
              <w:noProof/>
              <w:szCs w:val="24"/>
              <w:lang w:val="en-150" w:eastAsia="en-150"/>
            </w:rPr>
          </w:pPr>
          <w:ins w:id="21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6.</w:t>
            </w:r>
            <w:r>
              <w:rPr>
                <w:rFonts w:asciiTheme="minorHAnsi" w:eastAsiaTheme="minorEastAsia" w:hAnsiTheme="minorHAnsi"/>
                <w:noProof/>
                <w:szCs w:val="24"/>
                <w:lang w:val="en-150" w:eastAsia="en-150"/>
              </w:rPr>
              <w:tab/>
            </w:r>
            <w:r w:rsidRPr="006C76A5">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_Toc202867309 \h </w:instrText>
            </w:r>
          </w:ins>
          <w:r>
            <w:rPr>
              <w:noProof/>
              <w:webHidden/>
            </w:rPr>
          </w:r>
          <w:ins w:id="217" w:author="Nikola Mitic" w:date="2025-07-08T11:41:00Z" w16du:dateUtc="2025-07-08T09:41:00Z">
            <w:r>
              <w:rPr>
                <w:noProof/>
                <w:webHidden/>
              </w:rPr>
              <w:fldChar w:fldCharType="separate"/>
            </w:r>
            <w:r>
              <w:rPr>
                <w:noProof/>
                <w:webHidden/>
              </w:rPr>
              <w:t>46</w:t>
            </w:r>
            <w:r>
              <w:rPr>
                <w:noProof/>
                <w:webHidden/>
              </w:rPr>
              <w:fldChar w:fldCharType="end"/>
            </w:r>
            <w:r w:rsidRPr="006C76A5">
              <w:rPr>
                <w:rStyle w:val="Hyperlink"/>
                <w:noProof/>
              </w:rPr>
              <w:fldChar w:fldCharType="end"/>
            </w:r>
          </w:ins>
        </w:p>
        <w:p w14:paraId="66D8AB87" w14:textId="173E5E04" w:rsidR="007C6864" w:rsidRDefault="007C6864">
          <w:pPr>
            <w:pStyle w:val="TOC2"/>
            <w:tabs>
              <w:tab w:val="left" w:pos="960"/>
              <w:tab w:val="right" w:leader="dot" w:pos="9350"/>
            </w:tabs>
            <w:rPr>
              <w:ins w:id="218" w:author="Nikola Mitic" w:date="2025-07-08T11:41:00Z" w16du:dateUtc="2025-07-08T09:41:00Z"/>
              <w:rFonts w:asciiTheme="minorHAnsi" w:hAnsiTheme="minorHAnsi" w:cstheme="minorBidi"/>
              <w:noProof/>
              <w:kern w:val="2"/>
              <w:szCs w:val="24"/>
              <w:lang w:val="en-150" w:eastAsia="en-150"/>
              <w14:ligatures w14:val="standardContextual"/>
            </w:rPr>
          </w:pPr>
          <w:ins w:id="21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6.2.</w:t>
            </w:r>
            <w:r>
              <w:rPr>
                <w:rFonts w:asciiTheme="minorHAnsi" w:hAnsiTheme="minorHAnsi" w:cstheme="minorBidi"/>
                <w:noProof/>
                <w:kern w:val="2"/>
                <w:szCs w:val="24"/>
                <w:lang w:val="en-150" w:eastAsia="en-150"/>
                <w14:ligatures w14:val="standardContextual"/>
              </w:rPr>
              <w:tab/>
            </w:r>
            <w:r w:rsidRPr="006C76A5">
              <w:rPr>
                <w:rStyle w:val="Hyperlink"/>
                <w:noProof/>
              </w:rPr>
              <w:t>Опис апликације</w:t>
            </w:r>
            <w:r>
              <w:rPr>
                <w:noProof/>
                <w:webHidden/>
              </w:rPr>
              <w:tab/>
            </w:r>
            <w:r>
              <w:rPr>
                <w:noProof/>
                <w:webHidden/>
              </w:rPr>
              <w:fldChar w:fldCharType="begin"/>
            </w:r>
            <w:r>
              <w:rPr>
                <w:noProof/>
                <w:webHidden/>
              </w:rPr>
              <w:instrText xml:space="preserve"> PAGEREF _Toc202867310 \h </w:instrText>
            </w:r>
          </w:ins>
          <w:r>
            <w:rPr>
              <w:noProof/>
              <w:webHidden/>
            </w:rPr>
          </w:r>
          <w:ins w:id="220" w:author="Nikola Mitic" w:date="2025-07-08T11:41:00Z" w16du:dateUtc="2025-07-08T09:41:00Z">
            <w:r>
              <w:rPr>
                <w:noProof/>
                <w:webHidden/>
              </w:rPr>
              <w:fldChar w:fldCharType="separate"/>
            </w:r>
            <w:r>
              <w:rPr>
                <w:noProof/>
                <w:webHidden/>
              </w:rPr>
              <w:t>46</w:t>
            </w:r>
            <w:r>
              <w:rPr>
                <w:noProof/>
                <w:webHidden/>
              </w:rPr>
              <w:fldChar w:fldCharType="end"/>
            </w:r>
            <w:r w:rsidRPr="006C76A5">
              <w:rPr>
                <w:rStyle w:val="Hyperlink"/>
                <w:noProof/>
              </w:rPr>
              <w:fldChar w:fldCharType="end"/>
            </w:r>
          </w:ins>
        </w:p>
        <w:p w14:paraId="21393947" w14:textId="55014DC3" w:rsidR="007C6864" w:rsidRDefault="007C6864">
          <w:pPr>
            <w:pStyle w:val="TOC2"/>
            <w:tabs>
              <w:tab w:val="left" w:pos="960"/>
              <w:tab w:val="right" w:leader="dot" w:pos="9350"/>
            </w:tabs>
            <w:rPr>
              <w:ins w:id="221" w:author="Nikola Mitic" w:date="2025-07-08T11:41:00Z" w16du:dateUtc="2025-07-08T09:41:00Z"/>
              <w:rFonts w:asciiTheme="minorHAnsi" w:hAnsiTheme="minorHAnsi" w:cstheme="minorBidi"/>
              <w:noProof/>
              <w:kern w:val="2"/>
              <w:szCs w:val="24"/>
              <w:lang w:val="en-150" w:eastAsia="en-150"/>
              <w14:ligatures w14:val="standardContextual"/>
            </w:rPr>
          </w:pPr>
          <w:ins w:id="22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6.3.</w:t>
            </w:r>
            <w:r>
              <w:rPr>
                <w:rFonts w:asciiTheme="minorHAnsi" w:hAnsiTheme="minorHAnsi" w:cstheme="minorBidi"/>
                <w:noProof/>
                <w:kern w:val="2"/>
                <w:szCs w:val="24"/>
                <w:lang w:val="en-150" w:eastAsia="en-150"/>
                <w14:ligatures w14:val="standardContextual"/>
              </w:rPr>
              <w:tab/>
            </w:r>
            <w:r w:rsidRPr="006C76A5">
              <w:rPr>
                <w:rStyle w:val="Hyperlink"/>
                <w:noProof/>
              </w:rPr>
              <w:t>Профил корисника апликације</w:t>
            </w:r>
            <w:r>
              <w:rPr>
                <w:noProof/>
                <w:webHidden/>
              </w:rPr>
              <w:tab/>
            </w:r>
            <w:r>
              <w:rPr>
                <w:noProof/>
                <w:webHidden/>
              </w:rPr>
              <w:fldChar w:fldCharType="begin"/>
            </w:r>
            <w:r>
              <w:rPr>
                <w:noProof/>
                <w:webHidden/>
              </w:rPr>
              <w:instrText xml:space="preserve"> PAGEREF _Toc202867311 \h </w:instrText>
            </w:r>
          </w:ins>
          <w:r>
            <w:rPr>
              <w:noProof/>
              <w:webHidden/>
            </w:rPr>
          </w:r>
          <w:ins w:id="223" w:author="Nikola Mitic" w:date="2025-07-08T11:41:00Z" w16du:dateUtc="2025-07-08T09:41:00Z">
            <w:r>
              <w:rPr>
                <w:noProof/>
                <w:webHidden/>
              </w:rPr>
              <w:fldChar w:fldCharType="separate"/>
            </w:r>
            <w:r>
              <w:rPr>
                <w:noProof/>
                <w:webHidden/>
              </w:rPr>
              <w:t>47</w:t>
            </w:r>
            <w:r>
              <w:rPr>
                <w:noProof/>
                <w:webHidden/>
              </w:rPr>
              <w:fldChar w:fldCharType="end"/>
            </w:r>
            <w:r w:rsidRPr="006C76A5">
              <w:rPr>
                <w:rStyle w:val="Hyperlink"/>
                <w:noProof/>
              </w:rPr>
              <w:fldChar w:fldCharType="end"/>
            </w:r>
          </w:ins>
        </w:p>
        <w:p w14:paraId="2B572D77" w14:textId="60D9EE49" w:rsidR="007C6864" w:rsidRDefault="007C6864">
          <w:pPr>
            <w:pStyle w:val="TOC2"/>
            <w:tabs>
              <w:tab w:val="left" w:pos="960"/>
              <w:tab w:val="right" w:leader="dot" w:pos="9350"/>
            </w:tabs>
            <w:rPr>
              <w:ins w:id="224" w:author="Nikola Mitic" w:date="2025-07-08T11:41:00Z" w16du:dateUtc="2025-07-08T09:41:00Z"/>
              <w:rFonts w:asciiTheme="minorHAnsi" w:hAnsiTheme="minorHAnsi" w:cstheme="minorBidi"/>
              <w:noProof/>
              <w:kern w:val="2"/>
              <w:szCs w:val="24"/>
              <w:lang w:val="en-150" w:eastAsia="en-150"/>
              <w14:ligatures w14:val="standardContextual"/>
            </w:rPr>
          </w:pPr>
          <w:ins w:id="225"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6.4.</w:t>
            </w:r>
            <w:r>
              <w:rPr>
                <w:rFonts w:asciiTheme="minorHAnsi" w:hAnsiTheme="minorHAnsi" w:cstheme="minorBidi"/>
                <w:noProof/>
                <w:kern w:val="2"/>
                <w:szCs w:val="24"/>
                <w:lang w:val="en-150" w:eastAsia="en-150"/>
                <w14:ligatures w14:val="standardContextual"/>
              </w:rPr>
              <w:tab/>
            </w:r>
            <w:r w:rsidRPr="006C76A5">
              <w:rPr>
                <w:rStyle w:val="Hyperlink"/>
                <w:noProof/>
              </w:rPr>
              <w:t>Случајеви коришћења</w:t>
            </w:r>
            <w:r>
              <w:rPr>
                <w:noProof/>
                <w:webHidden/>
              </w:rPr>
              <w:tab/>
            </w:r>
            <w:r>
              <w:rPr>
                <w:noProof/>
                <w:webHidden/>
              </w:rPr>
              <w:fldChar w:fldCharType="begin"/>
            </w:r>
            <w:r>
              <w:rPr>
                <w:noProof/>
                <w:webHidden/>
              </w:rPr>
              <w:instrText xml:space="preserve"> PAGEREF _Toc202867312 \h </w:instrText>
            </w:r>
          </w:ins>
          <w:r>
            <w:rPr>
              <w:noProof/>
              <w:webHidden/>
            </w:rPr>
          </w:r>
          <w:ins w:id="226" w:author="Nikola Mitic" w:date="2025-07-08T11:41:00Z" w16du:dateUtc="2025-07-08T09:41:00Z">
            <w:r>
              <w:rPr>
                <w:noProof/>
                <w:webHidden/>
              </w:rPr>
              <w:fldChar w:fldCharType="separate"/>
            </w:r>
            <w:r>
              <w:rPr>
                <w:noProof/>
                <w:webHidden/>
              </w:rPr>
              <w:t>47</w:t>
            </w:r>
            <w:r>
              <w:rPr>
                <w:noProof/>
                <w:webHidden/>
              </w:rPr>
              <w:fldChar w:fldCharType="end"/>
            </w:r>
            <w:r w:rsidRPr="006C76A5">
              <w:rPr>
                <w:rStyle w:val="Hyperlink"/>
                <w:noProof/>
              </w:rPr>
              <w:fldChar w:fldCharType="end"/>
            </w:r>
          </w:ins>
        </w:p>
        <w:p w14:paraId="4A77EB72" w14:textId="7CD4B7DB" w:rsidR="007C6864" w:rsidRDefault="007C6864">
          <w:pPr>
            <w:pStyle w:val="TOC1"/>
            <w:tabs>
              <w:tab w:val="left" w:pos="440"/>
              <w:tab w:val="right" w:leader="dot" w:pos="9350"/>
            </w:tabs>
            <w:rPr>
              <w:ins w:id="227" w:author="Nikola Mitic" w:date="2025-07-08T11:41:00Z" w16du:dateUtc="2025-07-08T09:41:00Z"/>
              <w:rFonts w:asciiTheme="minorHAnsi" w:eastAsiaTheme="minorEastAsia" w:hAnsiTheme="minorHAnsi"/>
              <w:noProof/>
              <w:szCs w:val="24"/>
              <w:lang w:val="en-150" w:eastAsia="en-150"/>
            </w:rPr>
          </w:pPr>
          <w:ins w:id="22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7.</w:t>
            </w:r>
            <w:r>
              <w:rPr>
                <w:rFonts w:asciiTheme="minorHAnsi" w:eastAsiaTheme="minorEastAsia" w:hAnsiTheme="minorHAnsi"/>
                <w:noProof/>
                <w:szCs w:val="24"/>
                <w:lang w:val="en-150" w:eastAsia="en-150"/>
              </w:rPr>
              <w:tab/>
            </w:r>
            <w:r w:rsidRPr="006C76A5">
              <w:rPr>
                <w:rStyle w:val="Hyperlink"/>
                <w:rFonts w:cs="Times New Roman"/>
                <w:noProof/>
              </w:rPr>
              <w:t>ЗАКЉУЧАК</w:t>
            </w:r>
            <w:r>
              <w:rPr>
                <w:noProof/>
                <w:webHidden/>
              </w:rPr>
              <w:tab/>
            </w:r>
            <w:r>
              <w:rPr>
                <w:noProof/>
                <w:webHidden/>
              </w:rPr>
              <w:fldChar w:fldCharType="begin"/>
            </w:r>
            <w:r>
              <w:rPr>
                <w:noProof/>
                <w:webHidden/>
              </w:rPr>
              <w:instrText xml:space="preserve"> PAGEREF _Toc202867313 \h </w:instrText>
            </w:r>
          </w:ins>
          <w:r>
            <w:rPr>
              <w:noProof/>
              <w:webHidden/>
            </w:rPr>
          </w:r>
          <w:ins w:id="229" w:author="Nikola Mitic" w:date="2025-07-08T11:41:00Z" w16du:dateUtc="2025-07-08T09:41:00Z">
            <w:r>
              <w:rPr>
                <w:noProof/>
                <w:webHidden/>
              </w:rPr>
              <w:fldChar w:fldCharType="separate"/>
            </w:r>
            <w:r>
              <w:rPr>
                <w:noProof/>
                <w:webHidden/>
              </w:rPr>
              <w:t>59</w:t>
            </w:r>
            <w:r>
              <w:rPr>
                <w:noProof/>
                <w:webHidden/>
              </w:rPr>
              <w:fldChar w:fldCharType="end"/>
            </w:r>
            <w:r w:rsidRPr="006C76A5">
              <w:rPr>
                <w:rStyle w:val="Hyperlink"/>
                <w:noProof/>
              </w:rPr>
              <w:fldChar w:fldCharType="end"/>
            </w:r>
          </w:ins>
        </w:p>
        <w:p w14:paraId="75905D9C" w14:textId="60B1329D" w:rsidR="007C6864" w:rsidRDefault="007C6864">
          <w:pPr>
            <w:pStyle w:val="TOC1"/>
            <w:tabs>
              <w:tab w:val="left" w:pos="440"/>
              <w:tab w:val="right" w:leader="dot" w:pos="9350"/>
            </w:tabs>
            <w:rPr>
              <w:ins w:id="230" w:author="Nikola Mitic" w:date="2025-07-08T11:41:00Z" w16du:dateUtc="2025-07-08T09:41:00Z"/>
              <w:rFonts w:asciiTheme="minorHAnsi" w:eastAsiaTheme="minorEastAsia" w:hAnsiTheme="minorHAnsi"/>
              <w:noProof/>
              <w:szCs w:val="24"/>
              <w:lang w:val="en-150" w:eastAsia="en-150"/>
            </w:rPr>
          </w:pPr>
          <w:ins w:id="231" w:author="Nikola Mitic" w:date="2025-07-08T11:41:00Z" w16du:dateUtc="2025-07-08T09:41:00Z">
            <w:r w:rsidRPr="006C76A5">
              <w:rPr>
                <w:rStyle w:val="Hyperlink"/>
                <w:noProof/>
              </w:rPr>
              <w:lastRenderedPageBreak/>
              <w:fldChar w:fldCharType="begin"/>
            </w:r>
            <w:r w:rsidRPr="006C76A5">
              <w:rPr>
                <w:rStyle w:val="Hyperlink"/>
                <w:noProof/>
              </w:rPr>
              <w:instrText xml:space="preserve"> </w:instrText>
            </w:r>
            <w:r>
              <w:rPr>
                <w:noProof/>
              </w:rPr>
              <w:instrText>HYPERLINK \l "_Toc202867314"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8.</w:t>
            </w:r>
            <w:r>
              <w:rPr>
                <w:rFonts w:asciiTheme="minorHAnsi" w:eastAsiaTheme="minorEastAsia" w:hAnsiTheme="minorHAnsi"/>
                <w:noProof/>
                <w:szCs w:val="24"/>
                <w:lang w:val="en-150" w:eastAsia="en-150"/>
              </w:rPr>
              <w:tab/>
            </w:r>
            <w:r w:rsidRPr="006C76A5">
              <w:rPr>
                <w:rStyle w:val="Hyperlink"/>
                <w:rFonts w:cs="Times New Roman"/>
                <w:noProof/>
              </w:rPr>
              <w:t>ЛИТЕРАТУРА</w:t>
            </w:r>
            <w:r>
              <w:rPr>
                <w:noProof/>
                <w:webHidden/>
              </w:rPr>
              <w:tab/>
            </w:r>
            <w:r>
              <w:rPr>
                <w:noProof/>
                <w:webHidden/>
              </w:rPr>
              <w:fldChar w:fldCharType="begin"/>
            </w:r>
            <w:r>
              <w:rPr>
                <w:noProof/>
                <w:webHidden/>
              </w:rPr>
              <w:instrText xml:space="preserve"> PAGEREF _Toc202867314 \h </w:instrText>
            </w:r>
          </w:ins>
          <w:r>
            <w:rPr>
              <w:noProof/>
              <w:webHidden/>
            </w:rPr>
          </w:r>
          <w:ins w:id="232" w:author="Nikola Mitic" w:date="2025-07-08T11:41:00Z" w16du:dateUtc="2025-07-08T09:41:00Z">
            <w:r>
              <w:rPr>
                <w:noProof/>
                <w:webHidden/>
              </w:rPr>
              <w:fldChar w:fldCharType="separate"/>
            </w:r>
            <w:r>
              <w:rPr>
                <w:noProof/>
                <w:webHidden/>
              </w:rPr>
              <w:t>60</w:t>
            </w:r>
            <w:r>
              <w:rPr>
                <w:noProof/>
                <w:webHidden/>
              </w:rPr>
              <w:fldChar w:fldCharType="end"/>
            </w:r>
            <w:r w:rsidRPr="006C76A5">
              <w:rPr>
                <w:rStyle w:val="Hyperlink"/>
                <w:noProof/>
              </w:rPr>
              <w:fldChar w:fldCharType="end"/>
            </w:r>
          </w:ins>
        </w:p>
        <w:p w14:paraId="0906DA14" w14:textId="3E642AC6" w:rsidR="00243472" w:rsidRPr="00243472" w:rsidDel="00C5782A" w:rsidRDefault="00865AF7">
          <w:pPr>
            <w:pStyle w:val="TOC1"/>
            <w:tabs>
              <w:tab w:val="right" w:leader="dot" w:pos="9350"/>
            </w:tabs>
            <w:rPr>
              <w:del w:id="233" w:author="Nikola Mitic" w:date="2025-05-17T16:12:00Z" w16du:dateUtc="2025-05-17T14:12:00Z"/>
              <w:rFonts w:asciiTheme="minorHAnsi" w:eastAsiaTheme="minorEastAsia" w:hAnsiTheme="minorHAnsi"/>
              <w:noProof/>
              <w:szCs w:val="24"/>
            </w:rPr>
          </w:pPr>
          <w:del w:id="234" w:author="Nikola Mitic" w:date="2025-07-08T11:35:00Z" w16du:dateUtc="2025-07-08T09:35:00Z">
            <w:r w:rsidDel="00F65638">
              <w:rPr>
                <w:noProof/>
                <w:webHidden/>
              </w:rPr>
              <w:delText>899101313141516171820202122252526262830303033374043464647475960</w:delText>
            </w:r>
          </w:del>
        </w:p>
        <w:p w14:paraId="66E8D6E1" w14:textId="1D3E711C" w:rsidR="00243472" w:rsidDel="00C5782A" w:rsidRDefault="00243472">
          <w:pPr>
            <w:pStyle w:val="TOC1"/>
            <w:tabs>
              <w:tab w:val="left" w:pos="440"/>
              <w:tab w:val="right" w:leader="dot" w:pos="9350"/>
            </w:tabs>
            <w:rPr>
              <w:del w:id="235" w:author="Nikola Mitic" w:date="2025-05-17T16:12:00Z" w16du:dateUtc="2025-05-17T14:12:00Z"/>
              <w:rFonts w:asciiTheme="minorHAnsi" w:eastAsiaTheme="minorEastAsia" w:hAnsiTheme="minorHAnsi"/>
              <w:noProof/>
              <w:szCs w:val="24"/>
            </w:rPr>
          </w:pPr>
          <w:del w:id="236" w:author="Nikola Mitic" w:date="2025-05-17T16:12:00Z" w16du:dateUtc="2025-05-17T14:12:00Z">
            <w:r w:rsidRPr="00C5782A" w:rsidDel="00C5782A">
              <w:rPr>
                <w:rPrChange w:id="237"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rPrChange w:id="238"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239" w:author="Nikola Mitic" w:date="2025-05-17T16:12:00Z" w16du:dateUtc="2025-05-17T14:12:00Z"/>
              <w:rFonts w:asciiTheme="minorHAnsi" w:eastAsiaTheme="minorEastAsia" w:hAnsiTheme="minorHAnsi"/>
              <w:noProof/>
              <w:szCs w:val="24"/>
            </w:rPr>
          </w:pPr>
          <w:del w:id="240" w:author="Nikola Mitic" w:date="2025-05-17T16:12:00Z" w16du:dateUtc="2025-05-17T14:12:00Z">
            <w:r w:rsidRPr="00C5782A" w:rsidDel="00C5782A">
              <w:rPr>
                <w:rPrChange w:id="241"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rPrChange w:id="242" w:author="Nikola Mitic" w:date="2025-05-17T16:12:00Z" w16du:dateUtc="2025-05-17T14:12:00Z">
                  <w:rPr>
                    <w:rStyle w:val="Hyperlink"/>
                    <w:i/>
                    <w:iCs/>
                    <w:noProof/>
                  </w:rPr>
                </w:rPrChange>
              </w:rPr>
              <w:delText>PHP</w:delText>
            </w:r>
            <w:r w:rsidRPr="00C5782A" w:rsidDel="00C5782A">
              <w:rPr>
                <w:rPrChange w:id="243"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244" w:author="Nikola Mitic" w:date="2025-05-17T16:12:00Z" w16du:dateUtc="2025-05-17T14:12:00Z"/>
              <w:rFonts w:asciiTheme="minorHAnsi" w:hAnsiTheme="minorHAnsi" w:cstheme="minorBidi"/>
              <w:noProof/>
              <w:kern w:val="2"/>
              <w:szCs w:val="24"/>
              <w14:ligatures w14:val="standardContextual"/>
            </w:rPr>
          </w:pPr>
          <w:del w:id="245" w:author="Nikola Mitic" w:date="2025-05-17T16:12:00Z" w16du:dateUtc="2025-05-17T14:12:00Z">
            <w:r w:rsidRPr="00C5782A" w:rsidDel="00C5782A">
              <w:rPr>
                <w:rPrChange w:id="246"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rPrChange w:id="247"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248" w:author="Nikola Mitic" w:date="2025-05-17T16:12:00Z" w16du:dateUtc="2025-05-17T14:12:00Z"/>
              <w:rFonts w:asciiTheme="minorHAnsi" w:hAnsiTheme="minorHAnsi" w:cstheme="minorBidi"/>
              <w:noProof/>
              <w:kern w:val="2"/>
              <w:szCs w:val="24"/>
              <w14:ligatures w14:val="standardContextual"/>
            </w:rPr>
          </w:pPr>
          <w:del w:id="249" w:author="Nikola Mitic" w:date="2025-05-17T16:12:00Z" w16du:dateUtc="2025-05-17T14:12:00Z">
            <w:r w:rsidRPr="00C5782A" w:rsidDel="00C5782A">
              <w:rPr>
                <w:rPrChange w:id="250"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rPrChange w:id="251"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252" w:author="Nikola Mitic" w:date="2025-05-17T16:12:00Z" w16du:dateUtc="2025-05-17T14:12:00Z"/>
              <w:rFonts w:asciiTheme="minorHAnsi" w:eastAsiaTheme="minorEastAsia" w:hAnsiTheme="minorHAnsi"/>
              <w:noProof/>
              <w:szCs w:val="24"/>
            </w:rPr>
          </w:pPr>
          <w:del w:id="253" w:author="Nikola Mitic" w:date="2025-05-17T16:12:00Z" w16du:dateUtc="2025-05-17T14:12:00Z">
            <w:r w:rsidRPr="00C5782A" w:rsidDel="00C5782A">
              <w:rPr>
                <w:rPrChange w:id="254"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rPrChange w:id="255" w:author="Nikola Mitic" w:date="2025-05-17T16:12:00Z" w16du:dateUtc="2025-05-17T14:12:00Z">
                  <w:rPr>
                    <w:rStyle w:val="Hyperlink"/>
                    <w:noProof/>
                    <w:lang w:val="en-US"/>
                  </w:rPr>
                </w:rPrChange>
              </w:rPr>
              <w:delText>LARAVEL</w:delText>
            </w:r>
            <w:r w:rsidDel="00C5782A">
              <w:rPr>
                <w:noProof/>
                <w:webHidden/>
              </w:rPr>
              <w:tab/>
            </w:r>
          </w:del>
          <w:del w:id="256"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257" w:author="Nikola Mitic" w:date="2025-05-17T16:12:00Z" w16du:dateUtc="2025-05-17T14:12:00Z"/>
              <w:rFonts w:asciiTheme="minorHAnsi" w:hAnsiTheme="minorHAnsi" w:cstheme="minorBidi"/>
              <w:noProof/>
              <w:kern w:val="2"/>
              <w:szCs w:val="24"/>
              <w14:ligatures w14:val="standardContextual"/>
            </w:rPr>
          </w:pPr>
          <w:del w:id="258" w:author="Nikola Mitic" w:date="2025-05-17T16:12:00Z" w16du:dateUtc="2025-05-17T14:12:00Z">
            <w:r w:rsidRPr="00C5782A" w:rsidDel="00C5782A">
              <w:rPr>
                <w:rPrChange w:id="259"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rPrChange w:id="260" w:author="Nikola Mitic" w:date="2025-05-17T16:12:00Z" w16du:dateUtc="2025-05-17T14:12:00Z">
                  <w:rPr>
                    <w:rStyle w:val="Hyperlink"/>
                    <w:noProof/>
                  </w:rPr>
                </w:rPrChange>
              </w:rPr>
              <w:delText>Опште</w:delText>
            </w:r>
            <w:r w:rsidDel="00C5782A">
              <w:rPr>
                <w:noProof/>
                <w:webHidden/>
              </w:rPr>
              <w:tab/>
            </w:r>
          </w:del>
          <w:del w:id="261"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262" w:author="Nikola Mitic" w:date="2025-05-17T16:12:00Z" w16du:dateUtc="2025-05-17T14:12:00Z"/>
              <w:rFonts w:asciiTheme="minorHAnsi" w:hAnsiTheme="minorHAnsi" w:cstheme="minorBidi"/>
              <w:noProof/>
              <w:kern w:val="2"/>
              <w:szCs w:val="24"/>
              <w14:ligatures w14:val="standardContextual"/>
            </w:rPr>
          </w:pPr>
          <w:del w:id="263" w:author="Nikola Mitic" w:date="2025-05-17T16:12:00Z" w16du:dateUtc="2025-05-17T14:12:00Z">
            <w:r w:rsidRPr="00C5782A" w:rsidDel="00C5782A">
              <w:rPr>
                <w:rPrChange w:id="264"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rPrChange w:id="265"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266" w:author="Nikola Mitic" w:date="2025-05-17T16:12:00Z" w16du:dateUtc="2025-05-17T14:12:00Z"/>
              <w:rFonts w:asciiTheme="minorHAnsi" w:hAnsiTheme="minorHAnsi" w:cstheme="minorBidi"/>
              <w:noProof/>
              <w:kern w:val="2"/>
              <w:szCs w:val="24"/>
              <w14:ligatures w14:val="standardContextual"/>
            </w:rPr>
          </w:pPr>
          <w:del w:id="267" w:author="Nikola Mitic" w:date="2025-05-17T16:12:00Z" w16du:dateUtc="2025-05-17T14:12:00Z">
            <w:r w:rsidRPr="00C5782A" w:rsidDel="00C5782A">
              <w:rPr>
                <w:rPrChange w:id="268"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rPrChange w:id="269"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270" w:author="Nikola Mitic" w:date="2025-05-17T16:12:00Z" w16du:dateUtc="2025-05-17T14:12:00Z"/>
              <w:rFonts w:asciiTheme="minorHAnsi" w:hAnsiTheme="minorHAnsi" w:cstheme="minorBidi"/>
              <w:noProof/>
              <w:kern w:val="2"/>
              <w:szCs w:val="24"/>
              <w14:ligatures w14:val="standardContextual"/>
            </w:rPr>
          </w:pPr>
          <w:del w:id="271" w:author="Nikola Mitic" w:date="2025-05-17T16:12:00Z" w16du:dateUtc="2025-05-17T14:12:00Z">
            <w:r w:rsidRPr="00C5782A" w:rsidDel="00C5782A">
              <w:rPr>
                <w:rPrChange w:id="272"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rPrChange w:id="273" w:author="Nikola Mitic" w:date="2025-05-17T16:12:00Z" w16du:dateUtc="2025-05-17T14:12:00Z">
                  <w:rPr>
                    <w:rStyle w:val="Hyperlink"/>
                    <w:noProof/>
                    <w:lang w:val="en-US"/>
                  </w:rPr>
                </w:rPrChange>
              </w:rPr>
              <w:delText xml:space="preserve">MVC </w:delText>
            </w:r>
            <w:r w:rsidRPr="00C5782A" w:rsidDel="00C5782A">
              <w:rPr>
                <w:rPrChange w:id="274"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275" w:author="Nikola Mitic" w:date="2025-05-17T16:12:00Z" w16du:dateUtc="2025-05-17T14:12:00Z"/>
              <w:rFonts w:asciiTheme="minorHAnsi" w:hAnsiTheme="minorHAnsi" w:cstheme="minorBidi"/>
              <w:noProof/>
              <w:kern w:val="2"/>
              <w:szCs w:val="24"/>
              <w14:ligatures w14:val="standardContextual"/>
            </w:rPr>
          </w:pPr>
          <w:del w:id="276" w:author="Nikola Mitic" w:date="2025-05-17T16:12:00Z" w16du:dateUtc="2025-05-17T14:12:00Z">
            <w:r w:rsidRPr="00C5782A" w:rsidDel="00C5782A">
              <w:rPr>
                <w:rPrChange w:id="277"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rPrChange w:id="278"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279" w:author="Nikola Mitic" w:date="2025-05-17T16:12:00Z" w16du:dateUtc="2025-05-17T14:12:00Z"/>
              <w:rFonts w:asciiTheme="minorHAnsi" w:hAnsiTheme="minorHAnsi" w:cstheme="minorBidi"/>
              <w:noProof/>
              <w:kern w:val="2"/>
              <w:szCs w:val="24"/>
              <w14:ligatures w14:val="standardContextual"/>
            </w:rPr>
          </w:pPr>
          <w:del w:id="280" w:author="Nikola Mitic" w:date="2025-05-17T16:12:00Z" w16du:dateUtc="2025-05-17T14:12:00Z">
            <w:r w:rsidRPr="00C5782A" w:rsidDel="00C5782A">
              <w:rPr>
                <w:rPrChange w:id="281"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rPrChange w:id="282"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283" w:author="Nikola Mitic" w:date="2025-05-17T16:12:00Z" w16du:dateUtc="2025-05-17T14:12:00Z"/>
              <w:rFonts w:asciiTheme="minorHAnsi" w:eastAsiaTheme="minorEastAsia" w:hAnsiTheme="minorHAnsi"/>
              <w:noProof/>
              <w:szCs w:val="24"/>
            </w:rPr>
          </w:pPr>
          <w:del w:id="284" w:author="Nikola Mitic" w:date="2025-05-17T16:12:00Z" w16du:dateUtc="2025-05-17T14:12:00Z">
            <w:r w:rsidRPr="00C5782A" w:rsidDel="00C5782A">
              <w:rPr>
                <w:rPrChange w:id="285"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rPrChange w:id="286" w:author="Nikola Mitic" w:date="2025-05-17T16:12:00Z" w16du:dateUtc="2025-05-17T14:12:00Z">
                  <w:rPr>
                    <w:rStyle w:val="Hyperlink"/>
                    <w:noProof/>
                    <w:lang w:val="en-US"/>
                  </w:rPr>
                </w:rPrChange>
              </w:rPr>
              <w:delText>ELOQUENT ORM</w:delText>
            </w:r>
            <w:r w:rsidDel="00C5782A">
              <w:rPr>
                <w:noProof/>
                <w:webHidden/>
              </w:rPr>
              <w:tab/>
            </w:r>
          </w:del>
          <w:del w:id="287"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288" w:author="Nikola Mitic" w:date="2025-05-17T16:12:00Z" w16du:dateUtc="2025-05-17T14:12:00Z"/>
              <w:rFonts w:asciiTheme="minorHAnsi" w:hAnsiTheme="minorHAnsi" w:cstheme="minorBidi"/>
              <w:noProof/>
              <w:kern w:val="2"/>
              <w:szCs w:val="24"/>
              <w14:ligatures w14:val="standardContextual"/>
            </w:rPr>
          </w:pPr>
          <w:del w:id="289" w:author="Nikola Mitic" w:date="2025-05-17T16:12:00Z" w16du:dateUtc="2025-05-17T14:12:00Z">
            <w:r w:rsidRPr="00C5782A" w:rsidDel="00C5782A">
              <w:rPr>
                <w:rPrChange w:id="290"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rPrChange w:id="291" w:author="Nikola Mitic" w:date="2025-05-17T16:12:00Z" w16du:dateUtc="2025-05-17T14:12:00Z">
                  <w:rPr>
                    <w:rStyle w:val="Hyperlink"/>
                    <w:noProof/>
                  </w:rPr>
                </w:rPrChange>
              </w:rPr>
              <w:delText>Историја</w:delText>
            </w:r>
            <w:r w:rsidDel="00C5782A">
              <w:rPr>
                <w:noProof/>
                <w:webHidden/>
              </w:rPr>
              <w:tab/>
            </w:r>
          </w:del>
          <w:del w:id="292"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293" w:author="Nikola Mitic" w:date="2025-05-17T16:12:00Z" w16du:dateUtc="2025-05-17T14:12:00Z"/>
              <w:rFonts w:asciiTheme="minorHAnsi" w:hAnsiTheme="minorHAnsi" w:cstheme="minorBidi"/>
              <w:noProof/>
              <w:kern w:val="2"/>
              <w:szCs w:val="24"/>
              <w14:ligatures w14:val="standardContextual"/>
            </w:rPr>
          </w:pPr>
          <w:del w:id="294" w:author="Nikola Mitic" w:date="2025-05-17T16:12:00Z" w16du:dateUtc="2025-05-17T14:12:00Z">
            <w:r w:rsidRPr="00C5782A" w:rsidDel="00C5782A">
              <w:rPr>
                <w:rPrChange w:id="295"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rPrChange w:id="296" w:author="Nikola Mitic" w:date="2025-05-17T16:12:00Z" w16du:dateUtc="2025-05-17T14:12:00Z">
                  <w:rPr>
                    <w:rStyle w:val="Hyperlink"/>
                    <w:noProof/>
                  </w:rPr>
                </w:rPrChange>
              </w:rPr>
              <w:delText>Опште</w:delText>
            </w:r>
            <w:r w:rsidDel="00C5782A">
              <w:rPr>
                <w:noProof/>
                <w:webHidden/>
              </w:rPr>
              <w:tab/>
            </w:r>
          </w:del>
          <w:del w:id="297"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298" w:author="Nikola Mitic" w:date="2025-05-17T16:12:00Z" w16du:dateUtc="2025-05-17T14:12:00Z"/>
              <w:rFonts w:asciiTheme="minorHAnsi" w:hAnsiTheme="minorHAnsi" w:cstheme="minorBidi"/>
              <w:noProof/>
              <w:kern w:val="2"/>
              <w:szCs w:val="24"/>
              <w14:ligatures w14:val="standardContextual"/>
            </w:rPr>
          </w:pPr>
          <w:del w:id="299" w:author="Nikola Mitic" w:date="2025-05-17T16:12:00Z" w16du:dateUtc="2025-05-17T14:12:00Z">
            <w:r w:rsidRPr="00C5782A" w:rsidDel="00C5782A">
              <w:rPr>
                <w:rPrChange w:id="300"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rPrChange w:id="301"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302"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303" w:author="Nikola Mitic" w:date="2025-05-17T16:12:00Z" w16du:dateUtc="2025-05-17T14:12:00Z"/>
              <w:rFonts w:asciiTheme="minorHAnsi" w:eastAsiaTheme="minorEastAsia" w:hAnsiTheme="minorHAnsi"/>
              <w:noProof/>
              <w:szCs w:val="24"/>
            </w:rPr>
          </w:pPr>
          <w:del w:id="304" w:author="Nikola Mitic" w:date="2025-05-17T16:12:00Z" w16du:dateUtc="2025-05-17T14:12:00Z">
            <w:r w:rsidRPr="00C5782A" w:rsidDel="00C5782A">
              <w:rPr>
                <w:rPrChange w:id="305"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rPrChange w:id="306"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307"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308" w:author="Nikola Mitic" w:date="2025-05-17T16:12:00Z" w16du:dateUtc="2025-05-17T14:12:00Z"/>
              <w:rFonts w:asciiTheme="minorHAnsi" w:hAnsiTheme="minorHAnsi" w:cstheme="minorBidi"/>
              <w:noProof/>
              <w:kern w:val="2"/>
              <w:szCs w:val="24"/>
              <w14:ligatures w14:val="standardContextual"/>
            </w:rPr>
          </w:pPr>
          <w:del w:id="309" w:author="Nikola Mitic" w:date="2025-05-17T16:12:00Z" w16du:dateUtc="2025-05-17T14:12:00Z">
            <w:r w:rsidRPr="00C5782A" w:rsidDel="00C5782A">
              <w:rPr>
                <w:rPrChange w:id="310"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rPrChange w:id="311" w:author="Nikola Mitic" w:date="2025-05-17T16:12:00Z" w16du:dateUtc="2025-05-17T14:12:00Z">
                  <w:rPr>
                    <w:rStyle w:val="Hyperlink"/>
                    <w:noProof/>
                  </w:rPr>
                </w:rPrChange>
              </w:rPr>
              <w:delText>Архитектура апликације</w:delText>
            </w:r>
            <w:r w:rsidDel="00C5782A">
              <w:rPr>
                <w:noProof/>
                <w:webHidden/>
              </w:rPr>
              <w:tab/>
            </w:r>
          </w:del>
          <w:del w:id="312"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313" w:author="Nikola Mitic" w:date="2025-05-17T16:12:00Z" w16du:dateUtc="2025-05-17T14:12:00Z"/>
              <w:rFonts w:asciiTheme="minorHAnsi" w:hAnsiTheme="minorHAnsi" w:cstheme="minorBidi"/>
              <w:noProof/>
              <w:kern w:val="2"/>
              <w:szCs w:val="24"/>
              <w14:ligatures w14:val="standardContextual"/>
            </w:rPr>
          </w:pPr>
          <w:del w:id="314" w:author="Nikola Mitic" w:date="2025-05-17T16:12:00Z" w16du:dateUtc="2025-05-17T14:12:00Z">
            <w:r w:rsidRPr="00C5782A" w:rsidDel="00C5782A">
              <w:rPr>
                <w:rPrChange w:id="315"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rPrChange w:id="316" w:author="Nikola Mitic" w:date="2025-05-17T16:12:00Z" w16du:dateUtc="2025-05-17T14:12:00Z">
                  <w:rPr>
                    <w:rStyle w:val="Hyperlink"/>
                    <w:noProof/>
                    <w:lang w:val="en-US"/>
                  </w:rPr>
                </w:rPrChange>
              </w:rPr>
              <w:delText>MySQL</w:delText>
            </w:r>
            <w:r w:rsidDel="00C5782A">
              <w:rPr>
                <w:noProof/>
                <w:webHidden/>
              </w:rPr>
              <w:tab/>
            </w:r>
          </w:del>
          <w:del w:id="317"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318" w:author="Nikola Mitic" w:date="2025-05-17T16:12:00Z" w16du:dateUtc="2025-05-17T14:12:00Z"/>
              <w:rFonts w:asciiTheme="minorHAnsi" w:hAnsiTheme="minorHAnsi" w:cstheme="minorBidi"/>
              <w:noProof/>
              <w:kern w:val="2"/>
              <w:szCs w:val="24"/>
              <w14:ligatures w14:val="standardContextual"/>
            </w:rPr>
          </w:pPr>
          <w:del w:id="319" w:author="Nikola Mitic" w:date="2025-05-17T16:12:00Z" w16du:dateUtc="2025-05-17T14:12:00Z">
            <w:r w:rsidRPr="00C5782A" w:rsidDel="00C5782A">
              <w:rPr>
                <w:rPrChange w:id="320"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rPrChange w:id="321" w:author="Nikola Mitic" w:date="2025-05-17T16:12:00Z" w16du:dateUtc="2025-05-17T14:12:00Z">
                  <w:rPr>
                    <w:rStyle w:val="Hyperlink"/>
                    <w:noProof/>
                    <w:lang w:val="en-US"/>
                  </w:rPr>
                </w:rPrChange>
              </w:rPr>
              <w:delText>Angular</w:delText>
            </w:r>
            <w:r w:rsidDel="00C5782A">
              <w:rPr>
                <w:noProof/>
                <w:webHidden/>
              </w:rPr>
              <w:tab/>
            </w:r>
          </w:del>
          <w:del w:id="322"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323" w:author="Nikola Mitic" w:date="2025-05-17T16:12:00Z" w16du:dateUtc="2025-05-17T14:12:00Z"/>
              <w:rFonts w:asciiTheme="minorHAnsi" w:hAnsiTheme="minorHAnsi" w:cstheme="minorBidi"/>
              <w:noProof/>
              <w:kern w:val="2"/>
              <w:szCs w:val="24"/>
              <w14:ligatures w14:val="standardContextual"/>
            </w:rPr>
          </w:pPr>
          <w:del w:id="324" w:author="Nikola Mitic" w:date="2025-05-17T16:12:00Z" w16du:dateUtc="2025-05-17T14:12:00Z">
            <w:r w:rsidRPr="00C5782A" w:rsidDel="00C5782A">
              <w:rPr>
                <w:rPrChange w:id="325"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rPrChange w:id="326" w:author="Nikola Mitic" w:date="2025-05-17T16:12:00Z" w16du:dateUtc="2025-05-17T14:12:00Z">
                  <w:rPr>
                    <w:rStyle w:val="Hyperlink"/>
                    <w:noProof/>
                    <w:lang w:val="en-US"/>
                  </w:rPr>
                </w:rPrChange>
              </w:rPr>
              <w:delText>Web Socket</w:delText>
            </w:r>
            <w:r w:rsidDel="00C5782A">
              <w:rPr>
                <w:noProof/>
                <w:webHidden/>
              </w:rPr>
              <w:tab/>
            </w:r>
          </w:del>
          <w:del w:id="327"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328" w:author="Nikola Mitic" w:date="2025-05-17T16:12:00Z" w16du:dateUtc="2025-05-17T14:12:00Z"/>
              <w:rFonts w:asciiTheme="minorHAnsi" w:hAnsiTheme="minorHAnsi" w:cstheme="minorBidi"/>
              <w:noProof/>
              <w:kern w:val="2"/>
              <w:szCs w:val="24"/>
              <w14:ligatures w14:val="standardContextual"/>
            </w:rPr>
          </w:pPr>
          <w:del w:id="329" w:author="Nikola Mitic" w:date="2025-05-17T16:12:00Z" w16du:dateUtc="2025-05-17T14:12:00Z">
            <w:r w:rsidRPr="00C5782A" w:rsidDel="00C5782A">
              <w:rPr>
                <w:rPrChange w:id="330"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rPrChange w:id="331" w:author="Nikola Mitic" w:date="2025-05-17T16:12:00Z" w16du:dateUtc="2025-05-17T14:12:00Z">
                  <w:rPr>
                    <w:rStyle w:val="Hyperlink"/>
                    <w:noProof/>
                  </w:rPr>
                </w:rPrChange>
              </w:rPr>
              <w:delText>WebStorm</w:delText>
            </w:r>
            <w:r w:rsidDel="00C5782A">
              <w:rPr>
                <w:noProof/>
                <w:webHidden/>
              </w:rPr>
              <w:tab/>
            </w:r>
          </w:del>
          <w:del w:id="332"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333" w:author="Nikola Mitic" w:date="2025-05-17T16:12:00Z" w16du:dateUtc="2025-05-17T14:12:00Z"/>
              <w:rFonts w:asciiTheme="minorHAnsi" w:hAnsiTheme="minorHAnsi" w:cstheme="minorBidi"/>
              <w:noProof/>
              <w:kern w:val="2"/>
              <w:szCs w:val="24"/>
              <w14:ligatures w14:val="standardContextual"/>
            </w:rPr>
          </w:pPr>
          <w:del w:id="334" w:author="Nikola Mitic" w:date="2025-05-17T16:12:00Z" w16du:dateUtc="2025-05-17T14:12:00Z">
            <w:r w:rsidRPr="00C5782A" w:rsidDel="00C5782A">
              <w:rPr>
                <w:rPrChange w:id="335"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rPrChange w:id="336" w:author="Nikola Mitic" w:date="2025-05-17T16:12:00Z" w16du:dateUtc="2025-05-17T14:12:00Z">
                  <w:rPr>
                    <w:rStyle w:val="Hyperlink"/>
                    <w:noProof/>
                  </w:rPr>
                </w:rPrChange>
              </w:rPr>
              <w:delText>PhpStorm</w:delText>
            </w:r>
            <w:r w:rsidDel="00C5782A">
              <w:rPr>
                <w:noProof/>
                <w:webHidden/>
              </w:rPr>
              <w:tab/>
            </w:r>
          </w:del>
          <w:del w:id="337"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338" w:author="Nikola Mitic" w:date="2025-05-17T16:12:00Z" w16du:dateUtc="2025-05-17T14:12:00Z"/>
              <w:rFonts w:asciiTheme="minorHAnsi" w:hAnsiTheme="minorHAnsi" w:cstheme="minorBidi"/>
              <w:noProof/>
              <w:kern w:val="2"/>
              <w:szCs w:val="24"/>
              <w14:ligatures w14:val="standardContextual"/>
            </w:rPr>
          </w:pPr>
          <w:del w:id="339" w:author="Nikola Mitic" w:date="2025-05-17T16:12:00Z" w16du:dateUtc="2025-05-17T14:12:00Z">
            <w:r w:rsidRPr="00C5782A" w:rsidDel="00C5782A">
              <w:rPr>
                <w:rPrChange w:id="340"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rPrChange w:id="341"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342"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343" w:author="Nikola Mitic" w:date="2025-05-17T16:12:00Z" w16du:dateUtc="2025-05-17T14:12:00Z"/>
              <w:rFonts w:asciiTheme="minorHAnsi" w:hAnsiTheme="minorHAnsi" w:cstheme="minorBidi"/>
              <w:noProof/>
              <w:kern w:val="2"/>
              <w:szCs w:val="24"/>
              <w14:ligatures w14:val="standardContextual"/>
            </w:rPr>
          </w:pPr>
          <w:del w:id="344" w:author="Nikola Mitic" w:date="2025-05-17T16:12:00Z" w16du:dateUtc="2025-05-17T14:12:00Z">
            <w:r w:rsidRPr="00C5782A" w:rsidDel="00C5782A">
              <w:rPr>
                <w:rPrChange w:id="345"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rPrChange w:id="346" w:author="Nikola Mitic" w:date="2025-05-17T16:12:00Z" w16du:dateUtc="2025-05-17T14:12:00Z">
                  <w:rPr>
                    <w:rStyle w:val="Hyperlink"/>
                    <w:noProof/>
                  </w:rPr>
                </w:rPrChange>
              </w:rPr>
              <w:delText>Имплементација серверског дела</w:delText>
            </w:r>
            <w:r w:rsidDel="00C5782A">
              <w:rPr>
                <w:noProof/>
                <w:webHidden/>
              </w:rPr>
              <w:tab/>
            </w:r>
          </w:del>
          <w:del w:id="347"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348" w:author="Nikola Mitic" w:date="2025-05-17T16:12:00Z" w16du:dateUtc="2025-05-17T14:12:00Z"/>
              <w:rFonts w:asciiTheme="minorHAnsi" w:hAnsiTheme="minorHAnsi" w:cstheme="minorBidi"/>
              <w:noProof/>
              <w:kern w:val="2"/>
              <w:szCs w:val="24"/>
              <w14:ligatures w14:val="standardContextual"/>
            </w:rPr>
          </w:pPr>
          <w:del w:id="349" w:author="Nikola Mitic" w:date="2025-05-17T16:12:00Z" w16du:dateUtc="2025-05-17T14:12:00Z">
            <w:r w:rsidRPr="00C5782A" w:rsidDel="00C5782A">
              <w:rPr>
                <w:rPrChange w:id="350"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rPrChange w:id="351" w:author="Nikola Mitic" w:date="2025-05-17T16:12:00Z" w16du:dateUtc="2025-05-17T14:12:00Z">
                  <w:rPr>
                    <w:rStyle w:val="Hyperlink"/>
                    <w:noProof/>
                  </w:rPr>
                </w:rPrChange>
              </w:rPr>
              <w:delText>E</w:delText>
            </w:r>
            <w:r w:rsidRPr="00C5782A" w:rsidDel="00C5782A">
              <w:rPr>
                <w:rPrChange w:id="352" w:author="Nikola Mitic" w:date="2025-05-17T16:12:00Z" w16du:dateUtc="2025-05-17T14:12:00Z">
                  <w:rPr>
                    <w:rStyle w:val="Hyperlink"/>
                    <w:noProof/>
                    <w:lang w:val="en-US"/>
                  </w:rPr>
                </w:rPrChange>
              </w:rPr>
              <w:delText>loquent</w:delText>
            </w:r>
            <w:r w:rsidRPr="00C5782A" w:rsidDel="00C5782A">
              <w:rPr>
                <w:rPrChange w:id="353" w:author="Nikola Mitic" w:date="2025-05-17T16:12:00Z" w16du:dateUtc="2025-05-17T14:12:00Z">
                  <w:rPr>
                    <w:rStyle w:val="Hyperlink"/>
                    <w:noProof/>
                  </w:rPr>
                </w:rPrChange>
              </w:rPr>
              <w:delText xml:space="preserve"> ORM</w:delText>
            </w:r>
            <w:r w:rsidDel="00C5782A">
              <w:rPr>
                <w:noProof/>
                <w:webHidden/>
              </w:rPr>
              <w:tab/>
            </w:r>
          </w:del>
          <w:del w:id="354"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355" w:author="Nikola Mitic" w:date="2025-05-17T16:12:00Z" w16du:dateUtc="2025-05-17T14:12:00Z"/>
              <w:rFonts w:asciiTheme="minorHAnsi" w:hAnsiTheme="minorHAnsi" w:cstheme="minorBidi"/>
              <w:noProof/>
              <w:kern w:val="2"/>
              <w:szCs w:val="24"/>
              <w14:ligatures w14:val="standardContextual"/>
            </w:rPr>
          </w:pPr>
          <w:del w:id="356" w:author="Nikola Mitic" w:date="2025-05-17T16:12:00Z" w16du:dateUtc="2025-05-17T14:12:00Z">
            <w:r w:rsidRPr="00C5782A" w:rsidDel="00C5782A">
              <w:rPr>
                <w:rPrChange w:id="357"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rPrChange w:id="358"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359"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360" w:author="Nikola Mitic" w:date="2025-05-17T16:12:00Z" w16du:dateUtc="2025-05-17T14:12:00Z"/>
              <w:rFonts w:asciiTheme="minorHAnsi" w:hAnsiTheme="minorHAnsi" w:cstheme="minorBidi"/>
              <w:noProof/>
              <w:kern w:val="2"/>
              <w:szCs w:val="24"/>
              <w14:ligatures w14:val="standardContextual"/>
            </w:rPr>
          </w:pPr>
          <w:del w:id="361" w:author="Nikola Mitic" w:date="2025-05-17T16:12:00Z" w16du:dateUtc="2025-05-17T14:12:00Z">
            <w:r w:rsidRPr="00C5782A" w:rsidDel="00C5782A">
              <w:rPr>
                <w:rPrChange w:id="362"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rPrChange w:id="363" w:author="Nikola Mitic" w:date="2025-05-17T16:12:00Z" w16du:dateUtc="2025-05-17T14:12:00Z">
                  <w:rPr>
                    <w:rStyle w:val="Hyperlink"/>
                    <w:noProof/>
                  </w:rPr>
                </w:rPrChange>
              </w:rPr>
              <w:delText>Приказ мапе</w:delText>
            </w:r>
            <w:r w:rsidDel="00C5782A">
              <w:rPr>
                <w:noProof/>
                <w:webHidden/>
              </w:rPr>
              <w:tab/>
            </w:r>
          </w:del>
          <w:del w:id="364"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365" w:author="Nikola Mitic" w:date="2025-05-17T16:12:00Z" w16du:dateUtc="2025-05-17T14:12:00Z"/>
              <w:rFonts w:asciiTheme="minorHAnsi" w:eastAsiaTheme="minorEastAsia" w:hAnsiTheme="minorHAnsi"/>
              <w:noProof/>
              <w:szCs w:val="24"/>
            </w:rPr>
          </w:pPr>
          <w:del w:id="366" w:author="Nikola Mitic" w:date="2025-05-17T16:12:00Z" w16du:dateUtc="2025-05-17T14:12:00Z">
            <w:r w:rsidRPr="00C5782A" w:rsidDel="00C5782A">
              <w:rPr>
                <w:rPrChange w:id="367"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rPrChange w:id="368" w:author="Nikola Mitic" w:date="2025-05-17T16:12:00Z" w16du:dateUtc="2025-05-17T14:12:00Z">
                  <w:rPr>
                    <w:rStyle w:val="Hyperlink"/>
                    <w:rFonts w:cs="Times New Roman"/>
                    <w:noProof/>
                  </w:rPr>
                </w:rPrChange>
              </w:rPr>
              <w:delText>РАД АПЛИКАЦИЈЕ</w:delText>
            </w:r>
            <w:r w:rsidDel="00C5782A">
              <w:rPr>
                <w:noProof/>
                <w:webHidden/>
              </w:rPr>
              <w:tab/>
            </w:r>
          </w:del>
          <w:del w:id="369"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370" w:author="Nikola Mitic" w:date="2025-05-17T16:12:00Z" w16du:dateUtc="2025-05-17T14:12:00Z"/>
              <w:rFonts w:asciiTheme="minorHAnsi" w:hAnsiTheme="minorHAnsi" w:cstheme="minorBidi"/>
              <w:noProof/>
              <w:kern w:val="2"/>
              <w:szCs w:val="24"/>
              <w14:ligatures w14:val="standardContextual"/>
            </w:rPr>
          </w:pPr>
          <w:del w:id="371" w:author="Nikola Mitic" w:date="2025-05-17T16:12:00Z" w16du:dateUtc="2025-05-17T14:12:00Z">
            <w:r w:rsidRPr="00C5782A" w:rsidDel="00C5782A">
              <w:rPr>
                <w:rPrChange w:id="372"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rPrChange w:id="373" w:author="Nikola Mitic" w:date="2025-05-17T16:12:00Z" w16du:dateUtc="2025-05-17T14:12:00Z">
                  <w:rPr>
                    <w:rStyle w:val="Hyperlink"/>
                    <w:noProof/>
                  </w:rPr>
                </w:rPrChange>
              </w:rPr>
              <w:delText>Опис апликације</w:delText>
            </w:r>
            <w:r w:rsidDel="00C5782A">
              <w:rPr>
                <w:noProof/>
                <w:webHidden/>
              </w:rPr>
              <w:tab/>
            </w:r>
          </w:del>
          <w:del w:id="374"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375" w:author="Nikola Mitic" w:date="2025-05-17T16:12:00Z" w16du:dateUtc="2025-05-17T14:12:00Z"/>
              <w:rFonts w:asciiTheme="minorHAnsi" w:hAnsiTheme="minorHAnsi" w:cstheme="minorBidi"/>
              <w:noProof/>
              <w:kern w:val="2"/>
              <w:szCs w:val="24"/>
              <w14:ligatures w14:val="standardContextual"/>
            </w:rPr>
          </w:pPr>
          <w:del w:id="376" w:author="Nikola Mitic" w:date="2025-05-17T16:12:00Z" w16du:dateUtc="2025-05-17T14:12:00Z">
            <w:r w:rsidRPr="00C5782A" w:rsidDel="00C5782A">
              <w:rPr>
                <w:rPrChange w:id="377"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rPrChange w:id="378" w:author="Nikola Mitic" w:date="2025-05-17T16:12:00Z" w16du:dateUtc="2025-05-17T14:12:00Z">
                  <w:rPr>
                    <w:rStyle w:val="Hyperlink"/>
                    <w:noProof/>
                  </w:rPr>
                </w:rPrChange>
              </w:rPr>
              <w:delText>Профил корисника апликације</w:delText>
            </w:r>
            <w:r w:rsidDel="00C5782A">
              <w:rPr>
                <w:noProof/>
                <w:webHidden/>
              </w:rPr>
              <w:tab/>
            </w:r>
          </w:del>
          <w:del w:id="379"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380" w:author="Nikola Mitic" w:date="2025-05-17T16:12:00Z" w16du:dateUtc="2025-05-17T14:12:00Z"/>
              <w:rFonts w:asciiTheme="minorHAnsi" w:hAnsiTheme="minorHAnsi" w:cstheme="minorBidi"/>
              <w:noProof/>
              <w:kern w:val="2"/>
              <w:szCs w:val="24"/>
              <w14:ligatures w14:val="standardContextual"/>
            </w:rPr>
          </w:pPr>
          <w:del w:id="381" w:author="Nikola Mitic" w:date="2025-05-17T16:12:00Z" w16du:dateUtc="2025-05-17T14:12:00Z">
            <w:r w:rsidRPr="00C5782A" w:rsidDel="00C5782A">
              <w:rPr>
                <w:rPrChange w:id="382"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rPrChange w:id="383" w:author="Nikola Mitic" w:date="2025-05-17T16:12:00Z" w16du:dateUtc="2025-05-17T14:12:00Z">
                  <w:rPr>
                    <w:rStyle w:val="Hyperlink"/>
                    <w:noProof/>
                  </w:rPr>
                </w:rPrChange>
              </w:rPr>
              <w:delText>Случајеви коришћења</w:delText>
            </w:r>
            <w:r w:rsidDel="00C5782A">
              <w:rPr>
                <w:noProof/>
                <w:webHidden/>
              </w:rPr>
              <w:tab/>
            </w:r>
          </w:del>
          <w:del w:id="384"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385" w:author="Nikola Mitic" w:date="2025-05-17T16:12:00Z" w16du:dateUtc="2025-05-17T14:12:00Z"/>
              <w:rFonts w:asciiTheme="minorHAnsi" w:eastAsiaTheme="minorEastAsia" w:hAnsiTheme="minorHAnsi"/>
              <w:noProof/>
              <w:szCs w:val="24"/>
            </w:rPr>
          </w:pPr>
          <w:del w:id="386" w:author="Nikola Mitic" w:date="2025-05-17T16:12:00Z" w16du:dateUtc="2025-05-17T14:12:00Z">
            <w:r w:rsidRPr="00C5782A" w:rsidDel="00C5782A">
              <w:rPr>
                <w:rPrChange w:id="387"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rPrChange w:id="388" w:author="Nikola Mitic" w:date="2025-05-17T16:12:00Z" w16du:dateUtc="2025-05-17T14:12:00Z">
                  <w:rPr>
                    <w:rStyle w:val="Hyperlink"/>
                    <w:rFonts w:cs="Times New Roman"/>
                    <w:noProof/>
                  </w:rPr>
                </w:rPrChange>
              </w:rPr>
              <w:delText>ЗАКЉУЧАК</w:delText>
            </w:r>
            <w:r w:rsidDel="00C5782A">
              <w:rPr>
                <w:noProof/>
                <w:webHidden/>
              </w:rPr>
              <w:tab/>
            </w:r>
          </w:del>
          <w:del w:id="389"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390" w:author="Nikola Mitic" w:date="2025-05-17T16:12:00Z" w16du:dateUtc="2025-05-17T14:12:00Z"/>
              <w:rFonts w:asciiTheme="minorHAnsi" w:eastAsiaTheme="minorEastAsia" w:hAnsiTheme="minorHAnsi"/>
              <w:noProof/>
              <w:szCs w:val="24"/>
            </w:rPr>
          </w:pPr>
          <w:del w:id="391" w:author="Nikola Mitic" w:date="2025-05-17T16:12:00Z" w16du:dateUtc="2025-05-17T14:12:00Z">
            <w:r w:rsidRPr="00C5782A" w:rsidDel="00C5782A">
              <w:rPr>
                <w:rPrChange w:id="392"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rPrChange w:id="393" w:author="Nikola Mitic" w:date="2025-05-17T16:12:00Z" w16du:dateUtc="2025-05-17T14:12:00Z">
                  <w:rPr>
                    <w:rStyle w:val="Hyperlink"/>
                    <w:rFonts w:cs="Times New Roman"/>
                    <w:noProof/>
                  </w:rPr>
                </w:rPrChange>
              </w:rPr>
              <w:delText>ЛИТЕРАТУРА</w:delText>
            </w:r>
            <w:r w:rsidDel="00C5782A">
              <w:rPr>
                <w:noProof/>
                <w:webHidden/>
              </w:rPr>
              <w:tab/>
            </w:r>
          </w:del>
          <w:del w:id="394"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95" w:name="_Toc179752005"/>
      <w:bookmarkStart w:id="396" w:name="_Toc179752077"/>
      <w:bookmarkStart w:id="397" w:name="_Toc202867281"/>
      <w:r w:rsidRPr="005C552C">
        <w:rPr>
          <w:rFonts w:cs="Times New Roman"/>
        </w:rPr>
        <w:lastRenderedPageBreak/>
        <w:t>УВОД</w:t>
      </w:r>
      <w:bookmarkEnd w:id="395"/>
      <w:bookmarkEnd w:id="396"/>
      <w:bookmarkEnd w:id="397"/>
    </w:p>
    <w:p w14:paraId="7F01CC46" w14:textId="072800C5" w:rsidR="00A2473D" w:rsidRPr="005C552C" w:rsidRDefault="00A2473D" w:rsidP="00D77EB3">
      <w:pPr>
        <w:ind w:firstLine="720"/>
        <w:rPr>
          <w:rFonts w:cs="Times New Roman"/>
          <w:szCs w:val="24"/>
        </w:rPr>
      </w:pPr>
    </w:p>
    <w:p w14:paraId="0E96066E" w14:textId="02AFB4CF" w:rsidR="00073991" w:rsidRPr="005C552C" w:rsidRDefault="006502DD" w:rsidP="00BF237E">
      <w:pPr>
        <w:ind w:firstLine="720"/>
        <w:rPr>
          <w:rFonts w:cs="Times New Roman"/>
          <w:szCs w:val="24"/>
        </w:rPr>
      </w:pPr>
      <w:ins w:id="398" w:author="Aleksandar Stanimirovic" w:date="2025-06-12T10:32:00Z" w16du:dateUtc="2025-06-12T08:32:00Z">
        <w:r>
          <w:rPr>
            <w:rFonts w:cs="Times New Roman"/>
            <w:szCs w:val="24"/>
          </w:rPr>
          <w:t>Ј</w:t>
        </w:r>
      </w:ins>
      <w:ins w:id="399" w:author="Nikola Mitic" w:date="2025-07-08T01:11:00Z" w16du:dateUtc="2025-07-07T23:11:00Z">
        <w:r w:rsidR="00E458E7">
          <w:rPr>
            <w:rFonts w:cs="Times New Roman"/>
            <w:szCs w:val="24"/>
          </w:rPr>
          <w:t>е</w:t>
        </w:r>
      </w:ins>
      <w:ins w:id="400" w:author="Aleksandar Stanimirovic" w:date="2025-06-12T10:32:00Z" w16du:dateUtc="2025-06-12T08:32:00Z">
        <w:del w:id="401" w:author="Nikola Mitic" w:date="2025-07-08T01:11:00Z" w16du:dateUtc="2025-07-07T23:11:00Z">
          <w:r w:rsidDel="00E458E7">
            <w:rPr>
              <w:rFonts w:cs="Times New Roman"/>
              <w:szCs w:val="24"/>
            </w:rPr>
            <w:delText>Е</w:delText>
          </w:r>
        </w:del>
        <w:r>
          <w:rPr>
            <w:rFonts w:cs="Times New Roman"/>
            <w:szCs w:val="24"/>
          </w:rPr>
          <w:t xml:space="preserve">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402"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403" w:author="Aleksandar Stanimirovic" w:date="2025-06-12T10:33:00Z" w16du:dateUtc="2025-06-12T08:33:00Z">
        <w:r>
          <w:rPr>
            <w:rFonts w:cs="Times New Roman"/>
            <w:szCs w:val="24"/>
          </w:rPr>
          <w:t>ом</w:t>
        </w:r>
      </w:ins>
      <w:del w:id="404"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w:t>
      </w:r>
      <w:ins w:id="405" w:author="Nikola Mitic" w:date="2025-07-08T01:12:00Z" w16du:dateUtc="2025-07-07T23:12:00Z">
        <w:r w:rsidR="00E458E7">
          <w:rPr>
            <w:rFonts w:cs="Times New Roman"/>
            <w:szCs w:val="24"/>
          </w:rPr>
          <w:t>ом</w:t>
        </w:r>
      </w:ins>
      <w:del w:id="406" w:author="Nikola Mitic" w:date="2025-07-08T01:12:00Z" w16du:dateUtc="2025-07-07T23:12:00Z">
        <w:r w:rsidR="00105999" w:rsidDel="00E458E7">
          <w:rPr>
            <w:rFonts w:cs="Times New Roman"/>
            <w:szCs w:val="24"/>
          </w:rPr>
          <w:delText>е</w:delText>
        </w:r>
      </w:del>
      <w:r w:rsidR="00105999">
        <w:rPr>
          <w:rFonts w:cs="Times New Roman"/>
          <w:szCs w:val="24"/>
        </w:rPr>
        <w:t xml:space="preserve"> података, са често веома комплексном повезаношћу. </w:t>
      </w:r>
      <w:ins w:id="407"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408"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72305178" w:rsidR="00073991" w:rsidRDefault="00B4596C" w:rsidP="00073991">
      <w:pPr>
        <w:ind w:firstLine="720"/>
        <w:rPr>
          <w:rFonts w:cs="Times New Roman"/>
          <w:szCs w:val="24"/>
        </w:rPr>
      </w:pPr>
      <w:del w:id="409"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410"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411" w:author="Aleksandar Stanimirovic" w:date="2025-06-12T10:35:00Z" w16du:dateUtc="2025-06-12T08:35:00Z">
        <w:r w:rsidR="006502DD">
          <w:rPr>
            <w:rFonts w:cs="Times New Roman"/>
            <w:szCs w:val="24"/>
          </w:rPr>
          <w:t>програмских језика који се користи за израду веб апликација јесте</w:t>
        </w:r>
      </w:ins>
      <w:ins w:id="412" w:author="Nikola Mitic" w:date="2025-07-08T01:38:00Z" w16du:dateUtc="2025-07-07T23:38:00Z">
        <w:r w:rsidR="00D548DD">
          <w:rPr>
            <w:rFonts w:cs="Times New Roman"/>
            <w:szCs w:val="24"/>
          </w:rPr>
          <w:t xml:space="preserve"> </w:t>
        </w:r>
      </w:ins>
      <w:ins w:id="413" w:author="Aleksandar Stanimirovic" w:date="2025-06-12T10:35:00Z" w16du:dateUtc="2025-06-12T08:35:00Z">
        <w:del w:id="414" w:author="Nikola Mitic" w:date="2025-07-08T01:37:00Z" w16du:dateUtc="2025-07-07T23:37:00Z">
          <w:r w:rsidR="006502DD" w:rsidDel="00D548DD">
            <w:rPr>
              <w:rFonts w:cs="Times New Roman"/>
              <w:szCs w:val="24"/>
            </w:rPr>
            <w:delText xml:space="preserve"> програмски језик </w:delText>
          </w:r>
        </w:del>
      </w:ins>
      <w:del w:id="415"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ins w:id="416" w:author="Nikola Mitic" w:date="2025-07-08T01:38:00Z" w16du:dateUtc="2025-07-07T23:38:00Z">
        <w:r w:rsidR="00D548DD">
          <w:rPr>
            <w:rFonts w:cs="Times New Roman"/>
            <w:i/>
            <w:iCs/>
            <w:szCs w:val="24"/>
          </w:rPr>
          <w:t xml:space="preserve"> </w:t>
        </w:r>
        <w:r w:rsidR="00D548DD">
          <w:rPr>
            <w:rFonts w:cs="Times New Roman"/>
            <w:szCs w:val="24"/>
          </w:rPr>
          <w:t>програмски језик</w:t>
        </w:r>
      </w:ins>
      <w:del w:id="417"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418" w:author="Aleksandar Stanimirovic" w:date="2025-06-12T10:36:00Z" w16du:dateUtc="2025-06-12T08:36:00Z">
        <w:r w:rsidR="00306EFF" w:rsidDel="006502DD">
          <w:rPr>
            <w:rFonts w:cs="Times New Roman"/>
            <w:szCs w:val="24"/>
          </w:rPr>
          <w:delText xml:space="preserve">Он </w:delText>
        </w:r>
      </w:del>
      <w:ins w:id="419" w:author="Aleksandar Stanimirovic" w:date="2025-06-12T10:36:00Z" w16du:dateUtc="2025-06-12T08:36:00Z">
        <w:r w:rsidR="006502DD">
          <w:rPr>
            <w:rFonts w:cs="Times New Roman"/>
            <w:szCs w:val="24"/>
          </w:rPr>
          <w:t xml:space="preserve">Овај програмски језик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420" w:author="Aleksandar Stanimirovic" w:date="2025-06-12T10:36:00Z" w16du:dateUtc="2025-06-12T08:36:00Z">
        <w:r w:rsidR="006502DD">
          <w:rPr>
            <w:rFonts w:cs="Times New Roman"/>
            <w:szCs w:val="24"/>
          </w:rPr>
          <w:t>П</w:t>
        </w:r>
        <w:del w:id="421" w:author="Nikola Mitic" w:date="2025-07-08T01:13:00Z" w16du:dateUtc="2025-07-07T23:13:00Z">
          <w:r w:rsidR="006502DD" w:rsidDel="00E458E7">
            <w:rPr>
              <w:rFonts w:cs="Times New Roman"/>
              <w:szCs w:val="24"/>
            </w:rPr>
            <w:delText>О</w:delText>
          </w:r>
        </w:del>
      </w:ins>
      <w:ins w:id="422" w:author="Nikola Mitic" w:date="2025-07-08T01:13:00Z" w16du:dateUtc="2025-07-07T23:13:00Z">
        <w:r w:rsidR="00E458E7">
          <w:rPr>
            <w:rFonts w:cs="Times New Roman"/>
            <w:szCs w:val="24"/>
          </w:rPr>
          <w:t>о</w:t>
        </w:r>
      </w:ins>
      <w:ins w:id="423" w:author="Aleksandar Stanimirovic" w:date="2025-06-12T10:36:00Z" w16du:dateUtc="2025-06-12T08:36:00Z">
        <w:r w:rsidR="006502DD">
          <w:rPr>
            <w:rFonts w:cs="Times New Roman"/>
            <w:szCs w:val="24"/>
          </w:rPr>
          <w:t xml:space="preserve">ред тога, карактеристика </w:t>
        </w:r>
        <w:r w:rsidR="006502DD" w:rsidRPr="00E458E7">
          <w:rPr>
            <w:rFonts w:cs="Times New Roman"/>
            <w:i/>
            <w:iCs/>
            <w:szCs w:val="24"/>
            <w:lang w:val="en-US"/>
          </w:rPr>
          <w:t>PHP</w:t>
        </w:r>
        <w:r w:rsidR="006502DD" w:rsidRPr="006502DD">
          <w:rPr>
            <w:rFonts w:cs="Times New Roman"/>
            <w:szCs w:val="24"/>
            <w:rPrChange w:id="424"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425" w:author="Aleksandar Stanimirovic" w:date="2025-06-12T10:37:00Z" w16du:dateUtc="2025-06-12T08:37:00Z">
        <w:r w:rsidR="006502DD">
          <w:rPr>
            <w:rFonts w:cs="Times New Roman"/>
            <w:szCs w:val="24"/>
          </w:rPr>
          <w:t xml:space="preserve">и постојање великог броја </w:t>
        </w:r>
      </w:ins>
      <w:del w:id="426"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427"/>
      <w:del w:id="428" w:author="Nikola Mitic" w:date="2025-05-13T20:25:00Z" w16du:dateUtc="2025-05-13T18:25:00Z">
        <w:r w:rsidR="00752189" w:rsidRPr="009D4CDE" w:rsidDel="00562AEE">
          <w:rPr>
            <w:rFonts w:cs="Times New Roman"/>
            <w:szCs w:val="24"/>
            <w:lang w:val="en-US"/>
            <w:rPrChange w:id="429"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427"/>
      <w:ins w:id="433" w:author="Nikola Mitic" w:date="2025-05-13T20:25:00Z" w16du:dateUtc="2025-05-13T18:25:00Z">
        <w:r w:rsidR="00562AEE" w:rsidRPr="009D4CDE">
          <w:rPr>
            <w:rFonts w:cs="Times New Roman"/>
            <w:szCs w:val="24"/>
            <w:rPrChange w:id="434" w:author="Nikola Mitic" w:date="2025-05-13T21:00:00Z" w16du:dateUtc="2025-05-13T19:00:00Z">
              <w:rPr>
                <w:rFonts w:cs="Times New Roman"/>
                <w:i/>
                <w:iCs/>
                <w:szCs w:val="24"/>
              </w:rPr>
            </w:rPrChange>
          </w:rPr>
          <w:t>радних окружења</w:t>
        </w:r>
      </w:ins>
      <w:ins w:id="435"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436" w:author="Nikola Mitic" w:date="2025-05-13T21:00:00Z" w16du:dateUtc="2025-05-13T19:00:00Z">
              <w:rPr>
                <w:rFonts w:cs="Times New Roman"/>
                <w:szCs w:val="24"/>
                <w:lang w:val="en-US"/>
              </w:rPr>
            </w:rPrChange>
          </w:rPr>
          <w:t>framework</w:t>
        </w:r>
      </w:ins>
      <w:ins w:id="437" w:author="Nikola Mitic" w:date="2025-05-13T21:01:00Z" w16du:dateUtc="2025-05-13T19:01:00Z">
        <w:r w:rsidR="009D4CDE">
          <w:rPr>
            <w:rFonts w:cs="Times New Roman"/>
            <w:szCs w:val="24"/>
          </w:rPr>
          <w:t>-а</w:t>
        </w:r>
      </w:ins>
      <w:r w:rsidR="00E62E9D" w:rsidRPr="009D4CDE">
        <w:rPr>
          <w:rFonts w:cs="Times New Roman"/>
          <w:szCs w:val="24"/>
          <w:rPrChange w:id="438" w:author="Nikola Mitic" w:date="2025-05-13T21:00:00Z" w16du:dateUtc="2025-05-13T19:00:00Z">
            <w:rPr>
              <w:rStyle w:val="CommentReference"/>
            </w:rPr>
          </w:rPrChange>
        </w:rPr>
        <w:commentReference w:id="427"/>
      </w:r>
      <w:ins w:id="439" w:author="Aleksandar Stanimirovic" w:date="2025-06-12T10:37:00Z" w16du:dateUtc="2025-06-12T08:37:00Z">
        <w:r w:rsidR="006502DD">
          <w:rPr>
            <w:rFonts w:cs="Times New Roman"/>
            <w:szCs w:val="24"/>
          </w:rPr>
          <w:t>. Једно од најпознатијих окружења за развој веб аплика</w:t>
        </w:r>
        <w:del w:id="440" w:author="Nikola Mitic" w:date="2025-07-08T01:13:00Z" w16du:dateUtc="2025-07-07T23:13:00Z">
          <w:r w:rsidR="006502DD" w:rsidDel="00E458E7">
            <w:rPr>
              <w:rFonts w:cs="Times New Roman"/>
              <w:szCs w:val="24"/>
            </w:rPr>
            <w:delText>и</w:delText>
          </w:r>
        </w:del>
        <w:r w:rsidR="006502DD">
          <w:rPr>
            <w:rFonts w:cs="Times New Roman"/>
            <w:szCs w:val="24"/>
          </w:rPr>
          <w:t>ц</w:t>
        </w:r>
      </w:ins>
      <w:ins w:id="441" w:author="Nikola Mitic" w:date="2025-07-08T01:14:00Z" w16du:dateUtc="2025-07-07T23:14:00Z">
        <w:r w:rsidR="00E458E7">
          <w:rPr>
            <w:rFonts w:cs="Times New Roman"/>
            <w:szCs w:val="24"/>
          </w:rPr>
          <w:t>и</w:t>
        </w:r>
      </w:ins>
      <w:ins w:id="442" w:author="Aleksandar Stanimirovic" w:date="2025-06-12T10:37:00Z" w16du:dateUtc="2025-06-12T08:37:00Z">
        <w:r w:rsidR="006502DD">
          <w:rPr>
            <w:rFonts w:cs="Times New Roman"/>
            <w:szCs w:val="24"/>
          </w:rPr>
          <w:t>ја је</w:t>
        </w:r>
      </w:ins>
      <w:ins w:id="443" w:author="Nikola Mitic" w:date="2025-07-08T01:14:00Z" w16du:dateUtc="2025-07-07T23:14:00Z">
        <w:r w:rsidR="00E458E7">
          <w:rPr>
            <w:rFonts w:cs="Times New Roman"/>
            <w:szCs w:val="24"/>
          </w:rPr>
          <w:t xml:space="preserve"> радно окружење</w:t>
        </w:r>
      </w:ins>
      <w:ins w:id="444" w:author="Aleksandar Stanimirovic" w:date="2025-06-12T10:37:00Z" w16du:dateUtc="2025-06-12T08:37:00Z">
        <w:r w:rsidR="006502DD">
          <w:rPr>
            <w:rFonts w:cs="Times New Roman"/>
            <w:szCs w:val="24"/>
          </w:rPr>
          <w:t xml:space="preserve"> </w:t>
        </w:r>
      </w:ins>
      <w:del w:id="445"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446" w:author="Aleksandar Stanimirovic" w:date="2025-06-12T10:37:00Z" w16du:dateUtc="2025-06-12T08:37:00Z">
        <w:r w:rsidR="00306EFF" w:rsidDel="006502DD">
          <w:rPr>
            <w:rFonts w:cs="Times New Roman"/>
            <w:szCs w:val="24"/>
          </w:rPr>
          <w:delText>-а</w:delText>
        </w:r>
      </w:del>
      <w:ins w:id="447" w:author="Aleksandar Stanimirovic" w:date="2025-06-12T10:37:00Z" w16du:dateUtc="2025-06-12T08:37:00Z">
        <w:del w:id="448" w:author="Nikola Mitic" w:date="2025-07-08T01:14:00Z" w16du:dateUtc="2025-07-07T23:14:00Z">
          <w:r w:rsidR="006502DD" w:rsidDel="00E458E7">
            <w:rPr>
              <w:rFonts w:cs="Times New Roman"/>
              <w:szCs w:val="24"/>
            </w:rPr>
            <w:delText xml:space="preserve"> радно окружење</w:delText>
          </w:r>
        </w:del>
      </w:ins>
      <w:r w:rsidR="00752189">
        <w:rPr>
          <w:rFonts w:cs="Times New Roman"/>
          <w:szCs w:val="24"/>
          <w:lang w:val="en-US"/>
        </w:rPr>
        <w:t>.</w:t>
      </w:r>
    </w:p>
    <w:p w14:paraId="2FF180F4" w14:textId="3A8BB197" w:rsidR="005C77E9" w:rsidRDefault="00306EFF" w:rsidP="00073991">
      <w:pPr>
        <w:ind w:firstLine="720"/>
        <w:rPr>
          <w:ins w:id="449"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450" w:author="Aleksandar Stanimirovic" w:date="2025-06-12T10:37:00Z" w16du:dateUtc="2025-06-12T08:37:00Z">
        <w:r w:rsidDel="006502DD">
          <w:rPr>
            <w:rFonts w:cs="Times New Roman"/>
            <w:szCs w:val="24"/>
          </w:rPr>
          <w:delText>осврта технологија</w:delText>
        </w:r>
      </w:del>
      <w:ins w:id="451"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452"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453"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ins w:id="454" w:author="Nikola Mitic" w:date="2025-07-08T01:15:00Z" w16du:dateUtc="2025-07-07T23:15:00Z">
        <w:r w:rsidR="00E458E7">
          <w:rPr>
            <w:rFonts w:cs="Times New Roman"/>
            <w:szCs w:val="24"/>
          </w:rPr>
          <w:t xml:space="preserve">Радно окружење </w:t>
        </w:r>
      </w:ins>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са</w:t>
      </w:r>
      <w:ins w:id="455" w:author="Nikola Mitic" w:date="2025-07-08T01:38:00Z" w16du:dateUtc="2025-07-07T23:38:00Z">
        <w:r w:rsidR="00D548DD">
          <w:rPr>
            <w:rFonts w:cs="Times New Roman"/>
            <w:szCs w:val="24"/>
          </w:rPr>
          <w:t xml:space="preserve"> </w:t>
        </w:r>
      </w:ins>
      <w:del w:id="456" w:author="Nikola Mitic" w:date="2025-07-08T01:38:00Z" w16du:dateUtc="2025-07-07T23:38:00Z">
        <w:r w:rsidR="00391FE7" w:rsidDel="00D548DD">
          <w:rPr>
            <w:rFonts w:cs="Times New Roman"/>
            <w:szCs w:val="24"/>
          </w:rPr>
          <w:delText xml:space="preserve"> </w:delText>
        </w:r>
      </w:del>
      <w:r w:rsidR="00391FE7" w:rsidRPr="00B370A0">
        <w:rPr>
          <w:rFonts w:cs="Times New Roman"/>
          <w:i/>
          <w:iCs/>
          <w:szCs w:val="24"/>
          <w:lang w:val="en-US"/>
        </w:rPr>
        <w:t>PHP</w:t>
      </w:r>
      <w:del w:id="457" w:author="Nikola Mitic" w:date="2025-07-08T01:15:00Z" w16du:dateUtc="2025-07-07T23:15:00Z">
        <w:r w:rsidR="00391FE7" w:rsidDel="00E458E7">
          <w:rPr>
            <w:rFonts w:cs="Times New Roman"/>
            <w:szCs w:val="24"/>
          </w:rPr>
          <w:delText>-ом</w:delText>
        </w:r>
      </w:del>
      <w:r w:rsidR="00391FE7">
        <w:rPr>
          <w:rFonts w:cs="Times New Roman"/>
          <w:szCs w:val="24"/>
        </w:rPr>
        <w:t xml:space="preserve"> </w:t>
      </w:r>
      <w:ins w:id="458" w:author="Nikola Mitic" w:date="2025-07-08T01:38:00Z" w16du:dateUtc="2025-07-07T23:38:00Z">
        <w:r w:rsidR="00D548DD">
          <w:rPr>
            <w:rFonts w:cs="Times New Roman"/>
            <w:szCs w:val="24"/>
          </w:rPr>
          <w:t xml:space="preserve">програмским језиком </w:t>
        </w:r>
      </w:ins>
      <w:r w:rsidR="00391FE7">
        <w:rPr>
          <w:rFonts w:cs="Times New Roman"/>
          <w:szCs w:val="24"/>
        </w:rPr>
        <w:t>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459"/>
      <w:r w:rsidR="00391FE7" w:rsidRPr="00B370A0">
        <w:rPr>
          <w:rFonts w:cs="Times New Roman"/>
          <w:i/>
          <w:iCs/>
          <w:szCs w:val="24"/>
          <w:lang w:val="en-US"/>
        </w:rPr>
        <w:t>ORM</w:t>
      </w:r>
      <w:commentRangeEnd w:id="459"/>
      <w:r w:rsidR="006502DD">
        <w:rPr>
          <w:rStyle w:val="CommentReference"/>
        </w:rPr>
        <w:commentReference w:id="459"/>
      </w:r>
      <w:r w:rsidR="00391FE7">
        <w:rPr>
          <w:rFonts w:cs="Times New Roman"/>
          <w:szCs w:val="24"/>
          <w:lang w:val="en-US"/>
        </w:rPr>
        <w:t xml:space="preserve">. </w:t>
      </w:r>
      <w:del w:id="460"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50F88449" w:rsidR="00752189" w:rsidRPr="00306EFF" w:rsidDel="00A539EB" w:rsidRDefault="005C77E9">
      <w:pPr>
        <w:ind w:firstLine="720"/>
        <w:rPr>
          <w:del w:id="461" w:author="Nikola Mitic" w:date="2025-05-16T20:41:00Z" w16du:dateUtc="2025-05-16T18:41:00Z"/>
          <w:rFonts w:cs="Times New Roman"/>
          <w:szCs w:val="24"/>
        </w:rPr>
      </w:pPr>
      <w:ins w:id="462" w:author="Nikola Mitic" w:date="2025-05-13T20:31:00Z" w16du:dateUtc="2025-05-13T18:31:00Z">
        <w:del w:id="463" w:author="Aleksandar Stanimirovic" w:date="2025-06-12T10:40:00Z" w16du:dateUtc="2025-06-12T08:40:00Z">
          <w:r w:rsidDel="006502DD">
            <w:rPr>
              <w:rFonts w:cs="Times New Roman"/>
              <w:szCs w:val="24"/>
            </w:rPr>
            <w:delText>И</w:delText>
          </w:r>
        </w:del>
      </w:ins>
      <w:ins w:id="464" w:author="Nikola Mitic" w:date="2025-05-13T20:32:00Z" w16du:dateUtc="2025-05-13T18:32:00Z">
        <w:del w:id="465" w:author="Aleksandar Stanimirovic" w:date="2025-06-12T10:40:00Z" w16du:dateUtc="2025-06-12T08:40:00Z">
          <w:r w:rsidDel="006502DD">
            <w:rPr>
              <w:rFonts w:cs="Times New Roman"/>
              <w:szCs w:val="24"/>
            </w:rPr>
            <w:delText xml:space="preserve">деја је да </w:delText>
          </w:r>
        </w:del>
      </w:ins>
      <w:ins w:id="466" w:author="Nikola Mitic" w:date="2025-05-16T20:35:00Z" w16du:dateUtc="2025-05-16T18:35:00Z">
        <w:del w:id="467" w:author="Aleksandar Stanimirovic" w:date="2025-06-12T10:40:00Z" w16du:dateUtc="2025-06-12T08:40:00Z">
          <w:r w:rsidR="00A539EB" w:rsidDel="006502DD">
            <w:rPr>
              <w:rFonts w:cs="Times New Roman"/>
              <w:szCs w:val="24"/>
            </w:rPr>
            <w:delText xml:space="preserve">се </w:delText>
          </w:r>
        </w:del>
      </w:ins>
      <w:ins w:id="468" w:author="Nikola Mitic" w:date="2025-05-13T20:32:00Z" w16du:dateUtc="2025-05-13T18:32:00Z">
        <w:del w:id="469" w:author="Aleksandar Stanimirovic" w:date="2025-06-12T10:40:00Z" w16du:dateUtc="2025-06-12T08:40:00Z">
          <w:r w:rsidDel="006502DD">
            <w:rPr>
              <w:rFonts w:cs="Times New Roman"/>
              <w:szCs w:val="24"/>
            </w:rPr>
            <w:delText>у</w:delText>
          </w:r>
        </w:del>
      </w:ins>
      <w:ins w:id="470" w:author="Aleksandar Stanimirovic" w:date="2025-06-12T10:40:00Z" w16du:dateUtc="2025-06-12T08:40:00Z">
        <w:r w:rsidR="006502DD">
          <w:rPr>
            <w:rFonts w:cs="Times New Roman"/>
            <w:szCs w:val="24"/>
          </w:rPr>
          <w:t>У</w:t>
        </w:r>
      </w:ins>
      <w:ins w:id="471" w:author="Nikola Mitic" w:date="2025-05-13T20:32:00Z" w16du:dateUtc="2025-05-13T18:32:00Z">
        <w:r>
          <w:rPr>
            <w:rFonts w:cs="Times New Roman"/>
            <w:szCs w:val="24"/>
          </w:rPr>
          <w:t xml:space="preserve"> практичном делу рада</w:t>
        </w:r>
      </w:ins>
      <w:ins w:id="472" w:author="Aleksandar Stanimirovic" w:date="2025-06-12T10:42:00Z" w16du:dateUtc="2025-06-12T08:42:00Z">
        <w:r w:rsidR="005A174F">
          <w:rPr>
            <w:rFonts w:cs="Times New Roman"/>
            <w:szCs w:val="24"/>
          </w:rPr>
          <w:t xml:space="preserve"> </w:t>
        </w:r>
      </w:ins>
      <w:ins w:id="473" w:author="Aleksandar Stanimirovic" w:date="2025-06-12T10:40:00Z" w16du:dateUtc="2025-06-12T08:40:00Z">
        <w:r w:rsidR="006502DD">
          <w:rPr>
            <w:rFonts w:cs="Times New Roman"/>
            <w:szCs w:val="24"/>
          </w:rPr>
          <w:t>биће</w:t>
        </w:r>
      </w:ins>
      <w:ins w:id="474" w:author="Nikola Mitic" w:date="2025-07-08T01:16:00Z" w16du:dateUtc="2025-07-07T23:16:00Z">
        <w:r w:rsidR="00E458E7">
          <w:rPr>
            <w:rFonts w:cs="Times New Roman"/>
            <w:szCs w:val="24"/>
          </w:rPr>
          <w:t xml:space="preserve"> </w:t>
        </w:r>
      </w:ins>
      <w:ins w:id="475" w:author="Nikola Mitic" w:date="2025-05-16T20:35:00Z" w16du:dateUtc="2025-05-16T18:35:00Z">
        <w:del w:id="476" w:author="Aleksandar Stanimirovic" w:date="2025-06-12T10:40:00Z" w16du:dateUtc="2025-06-12T08:40:00Z">
          <w:r w:rsidR="00A539EB" w:rsidDel="006502DD">
            <w:rPr>
              <w:rFonts w:cs="Times New Roman"/>
              <w:szCs w:val="24"/>
            </w:rPr>
            <w:delText xml:space="preserve"> </w:delText>
          </w:r>
        </w:del>
      </w:ins>
      <w:ins w:id="477" w:author="Nikola Mitic" w:date="2025-05-16T20:36:00Z" w16du:dateUtc="2025-05-16T18:36:00Z">
        <w:r w:rsidR="00A539EB">
          <w:rPr>
            <w:rFonts w:cs="Times New Roman"/>
            <w:szCs w:val="24"/>
          </w:rPr>
          <w:t>имплементира</w:t>
        </w:r>
      </w:ins>
      <w:ins w:id="478" w:author="Aleksandar Stanimirovic" w:date="2025-06-12T10:42:00Z" w16du:dateUtc="2025-06-12T08:42:00Z">
        <w:r w:rsidR="005A174F">
          <w:rPr>
            <w:rFonts w:cs="Times New Roman"/>
            <w:szCs w:val="24"/>
          </w:rPr>
          <w:t>н</w:t>
        </w:r>
      </w:ins>
      <w:ins w:id="479" w:author="Nikola Mitic" w:date="2025-05-16T20:36:00Z" w16du:dateUtc="2025-05-16T18:36:00Z">
        <w:r w:rsidR="00A539EB">
          <w:rPr>
            <w:rFonts w:cs="Times New Roman"/>
            <w:szCs w:val="24"/>
          </w:rPr>
          <w:t xml:space="preserve"> </w:t>
        </w:r>
      </w:ins>
      <w:ins w:id="480"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481" w:author="Nikola Mitic" w:date="2025-05-16T20:48:00Z" w16du:dateUtc="2025-05-16T18:48:00Z">
        <w:r w:rsidR="00D518E9">
          <w:rPr>
            <w:rFonts w:cs="Times New Roman"/>
            <w:szCs w:val="24"/>
          </w:rPr>
          <w:t xml:space="preserve"> апликације за такси удружења. Т</w:t>
        </w:r>
      </w:ins>
      <w:ins w:id="482" w:author="Nikola Mitic" w:date="2025-05-16T20:36:00Z" w16du:dateUtc="2025-05-16T18:36:00Z">
        <w:r w:rsidR="00A539EB">
          <w:rPr>
            <w:rFonts w:cs="Times New Roman"/>
            <w:szCs w:val="24"/>
          </w:rPr>
          <w:t>акав савремен</w:t>
        </w:r>
      </w:ins>
      <w:ins w:id="483" w:author="Nikola Mitic" w:date="2025-05-16T20:48:00Z" w16du:dateUtc="2025-05-16T18:48:00Z">
        <w:r w:rsidR="00D518E9">
          <w:rPr>
            <w:rFonts w:cs="Times New Roman"/>
            <w:szCs w:val="24"/>
          </w:rPr>
          <w:t>и</w:t>
        </w:r>
      </w:ins>
      <w:ins w:id="484" w:author="Nikola Mitic" w:date="2025-05-16T20:36:00Z" w16du:dateUtc="2025-05-16T18:36:00Z">
        <w:r w:rsidR="00A539EB">
          <w:rPr>
            <w:rFonts w:cs="Times New Roman"/>
            <w:szCs w:val="24"/>
          </w:rPr>
          <w:t xml:space="preserve"> </w:t>
        </w:r>
      </w:ins>
      <w:ins w:id="485" w:author="Nikola Mitic" w:date="2025-05-16T20:37:00Z" w16du:dateUtc="2025-05-16T18:37:00Z">
        <w:r w:rsidR="00A539EB">
          <w:rPr>
            <w:rFonts w:cs="Times New Roman"/>
            <w:szCs w:val="24"/>
          </w:rPr>
          <w:t xml:space="preserve">софтвер </w:t>
        </w:r>
      </w:ins>
      <w:ins w:id="486" w:author="Nikola Mitic" w:date="2025-05-16T20:49:00Z" w16du:dateUtc="2025-05-16T18:49:00Z">
        <w:r w:rsidR="00D518E9">
          <w:rPr>
            <w:rFonts w:cs="Times New Roman"/>
            <w:szCs w:val="24"/>
          </w:rPr>
          <w:t xml:space="preserve">би омогућио лако поручивање </w:t>
        </w:r>
      </w:ins>
      <w:ins w:id="487" w:author="Nikola Mitic" w:date="2025-05-16T20:50:00Z" w16du:dateUtc="2025-05-16T18:50:00Z">
        <w:r w:rsidR="00D518E9">
          <w:rPr>
            <w:rFonts w:cs="Times New Roman"/>
            <w:szCs w:val="24"/>
          </w:rPr>
          <w:t xml:space="preserve">и прихватање </w:t>
        </w:r>
      </w:ins>
      <w:ins w:id="488" w:author="Nikola Mitic" w:date="2025-05-16T20:49:00Z" w16du:dateUtc="2025-05-16T18:49:00Z">
        <w:r w:rsidR="00D518E9">
          <w:rPr>
            <w:rFonts w:cs="Times New Roman"/>
            <w:szCs w:val="24"/>
          </w:rPr>
          <w:t>вожњи, праћење вожње у реалном времену</w:t>
        </w:r>
      </w:ins>
      <w:ins w:id="489" w:author="Nikola Mitic" w:date="2025-05-16T20:50:00Z" w16du:dateUtc="2025-05-16T18:50:00Z">
        <w:r w:rsidR="00D518E9">
          <w:rPr>
            <w:rFonts w:cs="Times New Roman"/>
            <w:szCs w:val="24"/>
          </w:rPr>
          <w:t xml:space="preserve"> и праћење историје корисникових захтева</w:t>
        </w:r>
      </w:ins>
      <w:ins w:id="490" w:author="Nikola Mitic" w:date="2025-05-16T20:49:00Z" w16du:dateUtc="2025-05-16T18:49:00Z">
        <w:r w:rsidR="00D518E9">
          <w:rPr>
            <w:rFonts w:cs="Times New Roman"/>
            <w:szCs w:val="24"/>
          </w:rPr>
          <w:t>.</w:t>
        </w:r>
      </w:ins>
      <w:ins w:id="491" w:author="Nikola Mitic" w:date="2025-05-16T20:50:00Z" w16du:dateUtc="2025-05-16T18:50:00Z">
        <w:r w:rsidR="00D518E9">
          <w:rPr>
            <w:rFonts w:cs="Times New Roman"/>
            <w:szCs w:val="24"/>
          </w:rPr>
          <w:t xml:space="preserve"> </w:t>
        </w:r>
      </w:ins>
      <w:ins w:id="492" w:author="Nikola Mitic" w:date="2025-05-16T20:51:00Z" w16du:dateUtc="2025-05-16T18:51:00Z">
        <w:r w:rsidR="00D518E9">
          <w:rPr>
            <w:rFonts w:cs="Times New Roman"/>
            <w:szCs w:val="24"/>
          </w:rPr>
          <w:t xml:space="preserve">На овај начин </w:t>
        </w:r>
      </w:ins>
      <w:ins w:id="493" w:author="Nikola Mitic" w:date="2025-05-16T20:52:00Z" w16du:dateUtc="2025-05-16T18:52:00Z">
        <w:r w:rsidR="00D518E9">
          <w:rPr>
            <w:rFonts w:cs="Times New Roman"/>
            <w:szCs w:val="24"/>
          </w:rPr>
          <w:t xml:space="preserve">врши се </w:t>
        </w:r>
      </w:ins>
      <w:ins w:id="494" w:author="Nikola Mitic" w:date="2025-05-16T20:51:00Z" w16du:dateUtc="2025-05-16T18:51:00Z">
        <w:r w:rsidR="00D518E9">
          <w:rPr>
            <w:rFonts w:cs="Times New Roman"/>
            <w:szCs w:val="24"/>
          </w:rPr>
          <w:t>практичн</w:t>
        </w:r>
      </w:ins>
      <w:ins w:id="495" w:author="Nikola Mitic" w:date="2025-05-16T20:52:00Z" w16du:dateUtc="2025-05-16T18:52:00Z">
        <w:r w:rsidR="00D518E9">
          <w:rPr>
            <w:rFonts w:cs="Times New Roman"/>
            <w:szCs w:val="24"/>
          </w:rPr>
          <w:t>и</w:t>
        </w:r>
      </w:ins>
      <w:ins w:id="496" w:author="Nikola Mitic" w:date="2025-05-16T20:51:00Z" w16du:dateUtc="2025-05-16T18:51:00Z">
        <w:r w:rsidR="00D518E9">
          <w:rPr>
            <w:rFonts w:cs="Times New Roman"/>
            <w:szCs w:val="24"/>
          </w:rPr>
          <w:t xml:space="preserve"> приказ употреб</w:t>
        </w:r>
      </w:ins>
      <w:ins w:id="497" w:author="Nikola Mitic" w:date="2025-05-16T20:52:00Z" w16du:dateUtc="2025-05-16T18:52:00Z">
        <w:r w:rsidR="00D518E9">
          <w:rPr>
            <w:rFonts w:cs="Times New Roman"/>
            <w:szCs w:val="24"/>
          </w:rPr>
          <w:t>е</w:t>
        </w:r>
      </w:ins>
      <w:ins w:id="498" w:author="Nikola Mitic" w:date="2025-05-16T20:37:00Z" w16du:dateUtc="2025-05-16T18:37:00Z">
        <w:r w:rsidR="00A539EB">
          <w:rPr>
            <w:rFonts w:cs="Times New Roman"/>
            <w:szCs w:val="24"/>
          </w:rPr>
          <w:t xml:space="preserve"> савремених технологија</w:t>
        </w:r>
      </w:ins>
      <w:ins w:id="499" w:author="Nikola Mitic" w:date="2025-05-16T20:52:00Z" w16du:dateUtc="2025-05-16T18:52:00Z">
        <w:r w:rsidR="00D518E9">
          <w:rPr>
            <w:rFonts w:cs="Times New Roman"/>
            <w:szCs w:val="24"/>
          </w:rPr>
          <w:t xml:space="preserve"> за</w:t>
        </w:r>
      </w:ins>
      <w:ins w:id="500" w:author="Nikola Mitic" w:date="2025-05-16T20:37:00Z" w16du:dateUtc="2025-05-16T18:37:00Z">
        <w:r w:rsidR="00A539EB">
          <w:rPr>
            <w:rFonts w:cs="Times New Roman"/>
            <w:szCs w:val="24"/>
          </w:rPr>
          <w:t xml:space="preserve"> обрад</w:t>
        </w:r>
      </w:ins>
      <w:ins w:id="501" w:author="Nikola Mitic" w:date="2025-05-16T20:55:00Z" w16du:dateUtc="2025-05-16T18:55:00Z">
        <w:r w:rsidR="00577595">
          <w:rPr>
            <w:rFonts w:cs="Times New Roman"/>
            <w:szCs w:val="24"/>
          </w:rPr>
          <w:t>у</w:t>
        </w:r>
      </w:ins>
      <w:ins w:id="502" w:author="Nikola Mitic" w:date="2025-05-16T20:37:00Z" w16du:dateUtc="2025-05-16T18:37:00Z">
        <w:r w:rsidR="00A539EB">
          <w:rPr>
            <w:rFonts w:cs="Times New Roman"/>
            <w:szCs w:val="24"/>
          </w:rPr>
          <w:t>, чувањ</w:t>
        </w:r>
      </w:ins>
      <w:ins w:id="503" w:author="Nikola Mitic" w:date="2025-05-16T20:55:00Z" w16du:dateUtc="2025-05-16T18:55:00Z">
        <w:r w:rsidR="00577595">
          <w:rPr>
            <w:rFonts w:cs="Times New Roman"/>
            <w:szCs w:val="24"/>
          </w:rPr>
          <w:t>е</w:t>
        </w:r>
      </w:ins>
      <w:ins w:id="504" w:author="Nikola Mitic" w:date="2025-05-16T20:37:00Z" w16du:dateUtc="2025-05-16T18:37:00Z">
        <w:r w:rsidR="00A539EB">
          <w:rPr>
            <w:rFonts w:cs="Times New Roman"/>
            <w:szCs w:val="24"/>
          </w:rPr>
          <w:t xml:space="preserve"> и приказ података у реалном времену. За имплеме</w:t>
        </w:r>
      </w:ins>
      <w:ins w:id="505"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506" w:author="Nikola Mitic" w:date="2025-05-16T20:52:00Z" w16du:dateUtc="2025-05-16T18:52:00Z">
              <w:rPr>
                <w:rFonts w:cs="Times New Roman"/>
                <w:szCs w:val="24"/>
                <w:lang w:val="en-US"/>
              </w:rPr>
            </w:rPrChange>
          </w:rPr>
          <w:t>PHP</w:t>
        </w:r>
      </w:ins>
      <w:ins w:id="507" w:author="Nikola Mitic" w:date="2025-07-28T22:26:00Z" w16du:dateUtc="2025-07-28T20:26:00Z">
        <w:r w:rsidR="00E94F83">
          <w:rPr>
            <w:rFonts w:cs="Times New Roman"/>
            <w:i/>
            <w:iCs/>
            <w:szCs w:val="24"/>
          </w:rPr>
          <w:t xml:space="preserve"> </w:t>
        </w:r>
        <w:r w:rsidR="00E94F83">
          <w:rPr>
            <w:rFonts w:cs="Times New Roman"/>
            <w:szCs w:val="24"/>
          </w:rPr>
          <w:t>програмски језик</w:t>
        </w:r>
      </w:ins>
      <w:ins w:id="508" w:author="Nikola Mitic" w:date="2025-07-28T22:29:00Z" w16du:dateUtc="2025-07-28T20:29:00Z">
        <w:r w:rsidR="00E94F83">
          <w:rPr>
            <w:rFonts w:cs="Times New Roman"/>
            <w:szCs w:val="24"/>
          </w:rPr>
          <w:t xml:space="preserve"> кроз</w:t>
        </w:r>
      </w:ins>
      <w:ins w:id="509" w:author="Nikola Mitic" w:date="2025-05-16T20:38:00Z" w16du:dateUtc="2025-05-16T18:38:00Z">
        <w:r w:rsidR="00A539EB" w:rsidRPr="00577595">
          <w:rPr>
            <w:rFonts w:cs="Times New Roman"/>
            <w:i/>
            <w:iCs/>
            <w:szCs w:val="24"/>
            <w:lang w:val="en-US"/>
            <w:rPrChange w:id="510" w:author="Nikola Mitic" w:date="2025-05-16T20:52:00Z" w16du:dateUtc="2025-05-16T18:52:00Z">
              <w:rPr>
                <w:rFonts w:cs="Times New Roman"/>
                <w:szCs w:val="24"/>
                <w:lang w:val="en-US"/>
              </w:rPr>
            </w:rPrChange>
          </w:rPr>
          <w:t xml:space="preserve"> </w:t>
        </w:r>
      </w:ins>
      <w:ins w:id="511" w:author="Nikola Mitic" w:date="2025-07-08T01:16:00Z" w16du:dateUtc="2025-07-07T23:16:00Z">
        <w:r w:rsidR="00B37444" w:rsidRPr="00B37444">
          <w:rPr>
            <w:rFonts w:cs="Times New Roman"/>
            <w:szCs w:val="24"/>
            <w:rPrChange w:id="512" w:author="Nikola Mitic" w:date="2025-07-08T01:16:00Z" w16du:dateUtc="2025-07-07T23:16:00Z">
              <w:rPr>
                <w:rFonts w:cs="Times New Roman"/>
                <w:i/>
                <w:iCs/>
                <w:szCs w:val="24"/>
              </w:rPr>
            </w:rPrChange>
          </w:rPr>
          <w:t>радно окружење</w:t>
        </w:r>
      </w:ins>
      <w:ins w:id="513" w:author="Nikola Mitic" w:date="2025-05-16T20:38:00Z" w16du:dateUtc="2025-05-16T18:38:00Z">
        <w:r w:rsidR="00A539EB" w:rsidRPr="00577595">
          <w:rPr>
            <w:rFonts w:cs="Times New Roman"/>
            <w:i/>
            <w:iCs/>
            <w:szCs w:val="24"/>
            <w:lang w:val="en-US"/>
            <w:rPrChange w:id="514" w:author="Nikola Mitic" w:date="2025-05-16T20:52:00Z" w16du:dateUtc="2025-05-16T18:52:00Z">
              <w:rPr>
                <w:rFonts w:cs="Times New Roman"/>
                <w:szCs w:val="24"/>
                <w:lang w:val="en-US"/>
              </w:rPr>
            </w:rPrChange>
          </w:rPr>
          <w:t xml:space="preserve"> Laravel</w:t>
        </w:r>
        <w:r w:rsidR="00A539EB">
          <w:rPr>
            <w:rFonts w:cs="Times New Roman"/>
            <w:szCs w:val="24"/>
          </w:rPr>
          <w:t xml:space="preserve"> са својим </w:t>
        </w:r>
        <w:r w:rsidR="00A539EB" w:rsidRPr="00577595">
          <w:rPr>
            <w:rFonts w:cs="Times New Roman"/>
            <w:i/>
            <w:iCs/>
            <w:szCs w:val="24"/>
            <w:lang w:val="en-US"/>
            <w:rPrChange w:id="515" w:author="Nikola Mitic" w:date="2025-05-16T20:52:00Z" w16du:dateUtc="2025-05-16T18:52:00Z">
              <w:rPr>
                <w:rFonts w:cs="Times New Roman"/>
                <w:szCs w:val="24"/>
                <w:lang w:val="en-US"/>
              </w:rPr>
            </w:rPrChange>
          </w:rPr>
          <w:t>Eloquent ORM</w:t>
        </w:r>
        <w:r w:rsidR="00A539EB">
          <w:rPr>
            <w:rFonts w:cs="Times New Roman"/>
            <w:szCs w:val="24"/>
          </w:rPr>
          <w:t>-ом</w:t>
        </w:r>
      </w:ins>
      <w:ins w:id="516" w:author="Nikola Mitic" w:date="2025-05-16T20:55:00Z" w16du:dateUtc="2025-05-16T18:55:00Z">
        <w:r w:rsidR="00577595">
          <w:rPr>
            <w:rFonts w:cs="Times New Roman"/>
            <w:szCs w:val="24"/>
          </w:rPr>
          <w:t xml:space="preserve">, </w:t>
        </w:r>
      </w:ins>
      <w:ins w:id="517" w:author="Nikola Mitic" w:date="2025-05-16T20:38:00Z" w16du:dateUtc="2025-05-16T18:38:00Z">
        <w:r w:rsidR="00A539EB">
          <w:rPr>
            <w:rFonts w:cs="Times New Roman"/>
            <w:szCs w:val="24"/>
          </w:rPr>
          <w:t>релацион</w:t>
        </w:r>
      </w:ins>
      <w:ins w:id="518" w:author="Nikola Mitic" w:date="2025-05-16T20:55:00Z" w16du:dateUtc="2025-05-16T18:55:00Z">
        <w:r w:rsidR="00577595">
          <w:rPr>
            <w:rFonts w:cs="Times New Roman"/>
            <w:szCs w:val="24"/>
          </w:rPr>
          <w:t>а</w:t>
        </w:r>
      </w:ins>
      <w:ins w:id="519" w:author="Nikola Mitic" w:date="2025-05-16T20:38:00Z" w16du:dateUtc="2025-05-16T18:38:00Z">
        <w:r w:rsidR="00A539EB">
          <w:rPr>
            <w:rFonts w:cs="Times New Roman"/>
            <w:szCs w:val="24"/>
          </w:rPr>
          <w:t xml:space="preserve"> база података</w:t>
        </w:r>
      </w:ins>
      <w:ins w:id="520"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521" w:author="Nikola Mitic" w:date="2025-05-16T20:56:00Z" w16du:dateUtc="2025-05-16T18:56:00Z">
              <w:rPr>
                <w:rFonts w:cs="Times New Roman"/>
                <w:szCs w:val="24"/>
                <w:lang w:val="en-US"/>
              </w:rPr>
            </w:rPrChange>
          </w:rPr>
          <w:t>M</w:t>
        </w:r>
      </w:ins>
      <w:ins w:id="522" w:author="Nikola Mitic" w:date="2025-05-16T20:56:00Z" w16du:dateUtc="2025-05-16T18:56:00Z">
        <w:r w:rsidR="00577595" w:rsidRPr="00577595">
          <w:rPr>
            <w:rFonts w:cs="Times New Roman"/>
            <w:i/>
            <w:iCs/>
            <w:szCs w:val="24"/>
            <w:lang w:val="en-US"/>
            <w:rPrChange w:id="523"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524" w:author="Nikola Mitic" w:date="2025-05-16T20:56:00Z" w16du:dateUtc="2025-05-16T18:56:00Z">
              <w:rPr>
                <w:rFonts w:cs="Times New Roman"/>
                <w:szCs w:val="24"/>
                <w:lang w:val="en-US"/>
              </w:rPr>
            </w:rPrChange>
          </w:rPr>
          <w:t>Redis</w:t>
        </w:r>
      </w:ins>
      <w:ins w:id="525" w:author="Nikola Mitic" w:date="2025-07-28T22:29:00Z" w16du:dateUtc="2025-07-28T20:29:00Z">
        <w:r w:rsidR="00E94F83">
          <w:rPr>
            <w:rFonts w:cs="Times New Roman"/>
            <w:szCs w:val="24"/>
          </w:rPr>
          <w:t xml:space="preserve"> и</w:t>
        </w:r>
      </w:ins>
      <w:ins w:id="526" w:author="Nikola Mitic" w:date="2025-05-16T20:38:00Z" w16du:dateUtc="2025-05-16T18:38:00Z">
        <w:r w:rsidR="00A539EB">
          <w:rPr>
            <w:rFonts w:cs="Times New Roman"/>
            <w:szCs w:val="24"/>
          </w:rPr>
          <w:t xml:space="preserve"> </w:t>
        </w:r>
        <w:r w:rsidR="00A539EB" w:rsidRPr="00577595">
          <w:rPr>
            <w:rFonts w:cs="Times New Roman"/>
            <w:i/>
            <w:iCs/>
            <w:szCs w:val="24"/>
            <w:lang w:val="en-US"/>
            <w:rPrChange w:id="527" w:author="Nikola Mitic" w:date="2025-05-16T20:52:00Z" w16du:dateUtc="2025-05-16T18:52:00Z">
              <w:rPr>
                <w:rFonts w:cs="Times New Roman"/>
                <w:szCs w:val="24"/>
                <w:lang w:val="en-US"/>
              </w:rPr>
            </w:rPrChange>
          </w:rPr>
          <w:t>TypeScript</w:t>
        </w:r>
      </w:ins>
      <w:ins w:id="528" w:author="Nikola Mitic" w:date="2025-07-28T22:28:00Z" w16du:dateUtc="2025-07-28T20:28:00Z">
        <w:r w:rsidR="00E94F83">
          <w:rPr>
            <w:rFonts w:cs="Times New Roman"/>
            <w:i/>
            <w:iCs/>
            <w:szCs w:val="24"/>
          </w:rPr>
          <w:t xml:space="preserve"> </w:t>
        </w:r>
      </w:ins>
      <w:ins w:id="529" w:author="Nikola Mitic" w:date="2025-07-28T22:29:00Z" w16du:dateUtc="2025-07-28T20:29:00Z">
        <w:r w:rsidR="00E94F83">
          <w:rPr>
            <w:rFonts w:cs="Times New Roman"/>
            <w:szCs w:val="24"/>
          </w:rPr>
          <w:t>програмски језик кроз</w:t>
        </w:r>
      </w:ins>
      <w:ins w:id="530" w:author="Nikola Mitic" w:date="2025-05-16T20:38:00Z" w16du:dateUtc="2025-05-16T18:38:00Z">
        <w:r w:rsidR="00A539EB" w:rsidRPr="00577595">
          <w:rPr>
            <w:rFonts w:cs="Times New Roman"/>
            <w:i/>
            <w:iCs/>
            <w:szCs w:val="24"/>
            <w:lang w:val="en-US"/>
            <w:rPrChange w:id="531" w:author="Nikola Mitic" w:date="2025-05-16T20:52:00Z" w16du:dateUtc="2025-05-16T18:52:00Z">
              <w:rPr>
                <w:rFonts w:cs="Times New Roman"/>
                <w:szCs w:val="24"/>
                <w:lang w:val="en-US"/>
              </w:rPr>
            </w:rPrChange>
          </w:rPr>
          <w:t xml:space="preserve"> </w:t>
        </w:r>
      </w:ins>
      <w:ins w:id="532" w:author="Nikola Mitic" w:date="2025-07-08T01:17:00Z" w16du:dateUtc="2025-07-07T23:17:00Z">
        <w:r w:rsidR="00B37444">
          <w:rPr>
            <w:rFonts w:cs="Times New Roman"/>
            <w:szCs w:val="24"/>
          </w:rPr>
          <w:t>радно окружење</w:t>
        </w:r>
      </w:ins>
      <w:ins w:id="533" w:author="Nikola Mitic" w:date="2025-05-16T20:38:00Z" w16du:dateUtc="2025-05-16T18:38:00Z">
        <w:r w:rsidR="00A539EB" w:rsidRPr="00577595">
          <w:rPr>
            <w:rFonts w:cs="Times New Roman"/>
            <w:i/>
            <w:iCs/>
            <w:szCs w:val="24"/>
            <w:lang w:val="en-US"/>
            <w:rPrChange w:id="534" w:author="Nikola Mitic" w:date="2025-05-16T20:52:00Z" w16du:dateUtc="2025-05-16T18:52:00Z">
              <w:rPr>
                <w:rFonts w:cs="Times New Roman"/>
                <w:szCs w:val="24"/>
                <w:lang w:val="en-US"/>
              </w:rPr>
            </w:rPrChange>
          </w:rPr>
          <w:t xml:space="preserve"> Angular</w:t>
        </w:r>
      </w:ins>
      <w:ins w:id="535"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536" w:author="Nikola Mitic" w:date="2025-05-16T20:40:00Z" w16du:dateUtc="2025-05-16T18:40:00Z">
        <w:r w:rsidR="00A539EB">
          <w:rPr>
            <w:rFonts w:cs="Times New Roman"/>
            <w:szCs w:val="24"/>
          </w:rPr>
          <w:t>на њиховој одличној документацији,</w:t>
        </w:r>
      </w:ins>
      <w:ins w:id="537" w:author="Nikola Mitic" w:date="2025-05-16T20:53:00Z" w16du:dateUtc="2025-05-16T18:53:00Z">
        <w:r w:rsidR="00577595">
          <w:rPr>
            <w:rFonts w:cs="Times New Roman"/>
            <w:szCs w:val="24"/>
          </w:rPr>
          <w:t xml:space="preserve"> честој примени у савременим софтвер</w:t>
        </w:r>
      </w:ins>
      <w:ins w:id="538" w:author="Nikola Mitic" w:date="2025-05-16T20:54:00Z" w16du:dateUtc="2025-05-16T18:54:00Z">
        <w:r w:rsidR="00577595">
          <w:rPr>
            <w:rFonts w:cs="Times New Roman"/>
            <w:szCs w:val="24"/>
          </w:rPr>
          <w:t>ским решењима,</w:t>
        </w:r>
      </w:ins>
      <w:ins w:id="539" w:author="Nikola Mitic" w:date="2025-05-16T20:53:00Z" w16du:dateUtc="2025-05-16T18:53:00Z">
        <w:r w:rsidR="00577595">
          <w:rPr>
            <w:rFonts w:cs="Times New Roman"/>
            <w:szCs w:val="24"/>
          </w:rPr>
          <w:t xml:space="preserve"> што додатно олакшава одржавање и развој апликација,</w:t>
        </w:r>
      </w:ins>
      <w:ins w:id="540" w:author="Nikola Mitic" w:date="2025-05-16T20:40:00Z" w16du:dateUtc="2025-05-16T18:40:00Z">
        <w:r w:rsidR="00A539EB">
          <w:rPr>
            <w:rFonts w:cs="Times New Roman"/>
            <w:szCs w:val="24"/>
          </w:rPr>
          <w:t xml:space="preserve"> лакоћи имплементације и брзини </w:t>
        </w:r>
      </w:ins>
      <w:ins w:id="541" w:author="Nikola Mitic" w:date="2025-05-16T20:41:00Z" w16du:dateUtc="2025-05-16T18:41:00Z">
        <w:r w:rsidR="00A539EB">
          <w:rPr>
            <w:rFonts w:cs="Times New Roman"/>
            <w:szCs w:val="24"/>
          </w:rPr>
          <w:t xml:space="preserve">обраде и </w:t>
        </w:r>
      </w:ins>
      <w:ins w:id="542" w:author="Nikola Mitic" w:date="2025-05-16T20:40:00Z" w16du:dateUtc="2025-05-16T18:40:00Z">
        <w:r w:rsidR="00A539EB">
          <w:rPr>
            <w:rFonts w:cs="Times New Roman"/>
            <w:szCs w:val="24"/>
          </w:rPr>
          <w:t>приказа</w:t>
        </w:r>
      </w:ins>
      <w:ins w:id="543" w:author="Nikola Mitic" w:date="2025-05-16T20:41:00Z" w16du:dateUtc="2025-05-16T18:41:00Z">
        <w:r w:rsidR="00A539EB">
          <w:rPr>
            <w:rFonts w:cs="Times New Roman"/>
            <w:szCs w:val="24"/>
          </w:rPr>
          <w:t xml:space="preserve"> резултата крајњем кориснику.</w:t>
        </w:r>
      </w:ins>
      <w:del w:id="544"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545" w:author="Nikola Mitic" w:date="2025-05-16T20:41:00Z" w16du:dateUtc="2025-05-16T18:41:00Z"/>
          <w:rFonts w:cs="Times New Roman"/>
          <w:szCs w:val="24"/>
        </w:rPr>
      </w:pPr>
      <w:commentRangeStart w:id="546"/>
      <w:del w:id="547"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548"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546"/>
        <w:r w:rsidR="00165B0C" w:rsidDel="00A539EB">
          <w:rPr>
            <w:rStyle w:val="CommentReference"/>
          </w:rPr>
          <w:commentReference w:id="546"/>
        </w:r>
      </w:del>
    </w:p>
    <w:p w14:paraId="4F6AC7D5" w14:textId="115B1033" w:rsidR="00B37444" w:rsidRDefault="00D77EB3" w:rsidP="00073991">
      <w:pPr>
        <w:ind w:firstLine="720"/>
        <w:rPr>
          <w:ins w:id="549" w:author="Nikola Mitic" w:date="2025-07-08T01:19:00Z" w16du:dateUtc="2025-07-07T23:19:00Z"/>
          <w:rFonts w:cs="Times New Roman"/>
          <w:szCs w:val="24"/>
        </w:rPr>
      </w:pPr>
      <w:del w:id="550"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551" w:author="Aleksandar Stanimirovic" w:date="2025-06-12T10:47:00Z" w16du:dateUtc="2025-06-12T08:47:00Z">
        <w:r w:rsidR="005A174F">
          <w:rPr>
            <w:rFonts w:cs="Times New Roman"/>
            <w:szCs w:val="24"/>
          </w:rPr>
          <w:t>Рад који следи наставку је структуиран на следећи начин</w:t>
        </w:r>
        <w:del w:id="552" w:author="Nikola Mitic" w:date="2025-07-08T01:17:00Z" w16du:dateUtc="2025-07-07T23:17:00Z">
          <w:r w:rsidR="005A174F" w:rsidDel="00B37444">
            <w:rPr>
              <w:rFonts w:cs="Times New Roman"/>
              <w:szCs w:val="24"/>
            </w:rPr>
            <w:delText>.</w:delText>
          </w:r>
        </w:del>
      </w:ins>
      <w:r w:rsidRPr="005C552C">
        <w:rPr>
          <w:rFonts w:cs="Times New Roman"/>
          <w:szCs w:val="24"/>
        </w:rPr>
        <w:t xml:space="preserve">. </w:t>
      </w:r>
      <w:del w:id="553"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554" w:author="Aleksandar Stanimirovic" w:date="2025-06-12T10:43:00Z" w16du:dateUtc="2025-06-12T08:43:00Z">
        <w:r w:rsidR="005A174F">
          <w:rPr>
            <w:rFonts w:cs="Times New Roman"/>
            <w:szCs w:val="24"/>
          </w:rPr>
          <w:t xml:space="preserve">У другом поглављу </w:t>
        </w:r>
      </w:ins>
      <w:del w:id="555" w:author="Aleksandar Stanimirovic" w:date="2025-06-12T10:43:00Z" w16du:dateUtc="2025-06-12T08:43:00Z">
        <w:r w:rsidRPr="005C552C" w:rsidDel="005A174F">
          <w:rPr>
            <w:rFonts w:cs="Times New Roman"/>
            <w:szCs w:val="24"/>
          </w:rPr>
          <w:delText>Затим, следи објашњење</w:delText>
        </w:r>
      </w:del>
      <w:ins w:id="556" w:author="Aleksandar Stanimirovic" w:date="2025-06-12T10:43:00Z" w16du:dateUtc="2025-06-12T08:43:00Z">
        <w:r w:rsidR="005A174F">
          <w:rPr>
            <w:rFonts w:cs="Times New Roman"/>
            <w:szCs w:val="24"/>
          </w:rPr>
          <w:t>дато је детаљно објашњење подршке за рад са базама података у</w:t>
        </w:r>
        <w:del w:id="557" w:author="Nikola Mitic" w:date="2025-07-08T01:39:00Z" w16du:dateUtc="2025-07-07T23:39:00Z">
          <w:r w:rsidR="005A174F" w:rsidDel="00D548DD">
            <w:rPr>
              <w:rFonts w:cs="Times New Roman"/>
              <w:szCs w:val="24"/>
            </w:rPr>
            <w:delText xml:space="preserve"> </w:delText>
          </w:r>
        </w:del>
      </w:ins>
      <w:r w:rsidRPr="005C552C">
        <w:rPr>
          <w:rFonts w:cs="Times New Roman"/>
          <w:szCs w:val="24"/>
        </w:rPr>
        <w:t xml:space="preserve"> </w:t>
      </w:r>
      <w:r w:rsidR="003C5399" w:rsidRPr="003C5399">
        <w:rPr>
          <w:rFonts w:cs="Times New Roman"/>
          <w:i/>
          <w:iCs/>
          <w:szCs w:val="24"/>
          <w:lang w:val="en-US"/>
        </w:rPr>
        <w:t>PHP</w:t>
      </w:r>
      <w:ins w:id="558" w:author="Nikola Mitic" w:date="2025-07-08T01:38:00Z" w16du:dateUtc="2025-07-07T23:38:00Z">
        <w:r w:rsidR="00D548DD">
          <w:rPr>
            <w:rFonts w:cs="Times New Roman"/>
            <w:i/>
            <w:iCs/>
            <w:szCs w:val="24"/>
          </w:rPr>
          <w:t xml:space="preserve"> </w:t>
        </w:r>
        <w:r w:rsidR="00D548DD">
          <w:rPr>
            <w:rFonts w:cs="Times New Roman"/>
            <w:szCs w:val="24"/>
          </w:rPr>
          <w:t>програмском језику</w:t>
        </w:r>
      </w:ins>
      <w:del w:id="559" w:author="Nikola Mitic" w:date="2025-07-08T01:18:00Z" w16du:dateUtc="2025-07-07T23:18:00Z">
        <w:r w:rsidR="003C5399" w:rsidDel="00B37444">
          <w:rPr>
            <w:rFonts w:cs="Times New Roman"/>
            <w:szCs w:val="24"/>
            <w:lang w:val="en-US"/>
          </w:rPr>
          <w:delText xml:space="preserve"> </w:delText>
        </w:r>
      </w:del>
      <w:ins w:id="560" w:author="Aleksandar Stanimirovic" w:date="2025-06-12T10:43:00Z" w16du:dateUtc="2025-06-12T08:43:00Z">
        <w:del w:id="561" w:author="Nikola Mitic" w:date="2025-07-08T01:18:00Z" w16du:dateUtc="2025-07-07T23:18:00Z">
          <w:r w:rsidR="005A174F" w:rsidDel="00B37444">
            <w:rPr>
              <w:rFonts w:cs="Times New Roman"/>
              <w:szCs w:val="24"/>
            </w:rPr>
            <w:delText>програмком језику</w:delText>
          </w:r>
        </w:del>
        <w:r w:rsidR="005A174F">
          <w:rPr>
            <w:rFonts w:cs="Times New Roman"/>
            <w:szCs w:val="24"/>
          </w:rPr>
          <w:t xml:space="preserve">. </w:t>
        </w:r>
      </w:ins>
      <w:del w:id="562"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563" w:author="Aleksandar Stanimirovic" w:date="2025-06-12T10:44:00Z" w16du:dateUtc="2025-06-12T08:44:00Z">
        <w:r w:rsidR="005A174F">
          <w:rPr>
            <w:rFonts w:cs="Times New Roman"/>
            <w:szCs w:val="24"/>
          </w:rPr>
          <w:t>о радно окружење</w:t>
        </w:r>
        <w:del w:id="564" w:author="Nikola Mitic" w:date="2025-07-08T01:18:00Z" w16du:dateUtc="2025-07-07T23:18:00Z">
          <w:r w:rsidR="005A174F" w:rsidDel="00B37444">
            <w:rPr>
              <w:rFonts w:cs="Times New Roman"/>
              <w:szCs w:val="24"/>
            </w:rPr>
            <w:delText xml:space="preserve"> </w:delText>
          </w:r>
        </w:del>
      </w:ins>
      <w:del w:id="565"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566"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567" w:author="Aleksandar Stanimirovic" w:date="2025-06-12T10:44:00Z" w16du:dateUtc="2025-06-12T08:44:00Z">
        <w:r w:rsidR="00F42AE6" w:rsidDel="005A174F">
          <w:rPr>
            <w:rFonts w:cs="Times New Roman"/>
            <w:szCs w:val="24"/>
          </w:rPr>
          <w:delText>-а</w:delText>
        </w:r>
      </w:del>
      <w:ins w:id="568" w:author="Aleksandar Stanimirovic" w:date="2025-06-12T10:44:00Z" w16du:dateUtc="2025-06-12T08:44:00Z">
        <w:r w:rsidR="005A174F">
          <w:rPr>
            <w:rFonts w:cs="Times New Roman"/>
            <w:szCs w:val="24"/>
          </w:rPr>
          <w:t xml:space="preserve"> које се користи за раз</w:t>
        </w:r>
      </w:ins>
      <w:ins w:id="569"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570"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del w:id="571" w:author="Nikola Mitic" w:date="2025-07-08T01:18:00Z" w16du:dateUtc="2025-07-07T23:18:00Z">
        <w:r w:rsidR="00F42AE6" w:rsidDel="00B37444">
          <w:rPr>
            <w:rFonts w:cs="Times New Roman"/>
            <w:szCs w:val="24"/>
          </w:rPr>
          <w:delText>а</w:delText>
        </w:r>
      </w:del>
      <w:r w:rsidR="00F42AE6">
        <w:rPr>
          <w:rFonts w:cs="Times New Roman"/>
          <w:szCs w:val="24"/>
        </w:rPr>
        <w:t xml:space="preserve"> је </w:t>
      </w:r>
      <w:r w:rsidR="003C5399" w:rsidRPr="003C5399">
        <w:rPr>
          <w:rFonts w:cs="Times New Roman"/>
          <w:i/>
          <w:iCs/>
          <w:szCs w:val="24"/>
          <w:lang w:val="en-US"/>
        </w:rPr>
        <w:t>Eloquent</w:t>
      </w:r>
      <w:r w:rsidR="003C5399">
        <w:rPr>
          <w:rFonts w:cs="Times New Roman"/>
          <w:szCs w:val="24"/>
          <w:lang w:val="en-US"/>
        </w:rPr>
        <w:t xml:space="preserve"> </w:t>
      </w:r>
      <w:ins w:id="572"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573"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574"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575" w:author="Aleksandar Stanimirovic" w:date="2025-06-12T10:45:00Z" w16du:dateUtc="2025-06-12T08:45:00Z">
        <w:r w:rsidR="005A174F">
          <w:rPr>
            <w:rFonts w:cs="Times New Roman"/>
            <w:szCs w:val="24"/>
          </w:rPr>
          <w:t xml:space="preserve">Пето поглавље садржи објашњења </w:t>
        </w:r>
      </w:ins>
      <w:del w:id="576"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577"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578" w:author="Aleksandar Stanimirovic" w:date="2025-06-12T10:47:00Z" w16du:dateUtc="2025-06-12T08:47:00Z">
        <w:r w:rsidR="005A174F">
          <w:rPr>
            <w:rFonts w:cs="Times New Roman"/>
            <w:szCs w:val="24"/>
          </w:rPr>
          <w:t xml:space="preserve">га у петом поглављу описана је </w:t>
        </w:r>
      </w:ins>
      <w:ins w:id="579" w:author="Nikola Mitic" w:date="2025-07-08T01:18:00Z" w16du:dateUtc="2025-07-07T23:18:00Z">
        <w:r w:rsidR="00B37444">
          <w:rPr>
            <w:rFonts w:cs="Times New Roman"/>
            <w:szCs w:val="24"/>
          </w:rPr>
          <w:t xml:space="preserve">и </w:t>
        </w:r>
      </w:ins>
      <w:ins w:id="580" w:author="Aleksandar Stanimirovic" w:date="2025-06-12T10:47:00Z" w16du:dateUtc="2025-06-12T08:47:00Z">
        <w:r w:rsidR="005A174F">
          <w:rPr>
            <w:rFonts w:cs="Times New Roman"/>
            <w:szCs w:val="24"/>
          </w:rPr>
          <w:t>структура имплем</w:t>
        </w:r>
        <w:del w:id="581" w:author="Nikola Mitic" w:date="2025-07-08T01:18:00Z" w16du:dateUtc="2025-07-07T23:18:00Z">
          <w:r w:rsidR="005A174F" w:rsidDel="00B37444">
            <w:rPr>
              <w:rFonts w:cs="Times New Roman"/>
              <w:szCs w:val="24"/>
            </w:rPr>
            <w:delText>,</w:delText>
          </w:r>
        </w:del>
        <w:r w:rsidR="005A174F">
          <w:rPr>
            <w:rFonts w:cs="Times New Roman"/>
            <w:szCs w:val="24"/>
          </w:rPr>
          <w:t xml:space="preserve">ентиране апликације и различити имплементациони детаљи. </w:t>
        </w:r>
      </w:ins>
      <w:del w:id="582" w:author="Aleksandar Stanimirovic" w:date="2025-06-12T10:46:00Z" w16du:dateUtc="2025-06-12T08:46:00Z">
        <w:r w:rsidR="003C5399" w:rsidDel="005A174F">
          <w:rPr>
            <w:rFonts w:cs="Times New Roman"/>
            <w:szCs w:val="24"/>
          </w:rPr>
          <w:delText>е</w:delText>
        </w:r>
      </w:del>
      <w:del w:id="583"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584" w:author="Aleksandar Stanimirovic" w:date="2025-06-12T10:47:00Z" w16du:dateUtc="2025-06-12T08:47:00Z">
        <w:r w:rsidR="005A174F">
          <w:rPr>
            <w:rFonts w:cs="Times New Roman"/>
            <w:szCs w:val="24"/>
          </w:rPr>
          <w:t>имплемент</w:t>
        </w:r>
        <w:del w:id="585" w:author="Nikola Mitic" w:date="2025-07-08T01:19:00Z" w16du:dateUtc="2025-07-07T23:19:00Z">
          <w:r w:rsidR="005A174F" w:rsidDel="00B37444">
            <w:rPr>
              <w:rFonts w:cs="Times New Roman"/>
              <w:szCs w:val="24"/>
            </w:rPr>
            <w:delText>е</w:delText>
          </w:r>
        </w:del>
        <w:r w:rsidR="005A174F">
          <w:rPr>
            <w:rFonts w:cs="Times New Roman"/>
            <w:szCs w:val="24"/>
          </w:rPr>
          <w:t xml:space="preserve">иране </w:t>
        </w:r>
      </w:ins>
      <w:r w:rsidR="00073991" w:rsidRPr="005C552C">
        <w:rPr>
          <w:rFonts w:cs="Times New Roman"/>
          <w:szCs w:val="24"/>
        </w:rPr>
        <w:t xml:space="preserve">веб апликације. </w:t>
      </w:r>
      <w:r w:rsidR="00F8449E">
        <w:rPr>
          <w:rFonts w:cs="Times New Roman"/>
          <w:szCs w:val="24"/>
        </w:rPr>
        <w:t>Седмо поглавље садржи закључак</w:t>
      </w:r>
      <w:ins w:id="586" w:author="Nikola Mitic" w:date="2025-07-08T01:19:00Z" w16du:dateUtc="2025-07-07T23:19:00Z">
        <w:r w:rsidR="00B37444">
          <w:rPr>
            <w:rFonts w:cs="Times New Roman"/>
            <w:szCs w:val="24"/>
          </w:rPr>
          <w:t>,</w:t>
        </w:r>
      </w:ins>
      <w:r w:rsidR="00F8449E">
        <w:rPr>
          <w:rFonts w:cs="Times New Roman"/>
          <w:szCs w:val="24"/>
        </w:rPr>
        <w:t xml:space="preserve"> а осмо поглавље списак коришћене литературе. </w:t>
      </w:r>
    </w:p>
    <w:p w14:paraId="6DF484CD" w14:textId="63BCE57C" w:rsidR="00B47B76" w:rsidRPr="005C552C" w:rsidRDefault="00B37444">
      <w:pPr>
        <w:spacing w:line="259" w:lineRule="auto"/>
        <w:jc w:val="left"/>
        <w:rPr>
          <w:rFonts w:cs="Times New Roman"/>
          <w:szCs w:val="24"/>
        </w:rPr>
        <w:pPrChange w:id="587" w:author="Nikola Mitic" w:date="2025-07-08T01:19:00Z" w16du:dateUtc="2025-07-07T23:19:00Z">
          <w:pPr>
            <w:ind w:firstLine="720"/>
          </w:pPr>
        </w:pPrChange>
      </w:pPr>
      <w:ins w:id="588" w:author="Nikola Mitic" w:date="2025-07-08T01:19:00Z" w16du:dateUtc="2025-07-07T23:19:00Z">
        <w:r>
          <w:rPr>
            <w:rFonts w:cs="Times New Roman"/>
            <w:szCs w:val="24"/>
          </w:rPr>
          <w:br w:type="page"/>
        </w:r>
      </w:ins>
    </w:p>
    <w:p w14:paraId="448B059B" w14:textId="683B4F5A" w:rsidR="001B0196" w:rsidRPr="001B0196" w:rsidRDefault="00D71064" w:rsidP="001B0196">
      <w:pPr>
        <w:pStyle w:val="Heading1"/>
        <w:numPr>
          <w:ilvl w:val="0"/>
          <w:numId w:val="2"/>
        </w:numPr>
        <w:ind w:left="0" w:firstLine="0"/>
        <w:jc w:val="both"/>
        <w:rPr>
          <w:ins w:id="589" w:author="Nikola Mitic" w:date="2025-05-17T15:44:00Z" w16du:dateUtc="2025-05-17T13:44:00Z"/>
        </w:rPr>
      </w:pPr>
      <w:bookmarkStart w:id="590" w:name="_Toc202867282"/>
      <w:r w:rsidRPr="00FC5E52">
        <w:rPr>
          <w:i/>
          <w:iCs/>
        </w:rPr>
        <w:lastRenderedPageBreak/>
        <w:t>PHP</w:t>
      </w:r>
      <w:r w:rsidRPr="00D71064">
        <w:t xml:space="preserve"> </w:t>
      </w:r>
      <w:ins w:id="591" w:author="Nikola Mitic" w:date="2025-07-08T01:39:00Z" w16du:dateUtc="2025-07-07T23:39:00Z">
        <w:r w:rsidR="00D548DD" w:rsidRPr="003D4876">
          <w:t>ПРОГРАМСКИ ЈЕЗИК</w:t>
        </w:r>
        <w:r w:rsidR="00D548DD" w:rsidRPr="00D71064">
          <w:t xml:space="preserve"> </w:t>
        </w:r>
      </w:ins>
      <w:r w:rsidRPr="00D71064">
        <w:t>И РАД СА БАЗАМА ПОДАТАКА</w:t>
      </w:r>
      <w:bookmarkEnd w:id="590"/>
    </w:p>
    <w:p w14:paraId="329D216B" w14:textId="2462D484" w:rsidR="008623A3" w:rsidDel="001B0196" w:rsidRDefault="008623A3">
      <w:pPr>
        <w:rPr>
          <w:del w:id="592" w:author="Nikola Mitic" w:date="2025-05-17T15:43:00Z" w16du:dateUtc="2025-05-17T13:43:00Z"/>
        </w:rPr>
        <w:pPrChange w:id="593"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54C1FB59" w:rsidR="00D71064" w:rsidRPr="00FC5E52" w:rsidRDefault="00BB641E" w:rsidP="008623A3">
      <w:pPr>
        <w:pStyle w:val="Heading2"/>
        <w:numPr>
          <w:ilvl w:val="1"/>
          <w:numId w:val="2"/>
        </w:numPr>
        <w:ind w:left="0" w:firstLine="0"/>
        <w:rPr>
          <w:i/>
          <w:iCs/>
        </w:rPr>
      </w:pPr>
      <w:bookmarkStart w:id="594" w:name="_Toc202867283"/>
      <w:r w:rsidRPr="00FC5E52">
        <w:rPr>
          <w:i/>
          <w:iCs/>
          <w:lang w:val="en-US"/>
        </w:rPr>
        <w:t>PHP</w:t>
      </w:r>
      <w:ins w:id="595" w:author="Nikola Mitic" w:date="2025-07-08T01:39:00Z" w16du:dateUtc="2025-07-07T23:39:00Z">
        <w:r w:rsidR="00D548DD" w:rsidRPr="00D548DD">
          <w:rPr>
            <w:rPrChange w:id="596" w:author="Nikola Mitic" w:date="2025-07-08T01:39:00Z" w16du:dateUtc="2025-07-07T23:39:00Z">
              <w:rPr>
                <w:i/>
                <w:iCs/>
              </w:rPr>
            </w:rPrChange>
          </w:rPr>
          <w:t xml:space="preserve"> </w:t>
        </w:r>
        <w:r w:rsidR="00D548DD" w:rsidRPr="003D4876">
          <w:t>ПРОГРАМСКИ ЈЕЗИК</w:t>
        </w:r>
      </w:ins>
      <w:bookmarkEnd w:id="594"/>
    </w:p>
    <w:p w14:paraId="250AD856" w14:textId="77777777" w:rsidR="00D71064" w:rsidRDefault="00D71064" w:rsidP="00D71064">
      <w:pPr>
        <w:rPr>
          <w:lang w:val="en-US"/>
        </w:rPr>
      </w:pPr>
    </w:p>
    <w:p w14:paraId="6477D12B" w14:textId="67B80039" w:rsidR="002F1D67" w:rsidRDefault="002F1D67" w:rsidP="009D7F28">
      <w:pPr>
        <w:ind w:firstLine="720"/>
        <w:rPr>
          <w:ins w:id="597" w:author="Nikola Mitic" w:date="2025-05-13T21:03:00Z" w16du:dateUtc="2025-05-13T19:03:00Z"/>
        </w:rPr>
      </w:pPr>
      <w:r w:rsidRPr="00FC5E52">
        <w:rPr>
          <w:i/>
          <w:iCs/>
          <w:lang w:val="en-US"/>
        </w:rPr>
        <w:t>PHP</w:t>
      </w:r>
      <w:r>
        <w:rPr>
          <w:lang w:val="en-US"/>
        </w:rPr>
        <w:t xml:space="preserve"> </w:t>
      </w:r>
      <w:ins w:id="598" w:author="Nikola Mitic" w:date="2025-07-08T01:39:00Z" w16du:dateUtc="2025-07-07T23:39:00Z">
        <w:r w:rsidR="00D548DD">
          <w:t xml:space="preserve">програмски језик </w:t>
        </w:r>
      </w:ins>
      <w:r>
        <w:t xml:space="preserve">је почео као мали </w:t>
      </w:r>
      <w:r w:rsidRPr="00FC5E52">
        <w:rPr>
          <w:i/>
          <w:iCs/>
          <w:lang w:val="en-US"/>
        </w:rPr>
        <w:t>open source</w:t>
      </w:r>
      <w:del w:id="599"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ins w:id="602" w:author="Nikola Mitic" w:date="2025-07-08T01:24:00Z" w16du:dateUtc="2025-07-07T23:24:00Z">
        <w:r w:rsidR="00B37444">
          <w:t xml:space="preserve">назив </w:t>
        </w:r>
      </w:ins>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ins w:id="603" w:author="Nikola Mitic" w:date="2025-07-28T22:30:00Z" w16du:dateUtc="2025-07-28T20:30:00Z">
        <w:r w:rsidR="00E94F83">
          <w:t xml:space="preserve"> </w:t>
        </w:r>
      </w:ins>
      <w:ins w:id="604" w:author="Nikola Mitic" w:date="2025-07-28T22:31:00Z" w16du:dateUtc="2025-07-28T20:31:00Z">
        <w:r w:rsidR="00E94F83">
          <w:t>програмског језика</w:t>
        </w:r>
      </w:ins>
      <w:del w:id="605" w:author="Nikola Mitic" w:date="2025-07-28T22:30:00Z" w16du:dateUtc="2025-07-28T20:30:00Z">
        <w:r w:rsidDel="00E94F83">
          <w:delText>-а</w:delText>
        </w:r>
      </w:del>
      <w:r>
        <w:t xml:space="preserve"> додатно подстиче </w:t>
      </w:r>
      <w:r w:rsidRPr="00D157D3">
        <w:rPr>
          <w:i/>
          <w:iCs/>
          <w:lang w:val="en-US"/>
        </w:rPr>
        <w:t>open source</w:t>
      </w:r>
      <w:r>
        <w:rPr>
          <w:lang w:val="en-US"/>
        </w:rPr>
        <w:t xml:space="preserve"> </w:t>
      </w:r>
      <w:r>
        <w:t xml:space="preserve">карактеристика. </w:t>
      </w:r>
      <w:ins w:id="606" w:author="Nikola Mitic" w:date="2025-05-13T21:03:00Z" w16du:dateUtc="2025-05-13T19:03:00Z">
        <w:r w:rsidR="009D4CDE">
          <w:t xml:space="preserve">Неке од његових функционалности можемо видети на </w:t>
        </w:r>
      </w:ins>
      <w:ins w:id="607" w:author="Nikola Mitic" w:date="2025-05-13T21:05:00Z" w16du:dateUtc="2025-05-13T19:05:00Z">
        <w:r w:rsidR="00855BB8">
          <w:t>с</w:t>
        </w:r>
      </w:ins>
      <w:ins w:id="608" w:author="Nikola Mitic" w:date="2025-05-13T21:03:00Z" w16du:dateUtc="2025-05-13T19:03:00Z">
        <w:r w:rsidR="009D4CDE">
          <w:t>лици</w:t>
        </w:r>
      </w:ins>
      <w:ins w:id="609" w:author="Nikola Mitic" w:date="2025-05-13T21:05:00Z" w16du:dateUtc="2025-05-13T19:05:00Z">
        <w:r w:rsidR="00855BB8">
          <w:t xml:space="preserve"> </w:t>
        </w:r>
      </w:ins>
      <w:ins w:id="610" w:author="Nikola Mitic" w:date="2025-05-13T21:03:00Z" w16du:dateUtc="2025-05-13T19:03:00Z">
        <w:r w:rsidR="009D4CDE">
          <w:t>1.</w:t>
        </w:r>
      </w:ins>
    </w:p>
    <w:p w14:paraId="2AECD44F" w14:textId="77777777" w:rsidR="009D4CDE" w:rsidRDefault="009D4CDE" w:rsidP="009D4CDE">
      <w:pPr>
        <w:jc w:val="center"/>
        <w:rPr>
          <w:moveTo w:id="611" w:author="Nikola Mitic" w:date="2025-05-13T21:04:00Z" w16du:dateUtc="2025-05-13T19:04:00Z"/>
        </w:rPr>
      </w:pPr>
      <w:moveToRangeStart w:id="612" w:author="Nikola Mitic" w:date="2025-05-13T21:04:00Z" w:name="move198062659"/>
      <w:moveTo w:id="613"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614" w:author="Nikola Mitic" w:date="2025-05-13T21:04:00Z" w16du:dateUtc="2025-05-13T19:04:00Z"/>
        </w:rPr>
      </w:pPr>
      <w:moveTo w:id="615"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616"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617" w:author="Nikola Mitic" w:date="2025-05-13T21:04:00Z" w16du:dateUtc="2025-05-13T19:04:00Z">
            <w:r>
              <w:fldChar w:fldCharType="end"/>
            </w:r>
          </w:moveTo>
        </w:sdtContent>
      </w:sdt>
    </w:p>
    <w:moveToRangeEnd w:id="612"/>
    <w:p w14:paraId="46B6CF5A" w14:textId="77777777" w:rsidR="009D4CDE" w:rsidRDefault="009D4CDE" w:rsidP="009D7F28">
      <w:pPr>
        <w:ind w:firstLine="720"/>
      </w:pPr>
    </w:p>
    <w:p w14:paraId="7FA1D95D" w14:textId="156F56E7"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w:t>
      </w:r>
      <w:proofErr w:type="spellStart"/>
      <w:r w:rsidR="00706D8A" w:rsidRPr="00706D8A">
        <w:rPr>
          <w:i/>
          <w:iCs/>
          <w:lang w:val="en-US"/>
        </w:rPr>
        <w:t>firstparam</w:t>
      </w:r>
      <w:proofErr w:type="spellEnd"/>
      <w:r w:rsidR="00706D8A">
        <w:rPr>
          <w:i/>
          <w:iCs/>
        </w:rPr>
        <w:t xml:space="preserve"> </w:t>
      </w:r>
      <w:r w:rsidR="00706D8A">
        <w:t>и</w:t>
      </w:r>
      <w:r w:rsidR="00706D8A" w:rsidRPr="00706D8A">
        <w:rPr>
          <w:i/>
          <w:iCs/>
          <w:lang w:val="en-US"/>
        </w:rPr>
        <w:t xml:space="preserve"> $</w:t>
      </w:r>
      <w:proofErr w:type="spellStart"/>
      <w:r w:rsidR="00706D8A" w:rsidRPr="00706D8A">
        <w:rPr>
          <w:i/>
          <w:iCs/>
          <w:lang w:val="en-US"/>
        </w:rPr>
        <w:t>firstParam</w:t>
      </w:r>
      <w:proofErr w:type="spellEnd"/>
      <w:r w:rsidR="00706D8A">
        <w:t xml:space="preserve"> указује се на две различите променљиве. </w:t>
      </w:r>
      <w:del w:id="618" w:author="Nikola Mitic" w:date="2025-07-28T22:32:00Z" w16du:dateUtc="2025-07-28T20:32:00Z">
        <w:r w:rsidR="00706D8A" w:rsidDel="00E94F83">
          <w:delText>Док су и</w:delText>
        </w:r>
      </w:del>
      <w:ins w:id="619" w:author="Nikola Mitic" w:date="2025-07-28T22:32:00Z" w16du:dateUtc="2025-07-28T20:32:00Z">
        <w:r w:rsidR="00E94F83">
          <w:t>И</w:t>
        </w:r>
      </w:ins>
      <w:r w:rsidR="00706D8A">
        <w:t>мена класа, интерфејса, функција и др.</w:t>
      </w:r>
      <w:ins w:id="620" w:author="Nikola Mitic" w:date="2025-07-28T22:32:00Z" w16du:dateUtc="2025-07-28T20:32:00Z">
        <w:r w:rsidR="00E94F83">
          <w:t xml:space="preserve"> су</w:t>
        </w:r>
      </w:ins>
      <w:r w:rsidR="00706D8A">
        <w:t xml:space="preserve">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 xml:space="preserve">new </w:t>
      </w:r>
      <w:proofErr w:type="spellStart"/>
      <w:r w:rsidR="00706D8A" w:rsidRPr="00706D8A">
        <w:rPr>
          <w:i/>
          <w:iCs/>
          <w:lang w:val="en-US"/>
        </w:rPr>
        <w:t>MyClass</w:t>
      </w:r>
      <w:proofErr w:type="spellEnd"/>
      <w:r w:rsidR="00706D8A" w:rsidRPr="00706D8A">
        <w:rPr>
          <w:i/>
          <w:iCs/>
          <w:lang w:val="en-US"/>
        </w:rPr>
        <w:t>()</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w:t>
      </w:r>
      <w:ins w:id="621" w:author="Nikola Mitic" w:date="2025-07-28T22:33:00Z" w16du:dateUtc="2025-07-28T20:33:00Z">
        <w:r w:rsidR="00E94F83">
          <w:t xml:space="preserve">програмски језик </w:t>
        </w:r>
      </w:ins>
      <w:r w:rsidR="002B4C05">
        <w:t>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w:t>
      </w:r>
      <w:del w:id="622" w:author="Nikola Mitic" w:date="2025-07-08T01:25:00Z" w16du:dateUtc="2025-07-07T23:25:00Z">
        <w:r w:rsidR="002B4C05" w:rsidDel="00B37444">
          <w:delText xml:space="preserve">удаљеним </w:delText>
        </w:r>
      </w:del>
      <w:r w:rsidR="002B4C05">
        <w:t xml:space="preserve">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Сервери</w:t>
      </w:r>
      <w:del w:id="623" w:author="Nikola Mitic" w:date="2025-07-08T01:25:00Z" w16du:dateUtc="2025-07-07T23:25:00Z">
        <w:r w:rsidR="00752F7E" w:rsidDel="00B37444">
          <w:delText>, односно компјутери на мрежи који обрађују наше захтеве,</w:delText>
        </w:r>
      </w:del>
      <w:r w:rsidR="00752F7E">
        <w:t xml:space="preserve"> могу бити било које софтверске платформе јер</w:t>
      </w:r>
      <w:ins w:id="624" w:author="Nikola Mitic" w:date="2025-07-08T01:25:00Z" w16du:dateUtc="2025-07-07T23:25:00Z">
        <w:r w:rsidR="00B37444">
          <w:t xml:space="preserve"> </w:t>
        </w:r>
      </w:ins>
      <w:del w:id="625" w:author="Nikola Mitic" w:date="2025-07-08T01:40:00Z" w16du:dateUtc="2025-07-07T23:40:00Z">
        <w:r w:rsidR="00752F7E" w:rsidDel="00D548DD">
          <w:delText xml:space="preserve"> </w:delText>
        </w:r>
      </w:del>
      <w:r w:rsidR="00752F7E" w:rsidRPr="00D157D3">
        <w:rPr>
          <w:i/>
          <w:iCs/>
          <w:lang w:val="en-US"/>
        </w:rPr>
        <w:t>PHP</w:t>
      </w:r>
      <w:r w:rsidR="00752F7E">
        <w:t xml:space="preserve"> </w:t>
      </w:r>
      <w:ins w:id="626" w:author="Nikola Mitic" w:date="2025-07-08T01:40:00Z" w16du:dateUtc="2025-07-07T23:40:00Z">
        <w:r w:rsidR="00D548DD">
          <w:t xml:space="preserve">програмски језик </w:t>
        </w:r>
      </w:ins>
      <w:r w:rsidR="00752F7E">
        <w:t>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17621344" w:rsidR="00A31875" w:rsidRDefault="0043735F" w:rsidP="00A31875">
      <w:pPr>
        <w:ind w:firstLine="720"/>
      </w:pPr>
      <w:ins w:id="627" w:author="Nikola Mitic" w:date="2025-07-08T01:26:00Z" w16du:dateUtc="2025-07-07T23:26:00Z">
        <w:r>
          <w:lastRenderedPageBreak/>
          <w:t>Услож</w:t>
        </w:r>
      </w:ins>
      <w:ins w:id="628" w:author="Nikola Mitic" w:date="2025-07-08T01:28:00Z" w16du:dateUtc="2025-07-07T23:28:00Z">
        <w:r>
          <w:t>и</w:t>
        </w:r>
      </w:ins>
      <w:ins w:id="629" w:author="Nikola Mitic" w:date="2025-07-08T01:26:00Z" w16du:dateUtc="2025-07-07T23:26:00Z">
        <w:r>
          <w:t>вањем захтева за израду ве</w:t>
        </w:r>
      </w:ins>
      <w:ins w:id="630" w:author="Nikola Mitic" w:date="2025-07-08T01:27:00Z" w16du:dateUtc="2025-07-07T23:27:00Z">
        <w:r>
          <w:t>б</w:t>
        </w:r>
      </w:ins>
      <w:ins w:id="631" w:author="Nikola Mitic" w:date="2025-07-08T01:26:00Z" w16du:dateUtc="2025-07-07T23:26:00Z">
        <w:r>
          <w:t xml:space="preserve"> сајтова</w:t>
        </w:r>
      </w:ins>
      <w:ins w:id="632" w:author="Nikola Mitic" w:date="2025-07-08T01:27:00Z" w16du:dateUtc="2025-07-07T23:27:00Z">
        <w:r>
          <w:t xml:space="preserve">, напредовало се са </w:t>
        </w:r>
      </w:ins>
      <w:del w:id="633" w:author="Nikola Mitic" w:date="2025-07-08T01:27:00Z" w16du:dateUtc="2025-07-07T23:27:00Z">
        <w:r w:rsidR="00A31875" w:rsidDel="0043735F">
          <w:delText xml:space="preserve">Временом, како долази до </w:delText>
        </w:r>
      </w:del>
      <w:r w:rsidR="00A31875">
        <w:t>развој</w:t>
      </w:r>
      <w:ins w:id="634" w:author="Nikola Mitic" w:date="2025-07-08T01:27:00Z" w16du:dateUtc="2025-07-07T23:27:00Z">
        <w:r>
          <w:t>ем</w:t>
        </w:r>
      </w:ins>
      <w:del w:id="635" w:author="Nikola Mitic" w:date="2025-07-08T01:27:00Z" w16du:dateUtc="2025-07-07T23:27:00Z">
        <w:r w:rsidR="00A31875" w:rsidDel="0043735F">
          <w:delText>а</w:delText>
        </w:r>
      </w:del>
      <w:r w:rsidR="00A31875">
        <w:t xml:space="preserve"> програмског језика</w:t>
      </w:r>
      <w:del w:id="636" w:author="Nikola Mitic" w:date="2025-07-08T01:27:00Z" w16du:dateUtc="2025-07-07T23:27:00Z">
        <w:r w:rsidR="00A31875" w:rsidDel="0043735F">
          <w:delText>, долази и до развоја захтева за израду веб сајтова</w:delText>
        </w:r>
      </w:del>
      <w:r w:rsidR="00A31875">
        <w:t xml:space="preserve">. Како писање оваквих кодова изискује константу употребу истих основних функционалности, долази се до развоја и употребе разних </w:t>
      </w:r>
      <w:ins w:id="637" w:author="Nikola Mitic" w:date="2025-07-08T01:29:00Z" w16du:dateUtc="2025-07-07T23:29:00Z">
        <w:r>
          <w:t xml:space="preserve">радних окружења односно </w:t>
        </w:r>
      </w:ins>
      <w:r w:rsidR="00A31875" w:rsidRPr="00D157D3">
        <w:rPr>
          <w:i/>
          <w:iCs/>
          <w:lang w:val="en-US"/>
        </w:rPr>
        <w:t>freamwork</w:t>
      </w:r>
      <w:r w:rsidR="00A31875">
        <w:rPr>
          <w:lang w:val="en-US"/>
        </w:rPr>
        <w:t xml:space="preserve">-a. </w:t>
      </w:r>
      <w:r w:rsidR="00A31875">
        <w:t xml:space="preserve">Они пружају могућност </w:t>
      </w:r>
      <w:ins w:id="638" w:author="Nikola Mitic" w:date="2025-07-08T01:29:00Z" w16du:dateUtc="2025-07-07T23:29:00Z">
        <w:r>
          <w:t xml:space="preserve">брзе </w:t>
        </w:r>
      </w:ins>
      <w:r w:rsidR="00A31875">
        <w:t xml:space="preserve">употребе већ написаних функционалности смештених у </w:t>
      </w:r>
      <w:del w:id="639" w:author="Nikola Mitic" w:date="2025-07-08T01:29:00Z" w16du:dateUtc="2025-07-07T23:29:00Z">
        <w:r w:rsidR="00A31875" w:rsidDel="0043735F">
          <w:delText xml:space="preserve">бројне </w:delText>
        </w:r>
      </w:del>
      <w:r w:rsidR="00A31875">
        <w:t>библиотек</w:t>
      </w:r>
      <w:ins w:id="640" w:author="Nikola Mitic" w:date="2025-07-08T01:29:00Z" w16du:dateUtc="2025-07-07T23:29:00Z">
        <w:r>
          <w:t>ама</w:t>
        </w:r>
      </w:ins>
      <w:del w:id="641" w:author="Nikola Mitic" w:date="2025-07-08T01:29:00Z" w16du:dateUtc="2025-07-07T23:29:00Z">
        <w:r w:rsidR="00A31875" w:rsidDel="0043735F">
          <w:delText>е</w:delText>
        </w:r>
      </w:del>
      <w:r w:rsidR="00A31875">
        <w:t>.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642"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187E6A9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2BF2A8C0"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w:t>
      </w:r>
      <w:ins w:id="645" w:author="Nikola Mitic" w:date="2025-07-08T01:30:00Z" w16du:dateUtc="2025-07-07T23:30:00Z">
        <w:r w:rsidR="0043735F">
          <w:t xml:space="preserve"> програмског језика</w:t>
        </w:r>
      </w:ins>
      <w:r w:rsidR="00885C32">
        <w:t xml:space="preserve"> </w:t>
      </w:r>
      <w:r w:rsidR="00885C32" w:rsidRPr="00D157D3">
        <w:rPr>
          <w:i/>
          <w:iCs/>
          <w:lang w:val="en-US"/>
        </w:rPr>
        <w:t>PHP</w:t>
      </w:r>
      <w:del w:id="646" w:author="Nikola Mitic" w:date="2025-07-08T01:30:00Z" w16du:dateUtc="2025-07-07T23:30:00Z">
        <w:r w:rsidR="00885C32" w:rsidDel="0043735F">
          <w:delText xml:space="preserve"> програмског језика</w:delText>
        </w:r>
      </w:del>
      <w:r w:rsidR="00885C32">
        <w:t xml:space="preserve">.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2C906E22" w:rsidR="00752F7E" w:rsidRPr="00752F7E" w:rsidRDefault="0043735F" w:rsidP="009D7F28">
      <w:pPr>
        <w:ind w:firstLine="720"/>
      </w:pPr>
      <w:ins w:id="647" w:author="Nikola Mitic" w:date="2025-07-08T01:31:00Z" w16du:dateUtc="2025-07-07T23:31:00Z">
        <w:r>
          <w:t xml:space="preserve">Програмски језик </w:t>
        </w:r>
      </w:ins>
      <w:r w:rsidR="001D5411" w:rsidRPr="001D5411">
        <w:rPr>
          <w:i/>
          <w:iCs/>
          <w:lang w:val="en-US"/>
        </w:rPr>
        <w:t>PHP</w:t>
      </w:r>
      <w:r w:rsidR="001D5411">
        <w:t xml:space="preserve"> </w:t>
      </w:r>
      <w:del w:id="648" w:author="Nikola Mitic" w:date="2025-07-08T01:31:00Z" w16du:dateUtc="2025-07-07T23:31:00Z">
        <w:r w:rsidR="001D5411" w:rsidDel="0043735F">
          <w:delText xml:space="preserve">програмски језик </w:delText>
        </w:r>
      </w:del>
      <w:r w:rsidR="001D5411">
        <w:t>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ins w:id="649" w:author="Nikola Mitic" w:date="2025-07-08T01:31:00Z" w16du:dateUtc="2025-07-07T23:31:00Z">
        <w:r>
          <w:t xml:space="preserve">Програмски језик </w:t>
        </w:r>
      </w:ins>
      <w:r w:rsidR="00752F7E" w:rsidRPr="00AC6823">
        <w:rPr>
          <w:i/>
          <w:iCs/>
          <w:lang w:val="sr-Latn-RS"/>
        </w:rPr>
        <w:t>PHP</w:t>
      </w:r>
      <w:r w:rsidR="00752F7E">
        <w:t xml:space="preserve"> се </w:t>
      </w:r>
      <w:ins w:id="650" w:author="Nikola Mitic" w:date="2025-07-28T22:36:00Z" w16du:dateUtc="2025-07-28T20:36:00Z">
        <w:r w:rsidR="007E5219">
          <w:t xml:space="preserve">са </w:t>
        </w:r>
      </w:ins>
      <w:r w:rsidR="00752F7E">
        <w:t xml:space="preserve">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w:t>
      </w:r>
      <w:del w:id="651" w:author="Nikola Mitic" w:date="2025-07-08T01:32:00Z" w16du:dateUtc="2025-07-07T23:32:00Z">
        <w:r w:rsidR="006B18C3" w:rsidDel="0043735F">
          <w:delText>Његова о</w:delText>
        </w:r>
      </w:del>
      <w:ins w:id="652" w:author="Nikola Mitic" w:date="2025-07-08T01:32:00Z" w16du:dateUtc="2025-07-07T23:32:00Z">
        <w:r>
          <w:t>О</w:t>
        </w:r>
      </w:ins>
      <w:r w:rsidR="006B18C3">
        <w:t>длична подршка за лако повезивање са базама података</w:t>
      </w:r>
      <w:r w:rsidR="00752F7E">
        <w:t xml:space="preserve"> </w:t>
      </w:r>
      <w:r w:rsidR="006B18C3">
        <w:t xml:space="preserve">омогућује </w:t>
      </w:r>
      <w:del w:id="653" w:author="Nikola Mitic" w:date="2025-07-08T01:32:00Z" w16du:dateUtc="2025-07-07T23:32:00Z">
        <w:r w:rsidR="006B18C3" w:rsidDel="0043735F">
          <w:delText xml:space="preserve">невероватно </w:delText>
        </w:r>
      </w:del>
      <w:r w:rsidR="006B18C3">
        <w:t xml:space="preserve">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654"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657" w:author="Nikola Mitic" w:date="2025-05-13T21:04:00Z" w16du:dateUtc="2025-05-13T19:04:00Z"/>
        </w:rPr>
      </w:pPr>
      <w:moveFromRangeStart w:id="658" w:author="Nikola Mitic" w:date="2025-05-13T21:04:00Z" w:name="move198062659"/>
      <w:moveFrom w:id="659"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660" w:author="Nikola Mitic" w:date="2025-05-13T21:04:00Z" w16du:dateUtc="2025-05-13T19:04:00Z"/>
          <w:lang w:val="en-US"/>
          <w:rPrChange w:id="661" w:author="Nikola Mitic" w:date="2025-05-17T14:15:00Z" w16du:dateUtc="2025-05-17T12:15:00Z">
            <w:rPr>
              <w:moveFrom w:id="662" w:author="Nikola Mitic" w:date="2025-05-13T21:04:00Z" w16du:dateUtc="2025-05-13T19:04:00Z"/>
            </w:rPr>
          </w:rPrChange>
        </w:rPr>
      </w:pPr>
      <w:moveFrom w:id="663"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id w:val="-736167592"/>
          <w:citation/>
        </w:sdtPr>
        <w:sdtContent>
          <w:moveFrom w:id="664" w:author="Nikola Mitic" w:date="2025-05-13T21:04:00Z" w16du:dateUtc="2025-05-13T19:04:00Z">
            <w:r w:rsidDel="009D4CDE">
              <w:fldChar w:fldCharType="begin"/>
            </w:r>
            <w:r w:rsidDel="009D4CDE">
              <w:instrText xml:space="preserve"> CITATION PHP24 \l 10266 </w:instrText>
            </w:r>
            <w:r w:rsidDel="009D4CDE">
              <w:fldChar w:fldCharType="separate"/>
            </w:r>
            <w:r w:rsidR="00346BBF" w:rsidDel="009D4CDE">
              <w:rPr>
                <w:noProof/>
              </w:rPr>
              <w:t xml:space="preserve"> </w:t>
            </w:r>
            <w:r w:rsidR="00346BBF" w:rsidRPr="00346BBF" w:rsidDel="009D4CDE">
              <w:rPr>
                <w:noProof/>
              </w:rPr>
              <w:t>[5]</w:t>
            </w:r>
            <w:r w:rsidDel="009D4CDE">
              <w:fldChar w:fldCharType="end"/>
            </w:r>
          </w:moveFrom>
        </w:sdtContent>
      </w:sdt>
    </w:p>
    <w:moveFromRangeEnd w:id="658"/>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665" w:name="_Toc202867284"/>
      <w:r>
        <w:t>Релационе базе података</w:t>
      </w:r>
      <w:bookmarkEnd w:id="665"/>
    </w:p>
    <w:p w14:paraId="315089F4" w14:textId="77777777" w:rsidR="00676D51" w:rsidRPr="000D6FE7" w:rsidRDefault="00676D51" w:rsidP="00676D51">
      <w:pPr>
        <w:rPr>
          <w:lang w:val="en-US"/>
        </w:rPr>
      </w:pPr>
    </w:p>
    <w:p w14:paraId="2D86F498" w14:textId="643103FE" w:rsidR="005F6EB8" w:rsidRDefault="008623A3" w:rsidP="005F6EB8">
      <w:pPr>
        <w:ind w:firstLine="720"/>
        <w:rPr>
          <w:ins w:id="666"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667"/>
      <w:r w:rsidRPr="005C552C">
        <w:t>Свака табела представља засеб</w:t>
      </w:r>
      <w:ins w:id="668" w:author="Nikola Mitic" w:date="2025-05-17T14:35:00Z" w16du:dateUtc="2025-05-17T12:35:00Z">
        <w:r w:rsidR="00A91DCA">
          <w:t>ан скуп сличних</w:t>
        </w:r>
      </w:ins>
      <w:del w:id="669" w:author="Nikola Mitic" w:date="2025-05-17T14:35:00Z" w16du:dateUtc="2025-05-17T12:35:00Z">
        <w:r w:rsidRPr="005C552C" w:rsidDel="00A91DCA">
          <w:delText>ну групу</w:delText>
        </w:r>
      </w:del>
      <w:r w:rsidRPr="005C552C">
        <w:t xml:space="preserve"> ентитета из реалног света</w:t>
      </w:r>
      <w:ins w:id="670" w:author="Nikola Mitic" w:date="2025-05-17T14:31:00Z" w16du:dateUtc="2025-05-17T12:31:00Z">
        <w:r w:rsidR="00A91DCA">
          <w:t>.</w:t>
        </w:r>
      </w:ins>
      <w:del w:id="671" w:author="Nikola Mitic" w:date="2025-05-17T14:31:00Z" w16du:dateUtc="2025-05-17T12:31:00Z">
        <w:r w:rsidRPr="005C552C" w:rsidDel="00A91DCA">
          <w:delText>,</w:delText>
        </w:r>
      </w:del>
      <w:ins w:id="672" w:author="Nikola Mitic" w:date="2025-05-13T20:33:00Z" w16du:dateUtc="2025-05-13T18:33:00Z">
        <w:r w:rsidR="005C77E9">
          <w:t xml:space="preserve"> </w:t>
        </w:r>
      </w:ins>
      <w:ins w:id="673" w:author="Nikola Mitic" w:date="2025-05-17T14:31:00Z" w16du:dateUtc="2025-05-17T12:31:00Z">
        <w:r w:rsidR="00A91DCA">
          <w:t>К</w:t>
        </w:r>
      </w:ins>
      <w:ins w:id="674" w:author="Nikola Mitic" w:date="2025-05-13T20:33:00Z" w16du:dateUtc="2025-05-13T18:33:00Z">
        <w:r w:rsidR="005C77E9">
          <w:t>олоне табел</w:t>
        </w:r>
      </w:ins>
      <w:ins w:id="675" w:author="Nikola Mitic" w:date="2025-05-17T15:22:00Z" w16du:dateUtc="2025-05-17T13:22:00Z">
        <w:r w:rsidR="005F6EB8">
          <w:t>а</w:t>
        </w:r>
      </w:ins>
      <w:ins w:id="676" w:author="Nikola Mitic" w:date="2025-05-13T20:33:00Z" w16du:dateUtc="2025-05-13T18:33:00Z">
        <w:r w:rsidR="005C77E9">
          <w:t xml:space="preserve"> дефинишу особине којима се описују ентитети</w:t>
        </w:r>
      </w:ins>
      <w:ins w:id="677" w:author="Nikola Mitic" w:date="2025-05-17T14:31:00Z" w16du:dateUtc="2025-05-17T12:31:00Z">
        <w:r w:rsidR="00A91DCA">
          <w:t xml:space="preserve"> реалног света</w:t>
        </w:r>
      </w:ins>
      <w:ins w:id="678" w:author="Nikola Mitic" w:date="2025-05-13T20:33:00Z" w16du:dateUtc="2025-05-13T18:33:00Z">
        <w:r w:rsidR="005C77E9">
          <w:t xml:space="preserve">, </w:t>
        </w:r>
      </w:ins>
      <w:ins w:id="679" w:author="Nikola Mitic" w:date="2025-05-17T14:31:00Z" w16du:dateUtc="2025-05-17T12:31:00Z">
        <w:r w:rsidR="00A91DCA">
          <w:t xml:space="preserve">а сваки </w:t>
        </w:r>
      </w:ins>
      <w:del w:id="680" w:author="Nikola Mitic" w:date="2025-05-17T14:31:00Z" w16du:dateUtc="2025-05-17T12:31:00Z">
        <w:r w:rsidRPr="005C552C" w:rsidDel="00A91DCA">
          <w:delText xml:space="preserve"> </w:delText>
        </w:r>
      </w:del>
      <w:r w:rsidRPr="005C552C">
        <w:t>ред</w:t>
      </w:r>
      <w:del w:id="681" w:author="Nikola Mitic" w:date="2025-05-17T14:32:00Z" w16du:dateUtc="2025-05-17T12:32:00Z">
        <w:r w:rsidRPr="005C552C" w:rsidDel="00A91DCA">
          <w:delText>о</w:delText>
        </w:r>
      </w:del>
      <w:del w:id="682" w:author="Nikola Mitic" w:date="2025-05-17T14:31:00Z" w16du:dateUtc="2025-05-17T12:31:00Z">
        <w:r w:rsidRPr="005C552C" w:rsidDel="00A91DCA">
          <w:delText>ви</w:delText>
        </w:r>
      </w:del>
      <w:r w:rsidRPr="005C552C">
        <w:t xml:space="preserve"> </w:t>
      </w:r>
      <w:del w:id="683" w:author="Nikola Mitic" w:date="2025-05-13T20:33:00Z" w16du:dateUtc="2025-05-13T18:33:00Z">
        <w:r w:rsidRPr="005C552C" w:rsidDel="005C77E9">
          <w:delText xml:space="preserve">у табели </w:delText>
        </w:r>
      </w:del>
      <w:r w:rsidRPr="005C552C">
        <w:t>представља</w:t>
      </w:r>
      <w:del w:id="684" w:author="Nikola Mitic" w:date="2025-05-17T14:32:00Z" w16du:dateUtc="2025-05-17T12:32:00Z">
        <w:r w:rsidRPr="005C552C" w:rsidDel="00A91DCA">
          <w:delText>ју</w:delText>
        </w:r>
      </w:del>
      <w:r w:rsidRPr="005C552C">
        <w:t xml:space="preserve"> опис </w:t>
      </w:r>
      <w:ins w:id="685" w:author="Nikola Mitic" w:date="2025-05-17T14:33:00Z" w16du:dateUtc="2025-05-17T12:33:00Z">
        <w:r w:rsidR="00A91DCA">
          <w:t xml:space="preserve">по </w:t>
        </w:r>
      </w:ins>
      <w:r w:rsidRPr="005C552C">
        <w:t>једног ентитета</w:t>
      </w:r>
      <w:del w:id="686"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687" w:author="Nikola Mitic" w:date="2025-05-17T14:35:00Z" w16du:dateUtc="2025-05-17T12:35:00Z">
        <w:r w:rsidR="00A91DCA">
          <w:t xml:space="preserve"> Ред упи</w:t>
        </w:r>
      </w:ins>
      <w:ins w:id="688" w:author="Nikola Mitic" w:date="2025-05-17T14:36:00Z" w16du:dateUtc="2025-05-17T12:36:00Z">
        <w:r w:rsidR="00A91DCA">
          <w:t>са</w:t>
        </w:r>
      </w:ins>
      <w:ins w:id="689" w:author="Nikola Mitic" w:date="2025-05-17T14:49:00Z" w16du:dateUtc="2025-05-17T12:49:00Z">
        <w:r w:rsidR="002824F0">
          <w:t xml:space="preserve"> </w:t>
        </w:r>
      </w:ins>
      <w:ins w:id="690" w:author="Nikola Mitic" w:date="2025-05-17T14:36:00Z" w16du:dateUtc="2025-05-17T12:36:00Z">
        <w:r w:rsidR="00A91DCA">
          <w:t xml:space="preserve">ентитета у табелу, односно редослед уношења редова није битан. </w:t>
        </w:r>
      </w:ins>
      <w:ins w:id="691"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692" w:author="Nikola Mitic" w:date="2025-05-17T15:00:00Z" w16du:dateUtc="2025-05-17T13:00:00Z">
        <w:r w:rsidR="002E6838">
          <w:t>м</w:t>
        </w:r>
      </w:ins>
      <w:ins w:id="693" w:author="Nikola Mitic" w:date="2025-05-17T14:55:00Z" w16du:dateUtc="2025-05-17T12:55:00Z">
        <w:r w:rsidR="002E6838">
          <w:t>а</w:t>
        </w:r>
      </w:ins>
      <w:ins w:id="694" w:author="Nikola Mitic" w:date="2025-05-17T15:00:00Z" w16du:dateUtc="2025-05-17T13:00:00Z">
        <w:r w:rsidR="000E15B0">
          <w:t>л</w:t>
        </w:r>
      </w:ins>
      <w:ins w:id="695" w:author="Nikola Mitic" w:date="2025-05-17T14:55:00Z" w16du:dateUtc="2025-05-17T12:55:00Z">
        <w:r w:rsidR="002E6838">
          <w:t>ног скупа атрибута ко</w:t>
        </w:r>
      </w:ins>
      <w:ins w:id="696" w:author="Nikola Mitic" w:date="2025-05-17T14:56:00Z" w16du:dateUtc="2025-05-17T12:56:00Z">
        <w:r w:rsidR="002E6838">
          <w:t>ји имају јединствену вредност з</w:t>
        </w:r>
      </w:ins>
      <w:ins w:id="697" w:author="Nikola Mitic" w:date="2025-05-17T15:00:00Z" w16du:dateUtc="2025-05-17T13:00:00Z">
        <w:r w:rsidR="000E15B0">
          <w:t>а</w:t>
        </w:r>
      </w:ins>
      <w:ins w:id="698" w:author="Nikola Mitic" w:date="2025-05-17T14:56:00Z" w16du:dateUtc="2025-05-17T12:56:00Z">
        <w:r w:rsidR="002E6838">
          <w:t xml:space="preserve"> све појаве одређеног типа ентитета дефинише се кључ. </w:t>
        </w:r>
      </w:ins>
      <w:ins w:id="699" w:author="Nikola Mitic" w:date="2025-05-17T15:23:00Z" w16du:dateUtc="2025-05-17T13:23:00Z">
        <w:r w:rsidR="005F6EB8">
          <w:t xml:space="preserve">Сваки ред може имати више кључева, </w:t>
        </w:r>
      </w:ins>
      <w:ins w:id="700" w:author="Nikola Mitic" w:date="2025-05-17T15:24:00Z" w16du:dateUtc="2025-05-17T13:24:00Z">
        <w:r w:rsidR="005F6EB8">
          <w:t>називамо их кључеви кандидати. Ј</w:t>
        </w:r>
      </w:ins>
      <w:ins w:id="701" w:author="Nikola Mitic" w:date="2025-05-17T15:00:00Z" w16du:dateUtc="2025-05-17T13:00:00Z">
        <w:r w:rsidR="000E15B0">
          <w:t xml:space="preserve">едан од </w:t>
        </w:r>
      </w:ins>
      <w:ins w:id="702" w:author="Nikola Mitic" w:date="2025-05-17T15:23:00Z" w16du:dateUtc="2025-05-17T13:23:00Z">
        <w:r w:rsidR="005F6EB8">
          <w:t>њих</w:t>
        </w:r>
      </w:ins>
      <w:ins w:id="703" w:author="Nikola Mitic" w:date="2025-05-17T15:01:00Z" w16du:dateUtc="2025-05-17T13:01:00Z">
        <w:r w:rsidR="000E15B0">
          <w:t>, чија вредност никад</w:t>
        </w:r>
      </w:ins>
      <w:ins w:id="704" w:author="Nikola Mitic" w:date="2025-05-17T15:24:00Z" w16du:dateUtc="2025-05-17T13:24:00Z">
        <w:r w:rsidR="005F6EB8">
          <w:t>а</w:t>
        </w:r>
      </w:ins>
      <w:ins w:id="705" w:author="Nikola Mitic" w:date="2025-05-17T15:01:00Z" w16du:dateUtc="2025-05-17T13:01:00Z">
        <w:r w:rsidR="000E15B0">
          <w:t xml:space="preserve"> није недефинисана</w:t>
        </w:r>
      </w:ins>
      <w:ins w:id="706" w:author="Nikola Mitic" w:date="2025-05-17T15:41:00Z" w16du:dateUtc="2025-05-17T13:41:00Z">
        <w:r w:rsidR="00892B11">
          <w:t>, односно никада није</w:t>
        </w:r>
      </w:ins>
      <w:ins w:id="707" w:author="Nikola Mitic" w:date="2025-05-17T15:01:00Z" w16du:dateUtc="2025-05-17T13:01:00Z">
        <w:r w:rsidR="000E15B0">
          <w:t xml:space="preserve"> </w:t>
        </w:r>
        <w:r w:rsidR="000E15B0" w:rsidRPr="00430521">
          <w:rPr>
            <w:i/>
            <w:iCs/>
            <w:lang w:val="en-US"/>
            <w:rPrChange w:id="708" w:author="Nikola Mitic" w:date="2025-05-17T15:18:00Z" w16du:dateUtc="2025-05-17T13:18:00Z">
              <w:rPr>
                <w:lang w:val="en-US"/>
              </w:rPr>
            </w:rPrChange>
          </w:rPr>
          <w:t>null</w:t>
        </w:r>
      </w:ins>
      <w:ins w:id="709" w:author="Nikola Mitic" w:date="2025-05-17T15:41:00Z" w16du:dateUtc="2025-05-17T13:41:00Z">
        <w:r w:rsidR="00892B11">
          <w:t>,</w:t>
        </w:r>
      </w:ins>
      <w:ins w:id="710" w:author="Nikola Mitic" w:date="2025-05-17T15:01:00Z" w16du:dateUtc="2025-05-17T13:01:00Z">
        <w:r w:rsidR="000E15B0">
          <w:t xml:space="preserve"> </w:t>
        </w:r>
      </w:ins>
      <w:ins w:id="711"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712" w:author="Nikola Mitic" w:date="2025-05-17T15:40:00Z"/>
      <w:sdt>
        <w:sdtPr>
          <w:id w:val="1593041379"/>
          <w:citation/>
        </w:sdtPr>
        <w:sdtContent>
          <w:customXmlInsRangeEnd w:id="712"/>
          <w:ins w:id="713"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714" w:author="Nikola Mitic" w:date="2025-05-17T15:40:00Z" w16du:dateUtc="2025-05-17T13:40:00Z">
            <w:r w:rsidR="00892B11">
              <w:fldChar w:fldCharType="end"/>
            </w:r>
          </w:ins>
          <w:customXmlInsRangeStart w:id="715" w:author="Nikola Mitic" w:date="2025-05-17T15:40:00Z"/>
        </w:sdtContent>
      </w:sdt>
      <w:customXmlInsRangeEnd w:id="715"/>
      <w:ins w:id="716" w:author="Nikola Mitic" w:date="2025-05-17T15:09:00Z" w16du:dateUtc="2025-05-17T13:09:00Z">
        <w:r w:rsidR="00430521">
          <w:t xml:space="preserve"> По аутоматизму, примарни кључ већине</w:t>
        </w:r>
      </w:ins>
      <w:ins w:id="717"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718" w:author="Nikola Mitic" w:date="2025-05-17T15:18:00Z" w16du:dateUtc="2025-05-17T13:18:00Z">
              <w:rPr>
                <w:lang w:val="en-US"/>
              </w:rPr>
            </w:rPrChange>
          </w:rPr>
          <w:t>UUID</w:t>
        </w:r>
        <w:r w:rsidR="00430521">
          <w:rPr>
            <w:lang w:val="en-US"/>
          </w:rPr>
          <w:t xml:space="preserve"> </w:t>
        </w:r>
        <w:r w:rsidR="00430521">
          <w:t>као примарни кључ</w:t>
        </w:r>
      </w:ins>
      <w:ins w:id="719" w:author="Nikola Mitic" w:date="2025-05-17T15:14:00Z" w16du:dateUtc="2025-05-17T13:14:00Z">
        <w:r w:rsidR="00430521">
          <w:t xml:space="preserve">. </w:t>
        </w:r>
        <w:r w:rsidR="00430521" w:rsidRPr="005F6EB8">
          <w:rPr>
            <w:i/>
            <w:iCs/>
            <w:lang w:val="en-US"/>
            <w:rPrChange w:id="720" w:author="Nikola Mitic" w:date="2025-05-17T15:19:00Z" w16du:dateUtc="2025-05-17T13:19:00Z">
              <w:rPr>
                <w:lang w:val="en-US"/>
              </w:rPr>
            </w:rPrChange>
          </w:rPr>
          <w:t>UUID</w:t>
        </w:r>
        <w:r w:rsidR="00430521">
          <w:t xml:space="preserve"> је 32</w:t>
        </w:r>
      </w:ins>
      <w:ins w:id="721" w:author="Nikola Mitic" w:date="2025-05-17T15:24:00Z" w16du:dateUtc="2025-05-17T13:24:00Z">
        <w:r w:rsidR="005F6EB8">
          <w:t>-</w:t>
        </w:r>
      </w:ins>
      <w:ins w:id="722" w:author="Nikola Mitic" w:date="2025-05-17T15:14:00Z" w16du:dateUtc="2025-05-17T13:14:00Z">
        <w:r w:rsidR="00430521">
          <w:t>карактерна</w:t>
        </w:r>
      </w:ins>
      <w:ins w:id="723" w:author="Nikola Mitic" w:date="2025-05-17T15:15:00Z" w16du:dateUtc="2025-05-17T13:15:00Z">
        <w:r w:rsidR="00430521">
          <w:t xml:space="preserve"> вредност генерисана комбинациј</w:t>
        </w:r>
      </w:ins>
      <w:ins w:id="724" w:author="Nikola Mitic" w:date="2025-05-17T15:24:00Z" w16du:dateUtc="2025-05-17T13:24:00Z">
        <w:r w:rsidR="005F6EB8">
          <w:t>ом</w:t>
        </w:r>
      </w:ins>
      <w:ins w:id="725" w:author="Nikola Mitic" w:date="2025-05-17T15:15:00Z" w16du:dateUtc="2025-05-17T13:15:00Z">
        <w:r w:rsidR="00430521">
          <w:t xml:space="preserve"> цифара </w:t>
        </w:r>
      </w:ins>
      <w:ins w:id="726" w:author="Nikola Mitic" w:date="2025-05-17T15:25:00Z" w16du:dateUtc="2025-05-17T13:25:00Z">
        <w:r w:rsidR="005F6EB8">
          <w:t xml:space="preserve">од </w:t>
        </w:r>
      </w:ins>
      <w:ins w:id="727" w:author="Nikola Mitic" w:date="2025-05-17T15:15:00Z" w16du:dateUtc="2025-05-17T13:15:00Z">
        <w:r w:rsidR="00430521">
          <w:t xml:space="preserve">0 до 9 и латиничних слова </w:t>
        </w:r>
      </w:ins>
      <w:ins w:id="728" w:author="Nikola Mitic" w:date="2025-05-17T15:25:00Z" w16du:dateUtc="2025-05-17T13:25:00Z">
        <w:r w:rsidR="005F6EB8">
          <w:t xml:space="preserve">од </w:t>
        </w:r>
      </w:ins>
      <w:ins w:id="729"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730" w:author="Nikola Mitic" w:date="2025-05-17T15:16:00Z" w16du:dateUtc="2025-05-17T13:16:00Z">
        <w:r w:rsidR="00430521">
          <w:t xml:space="preserve"> 8-4-4-4-12</w:t>
        </w:r>
      </w:ins>
      <w:ins w:id="731" w:author="Nikola Mitic" w:date="2025-05-17T15:15:00Z" w16du:dateUtc="2025-05-17T13:15:00Z">
        <w:r w:rsidR="00430521">
          <w:t>.</w:t>
        </w:r>
      </w:ins>
      <w:ins w:id="732" w:author="Nikola Mitic" w:date="2025-05-17T15:16:00Z" w16du:dateUtc="2025-05-17T13:16:00Z">
        <w:r w:rsidR="00430521">
          <w:t xml:space="preserve"> Како је то 128-битна вредност</w:t>
        </w:r>
      </w:ins>
      <w:ins w:id="733"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734" w:author="Nikola Mitic" w:date="2025-05-17T15:19:00Z" w16du:dateUtc="2025-05-17T13:19:00Z">
        <w:r w:rsidR="005F6EB8">
          <w:t>.</w:t>
        </w:r>
      </w:ins>
      <w:customXmlInsRangeStart w:id="735" w:author="Nikola Mitic" w:date="2025-05-17T15:36:00Z"/>
      <w:sdt>
        <w:sdtPr>
          <w:id w:val="1577792612"/>
          <w:citation/>
        </w:sdtPr>
        <w:sdtContent>
          <w:customXmlInsRangeEnd w:id="735"/>
          <w:ins w:id="736" w:author="Nikola Mitic" w:date="2025-05-17T15:36:00Z" w16du:dateUtc="2025-05-17T13:36:00Z">
            <w:r w:rsidR="00892B11">
              <w:fldChar w:fldCharType="begin"/>
            </w:r>
          </w:ins>
          <w:ins w:id="737"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738" w:author="Nikola Mitic" w:date="2025-05-17T15:36:00Z" w16du:dateUtc="2025-05-17T13:36:00Z">
            <w:r w:rsidR="00892B11">
              <w:fldChar w:fldCharType="end"/>
            </w:r>
          </w:ins>
          <w:customXmlInsRangeStart w:id="739" w:author="Nikola Mitic" w:date="2025-05-17T15:36:00Z"/>
        </w:sdtContent>
      </w:sdt>
      <w:customXmlInsRangeEnd w:id="739"/>
    </w:p>
    <w:p w14:paraId="791F66E4" w14:textId="1E2206F3" w:rsidR="008623A3" w:rsidRPr="005C552C" w:rsidRDefault="008623A3" w:rsidP="005F6EB8">
      <w:pPr>
        <w:ind w:firstLine="720"/>
      </w:pPr>
      <w:del w:id="740" w:author="Nikola Mitic" w:date="2025-05-17T15:09:00Z" w16du:dateUtc="2025-05-17T13:09:00Z">
        <w:r w:rsidRPr="005C552C" w:rsidDel="00430521">
          <w:delText xml:space="preserve"> </w:delText>
        </w:r>
        <w:commentRangeEnd w:id="667"/>
        <w:r w:rsidR="00E62E9D" w:rsidDel="00430521">
          <w:rPr>
            <w:rStyle w:val="CommentReference"/>
          </w:rPr>
          <w:commentReference w:id="667"/>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741" w:author="Nikola Mitic" w:date="2025-05-17T15:20:00Z" w16du:dateUtc="2025-05-17T13:20:00Z">
        <w:r w:rsidR="005F6EB8">
          <w:t>Табеле се у релационом систему повезују</w:t>
        </w:r>
      </w:ins>
      <w:commentRangeStart w:id="742"/>
      <w:commentRangeStart w:id="743"/>
      <w:del w:id="744" w:author="Nikola Mitic" w:date="2025-05-13T20:36:00Z" w16du:dateUtc="2025-05-13T18:36:00Z">
        <w:r w:rsidRPr="005C552C" w:rsidDel="003C1D27">
          <w:delText>Уникатно</w:delText>
        </w:r>
        <w:commentRangeEnd w:id="742"/>
        <w:r w:rsidR="00E62E9D" w:rsidDel="003C1D27">
          <w:rPr>
            <w:rStyle w:val="CommentReference"/>
          </w:rPr>
          <w:commentReference w:id="742"/>
        </w:r>
        <w:r w:rsidRPr="005C552C" w:rsidDel="003C1D27">
          <w:delText xml:space="preserve"> </w:delText>
        </w:r>
      </w:del>
      <w:del w:id="745" w:author="Nikola Mitic" w:date="2025-05-17T15:19:00Z" w16du:dateUtc="2025-05-17T13:19:00Z">
        <w:r w:rsidRPr="005C552C" w:rsidDel="005F6EB8">
          <w:delText xml:space="preserve">идентификовање сваког реда података постиже се </w:delText>
        </w:r>
      </w:del>
      <w:del w:id="746"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747" w:author="Nikola Mitic" w:date="2025-05-17T15:19:00Z" w16du:dateUtc="2025-05-17T13:19:00Z">
        <w:r w:rsidRPr="005C552C" w:rsidDel="005F6EB8">
          <w:delText>примарн</w:delText>
        </w:r>
      </w:del>
      <w:del w:id="748" w:author="Nikola Mitic" w:date="2025-05-17T14:30:00Z" w16du:dateUtc="2025-05-17T12:30:00Z">
        <w:r w:rsidRPr="005C552C" w:rsidDel="00A91DCA">
          <w:delText>и</w:delText>
        </w:r>
      </w:del>
      <w:del w:id="749" w:author="Nikola Mitic" w:date="2025-05-17T15:19:00Z" w16du:dateUtc="2025-05-17T13:19:00Z">
        <w:r w:rsidRPr="005C552C" w:rsidDel="005F6EB8">
          <w:delText xml:space="preserve"> </w:delText>
        </w:r>
      </w:del>
      <w:ins w:id="750" w:author="Nikola Mitic" w:date="2025-05-17T15:20:00Z" w16du:dateUtc="2025-05-17T13:20:00Z">
        <w:r w:rsidR="005F6EB8">
          <w:t xml:space="preserve"> </w:t>
        </w:r>
      </w:ins>
      <w:del w:id="751" w:author="Nikola Mitic" w:date="2025-05-17T15:19:00Z" w16du:dateUtc="2025-05-17T13:19:00Z">
        <w:r w:rsidRPr="005C552C" w:rsidDel="005F6EB8">
          <w:delText>кључ.</w:delText>
        </w:r>
      </w:del>
      <w:del w:id="752" w:author="Nikola Mitic" w:date="2025-05-17T15:20:00Z" w16du:dateUtc="2025-05-17T13:20:00Z">
        <w:r w:rsidRPr="005C552C" w:rsidDel="005F6EB8">
          <w:delText xml:space="preserve"> Узимањем овог јединственог идентификационог броја</w:delText>
        </w:r>
      </w:del>
      <w:ins w:id="753" w:author="Nikola Mitic" w:date="2025-05-17T15:20:00Z" w16du:dateUtc="2025-05-17T13:20:00Z">
        <w:r w:rsidR="005F6EB8">
          <w:t>коришћењем</w:t>
        </w:r>
      </w:ins>
      <w:r w:rsidRPr="005C552C">
        <w:t xml:space="preserve"> </w:t>
      </w:r>
      <w:ins w:id="754" w:author="Nikola Mitic" w:date="2025-05-17T15:20:00Z" w16du:dateUtc="2025-05-17T13:20:00Z">
        <w:r w:rsidR="005F6EB8">
          <w:t xml:space="preserve">примарног кључа. </w:t>
        </w:r>
      </w:ins>
      <w:del w:id="755" w:author="Nikola Mitic" w:date="2025-05-17T15:20:00Z" w16du:dateUtc="2025-05-17T13:20:00Z">
        <w:r w:rsidRPr="005C552C" w:rsidDel="005F6EB8">
          <w:delText>и с</w:delText>
        </w:r>
      </w:del>
      <w:ins w:id="756" w:author="Nikola Mitic" w:date="2025-05-17T15:20:00Z" w16du:dateUtc="2025-05-17T13:20:00Z">
        <w:r w:rsidR="005F6EB8">
          <w:t>С</w:t>
        </w:r>
      </w:ins>
      <w:r w:rsidRPr="005C552C">
        <w:t xml:space="preserve">мештањем </w:t>
      </w:r>
      <w:ins w:id="757" w:author="Nikola Mitic" w:date="2025-05-17T15:20:00Z" w16du:dateUtc="2025-05-17T13:20:00Z">
        <w:r w:rsidR="005F6EB8">
          <w:t xml:space="preserve">примарног кључа </w:t>
        </w:r>
      </w:ins>
      <w:ins w:id="758" w:author="Nikola Mitic" w:date="2025-05-17T15:21:00Z" w16du:dateUtc="2025-05-17T13:21:00Z">
        <w:r w:rsidR="005F6EB8">
          <w:t xml:space="preserve">директно </w:t>
        </w:r>
      </w:ins>
      <w:r w:rsidRPr="005C552C">
        <w:t>у другу табелу</w:t>
      </w:r>
      <w:ins w:id="759"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w:t>
      </w:r>
      <w:del w:id="760" w:author="Nikola Mitic" w:date="2025-07-08T01:33:00Z" w16du:dateUtc="2025-07-07T23:33:00Z">
        <w:r w:rsidRPr="005C552C" w:rsidDel="0043735F">
          <w:delText xml:space="preserve">сада </w:delText>
        </w:r>
      </w:del>
      <w:r w:rsidR="001817DE">
        <w:t>води</w:t>
      </w:r>
      <w:ins w:id="761" w:author="Nikola Mitic" w:date="2025-07-08T01:33:00Z" w16du:dateUtc="2025-07-07T23:33:00Z">
        <w:r w:rsidR="0043735F">
          <w:t xml:space="preserve"> се</w:t>
        </w:r>
      </w:ins>
      <w:del w:id="762" w:author="Nikola Mitic" w:date="2025-07-08T01:33:00Z" w16du:dateUtc="2025-07-07T23:33:00Z">
        <w:r w:rsidR="001817DE" w:rsidDel="0043735F">
          <w:delText>мо</w:delText>
        </w:r>
      </w:del>
      <w:r w:rsidR="001817DE">
        <w:t xml:space="preserve"> </w:t>
      </w:r>
      <w:r w:rsidRPr="005C552C">
        <w:t>под именом страни кључ</w:t>
      </w:r>
      <w:ins w:id="763" w:author="Nikola Mitic" w:date="2025-05-17T15:21:00Z" w16du:dateUtc="2025-05-17T13:21:00Z">
        <w:r w:rsidR="005F6EB8">
          <w:t xml:space="preserve"> јер он јединствено дефинише везу са енти</w:t>
        </w:r>
      </w:ins>
      <w:ins w:id="764" w:author="Nikola Mitic" w:date="2025-05-17T15:22:00Z" w16du:dateUtc="2025-05-17T13:22:00Z">
        <w:r w:rsidR="005F6EB8">
          <w:t>т</w:t>
        </w:r>
      </w:ins>
      <w:ins w:id="765"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743"/>
      <w:r w:rsidR="00E62E9D">
        <w:rPr>
          <w:rStyle w:val="CommentReference"/>
        </w:rPr>
        <w:commentReference w:id="743"/>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766"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767"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02989136"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w:t>
      </w:r>
      <w:del w:id="770" w:author="Nikola Mitic" w:date="2025-07-08T01:35:00Z" w16du:dateUtc="2025-07-07T23:35:00Z">
        <w:r w:rsidR="006A341F" w:rsidDel="0043735F">
          <w:delText>е</w:delText>
        </w:r>
      </w:del>
      <w:r w:rsidR="006A341F">
        <w:t xml:space="preserve">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w:t>
      </w:r>
      <w:ins w:id="771" w:author="Nikola Mitic" w:date="2025-07-08T01:35:00Z" w16du:dateUtc="2025-07-07T23:35:00Z">
        <w:r w:rsidR="0043735F">
          <w:t xml:space="preserve">Релациони </w:t>
        </w:r>
      </w:ins>
      <w:del w:id="772" w:author="Nikola Mitic" w:date="2025-07-08T01:35:00Z" w16du:dateUtc="2025-07-07T23:35:00Z">
        <w:r w:rsidRPr="005C552C" w:rsidDel="0043735F">
          <w:delText xml:space="preserve">Овакав </w:delText>
        </w:r>
      </w:del>
      <w:r w:rsidRPr="005C552C">
        <w:t xml:space="preserve">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w:t>
      </w:r>
      <w:ins w:id="773" w:author="Nikola Mitic" w:date="2025-07-28T22:38:00Z" w16du:dateUtc="2025-07-28T20:38:00Z">
        <w:r w:rsidR="007E5219">
          <w:t>На овај начин и</w:t>
        </w:r>
      </w:ins>
      <w:del w:id="774" w:author="Nikola Mitic" w:date="2025-07-08T01:36:00Z" w16du:dateUtc="2025-07-07T23:36:00Z">
        <w:r w:rsidRPr="005C552C" w:rsidDel="0043735F">
          <w:delText>Овим принципом рада и</w:delText>
        </w:r>
      </w:del>
      <w:r w:rsidRPr="005C552C">
        <w:t>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775"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776" w:author="Nikola Mitic" w:date="2025-05-13T20:37:00Z" w16du:dateUtc="2025-05-13T18:37:00Z">
        <w:r w:rsidR="003C1D27">
          <w:t xml:space="preserve"> на базу подат</w:t>
        </w:r>
      </w:ins>
      <w:ins w:id="777" w:author="Nikola Mitic" w:date="2025-05-13T20:38:00Z" w16du:dateUtc="2025-05-13T18:38:00Z">
        <w:r w:rsidR="003C1D27">
          <w:t xml:space="preserve">ака </w:t>
        </w:r>
      </w:ins>
      <w:ins w:id="778" w:author="Nikola Mitic" w:date="2025-05-13T20:37:00Z" w16du:dateUtc="2025-05-13T18:37:00Z">
        <w:r w:rsidR="003C1D27">
          <w:t>односно напад</w:t>
        </w:r>
      </w:ins>
      <w:ins w:id="779" w:author="Nikola Mitic" w:date="2025-05-13T20:39:00Z" w16du:dateUtc="2025-05-13T18:39:00Z">
        <w:r w:rsidR="003C1D27">
          <w:t>а</w:t>
        </w:r>
      </w:ins>
      <w:ins w:id="780" w:author="Nikola Mitic" w:date="2025-05-13T20:37:00Z" w16du:dateUtc="2025-05-13T18:37:00Z">
        <w:r w:rsidR="003C1D27">
          <w:t xml:space="preserve"> на базу података </w:t>
        </w:r>
      </w:ins>
      <w:ins w:id="781" w:author="Nikola Mitic" w:date="2025-05-13T20:39:00Z" w16du:dateUtc="2025-05-13T18:39:00Z">
        <w:r w:rsidR="003C1D27">
          <w:t>који</w:t>
        </w:r>
      </w:ins>
      <w:ins w:id="782" w:author="Nikola Mitic" w:date="2025-05-13T20:37:00Z" w16du:dateUtc="2025-05-13T18:37:00Z">
        <w:r w:rsidR="003C1D27">
          <w:t xml:space="preserve"> се изврша</w:t>
        </w:r>
      </w:ins>
      <w:ins w:id="783" w:author="Nikola Mitic" w:date="2025-05-13T20:39:00Z" w16du:dateUtc="2025-05-13T18:39:00Z">
        <w:r w:rsidR="003C1D27">
          <w:t>ва</w:t>
        </w:r>
      </w:ins>
      <w:ins w:id="784" w:author="Nikola Mitic" w:date="2025-05-13T20:37:00Z" w16du:dateUtc="2025-05-13T18:37:00Z">
        <w:r w:rsidR="003C1D27">
          <w:t xml:space="preserve"> </w:t>
        </w:r>
      </w:ins>
      <w:ins w:id="785" w:author="Nikola Mitic" w:date="2025-05-13T20:40:00Z" w16du:dateUtc="2025-05-13T18:40:00Z">
        <w:r w:rsidR="003C1D27">
          <w:t>слањем</w:t>
        </w:r>
      </w:ins>
      <w:ins w:id="786" w:author="Nikola Mitic" w:date="2025-05-13T20:39:00Z" w16du:dateUtc="2025-05-13T18:39:00Z">
        <w:r w:rsidR="003C1D27">
          <w:t xml:space="preserve"> </w:t>
        </w:r>
      </w:ins>
      <w:ins w:id="787" w:author="Nikola Mitic" w:date="2025-05-13T20:37:00Z" w16du:dateUtc="2025-05-13T18:37:00Z">
        <w:r w:rsidR="003C1D27">
          <w:t xml:space="preserve">упита ка бази </w:t>
        </w:r>
      </w:ins>
      <w:ins w:id="788" w:author="Nikola Mitic" w:date="2025-05-13T20:38:00Z" w16du:dateUtc="2025-05-13T18:38:00Z">
        <w:r w:rsidR="003C1D27">
          <w:t>са</w:t>
        </w:r>
      </w:ins>
      <w:ins w:id="789" w:author="Nikola Mitic" w:date="2025-05-13T20:37:00Z" w16du:dateUtc="2025-05-13T18:37:00Z">
        <w:r w:rsidR="003C1D27">
          <w:t xml:space="preserve"> циљ</w:t>
        </w:r>
      </w:ins>
      <w:ins w:id="790" w:author="Nikola Mitic" w:date="2025-05-13T20:38:00Z" w16du:dateUtc="2025-05-13T18:38:00Z">
        <w:r w:rsidR="003C1D27">
          <w:t>ем вршења</w:t>
        </w:r>
      </w:ins>
      <w:ins w:id="791" w:author="Nikola Mitic" w:date="2025-05-13T20:37:00Z" w16du:dateUtc="2025-05-13T18:37:00Z">
        <w:r w:rsidR="003C1D27">
          <w:t xml:space="preserve"> недозвољен</w:t>
        </w:r>
      </w:ins>
      <w:ins w:id="792" w:author="Nikola Mitic" w:date="2025-05-13T20:39:00Z" w16du:dateUtc="2025-05-13T18:39:00Z">
        <w:r w:rsidR="003C1D27">
          <w:t>е</w:t>
        </w:r>
      </w:ins>
      <w:ins w:id="793" w:author="Nikola Mitic" w:date="2025-05-13T20:37:00Z" w16du:dateUtc="2025-05-13T18:37:00Z">
        <w:r w:rsidR="003C1D27">
          <w:t xml:space="preserve"> измен</w:t>
        </w:r>
      </w:ins>
      <w:ins w:id="794" w:author="Nikola Mitic" w:date="2025-05-13T20:39:00Z" w16du:dateUtc="2025-05-13T18:39:00Z">
        <w:r w:rsidR="003C1D27">
          <w:t>е</w:t>
        </w:r>
      </w:ins>
      <w:ins w:id="795" w:author="Nikola Mitic" w:date="2025-05-13T20:37:00Z" w16du:dateUtc="2025-05-13T18:37:00Z">
        <w:r w:rsidR="003C1D27">
          <w:t xml:space="preserve"> или прибављањ</w:t>
        </w:r>
      </w:ins>
      <w:ins w:id="796" w:author="Nikola Mitic" w:date="2025-05-13T20:39:00Z" w16du:dateUtc="2025-05-13T18:39:00Z">
        <w:r w:rsidR="003C1D27">
          <w:t>а</w:t>
        </w:r>
      </w:ins>
      <w:ins w:id="797" w:author="Nikola Mitic" w:date="2025-05-13T20:37:00Z" w16du:dateUtc="2025-05-13T18:37:00Z">
        <w:r w:rsidR="003C1D27">
          <w:t xml:space="preserve"> података</w:t>
        </w:r>
      </w:ins>
      <w:del w:id="798" w:author="Nikola Mitic" w:date="2025-05-13T20:37:00Z" w16du:dateUtc="2025-05-13T18:37:00Z">
        <w:r w:rsidR="00AC6823" w:rsidDel="003C1D27">
          <w:rPr>
            <w:rStyle w:val="FootnoteReference"/>
          </w:rPr>
          <w:footnoteReference w:id="6"/>
        </w:r>
      </w:del>
      <w:del w:id="801"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802" w:author="Nikola Mitic" w:date="2025-05-17T15:42:00Z" w16du:dateUtc="2025-05-17T13:42:00Z"/>
        </w:rPr>
      </w:pPr>
      <w:ins w:id="803" w:author="Nikola Mitic" w:date="2025-05-17T15:42:00Z" w16du:dateUtc="2025-05-17T13:42:00Z">
        <w:r>
          <w:br w:type="page"/>
        </w:r>
      </w:ins>
    </w:p>
    <w:p w14:paraId="3D00F7CB" w14:textId="3FE4FBEA" w:rsidR="00376D06" w:rsidRPr="00FC5E52" w:rsidDel="00892B11" w:rsidRDefault="00376D06" w:rsidP="00FC5E52">
      <w:pPr>
        <w:ind w:firstLine="720"/>
        <w:rPr>
          <w:del w:id="804" w:author="Nikola Mitic" w:date="2025-05-17T15:42:00Z" w16du:dateUtc="2025-05-17T13:42:00Z"/>
        </w:rPr>
      </w:pPr>
      <w:bookmarkStart w:id="805" w:name="_Toc198390749"/>
      <w:bookmarkStart w:id="806" w:name="_Toc202867039"/>
      <w:bookmarkStart w:id="807" w:name="_Toc202867079"/>
      <w:bookmarkStart w:id="808" w:name="_Toc202867119"/>
      <w:bookmarkStart w:id="809" w:name="_Toc202867285"/>
      <w:bookmarkEnd w:id="805"/>
      <w:bookmarkEnd w:id="806"/>
      <w:bookmarkEnd w:id="807"/>
      <w:bookmarkEnd w:id="808"/>
      <w:bookmarkEnd w:id="809"/>
    </w:p>
    <w:p w14:paraId="477F48A0" w14:textId="32DC5A5E" w:rsidR="008623A3" w:rsidRPr="005C552C" w:rsidRDefault="00565139" w:rsidP="00676D51">
      <w:pPr>
        <w:pStyle w:val="Heading1"/>
        <w:numPr>
          <w:ilvl w:val="0"/>
          <w:numId w:val="2"/>
        </w:numPr>
        <w:ind w:left="0" w:firstLine="0"/>
      </w:pPr>
      <w:del w:id="810" w:author="Nikola Mitic" w:date="2025-07-08T11:36:00Z" w16du:dateUtc="2025-07-08T09:36:00Z">
        <w:r w:rsidDel="00F65638">
          <w:rPr>
            <w:lang w:val="en-US"/>
          </w:rPr>
          <w:delText>L</w:delText>
        </w:r>
      </w:del>
      <w:del w:id="811" w:author="Nikola Mitic" w:date="2025-07-08T11:37:00Z" w16du:dateUtc="2025-07-08T09:37:00Z">
        <w:r w:rsidDel="00F65638">
          <w:rPr>
            <w:lang w:val="en-US"/>
          </w:rPr>
          <w:delText>A</w:delText>
        </w:r>
      </w:del>
      <w:bookmarkStart w:id="812" w:name="_Toc202867286"/>
      <w:ins w:id="813" w:author="Nikola Mitic" w:date="2025-07-08T11:36:00Z" w16du:dateUtc="2025-07-08T09:36:00Z">
        <w:r w:rsidR="00F65638">
          <w:t xml:space="preserve">РАДНО ОКРУЖЕЊЕ </w:t>
        </w:r>
      </w:ins>
      <w:ins w:id="814" w:author="Nikola Mitic" w:date="2025-07-08T11:37:00Z" w16du:dateUtc="2025-07-08T09:37:00Z">
        <w:r w:rsidR="00F65638" w:rsidRPr="00F65638">
          <w:rPr>
            <w:i/>
            <w:iCs/>
            <w:lang w:val="en-US"/>
            <w:rPrChange w:id="815" w:author="Nikola Mitic" w:date="2025-07-08T11:38:00Z" w16du:dateUtc="2025-07-08T09:38:00Z">
              <w:rPr>
                <w:lang w:val="en-US"/>
              </w:rPr>
            </w:rPrChange>
          </w:rPr>
          <w:t>LA</w:t>
        </w:r>
      </w:ins>
      <w:r w:rsidRPr="00F65638">
        <w:rPr>
          <w:i/>
          <w:iCs/>
          <w:lang w:val="en-US"/>
          <w:rPrChange w:id="816" w:author="Nikola Mitic" w:date="2025-07-08T11:38:00Z" w16du:dateUtc="2025-07-08T09:38:00Z">
            <w:rPr>
              <w:lang w:val="en-US"/>
            </w:rPr>
          </w:rPrChange>
        </w:rPr>
        <w:t>RAVEL</w:t>
      </w:r>
      <w:bookmarkEnd w:id="812"/>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817" w:name="_Toc202867287"/>
      <w:r w:rsidRPr="005C552C">
        <w:t>Опште</w:t>
      </w:r>
      <w:bookmarkEnd w:id="817"/>
    </w:p>
    <w:p w14:paraId="51FC93A8" w14:textId="77777777" w:rsidR="00555086" w:rsidRPr="00555086" w:rsidRDefault="00555086" w:rsidP="00555086"/>
    <w:p w14:paraId="60D407C5" w14:textId="01433941" w:rsidR="008623A3" w:rsidRPr="003D7D6D" w:rsidRDefault="00D548DD" w:rsidP="008623A3">
      <w:pPr>
        <w:ind w:firstLine="720"/>
      </w:pPr>
      <w:ins w:id="818" w:author="Nikola Mitic" w:date="2025-07-08T01:37:00Z" w16du:dateUtc="2025-07-07T23:37:00Z">
        <w:r>
          <w:t xml:space="preserve">Радо окружење </w:t>
        </w:r>
      </w:ins>
      <w:r w:rsidR="008623A3" w:rsidRPr="005C552C">
        <w:rPr>
          <w:i/>
          <w:iCs/>
        </w:rPr>
        <w:t>Laravel</w:t>
      </w:r>
      <w:r w:rsidR="008623A3" w:rsidRPr="005C552C">
        <w:t xml:space="preserve"> је </w:t>
      </w:r>
      <w:r w:rsidR="008623A3" w:rsidRPr="005C552C">
        <w:rPr>
          <w:i/>
          <w:iCs/>
        </w:rPr>
        <w:t xml:space="preserve">framework </w:t>
      </w:r>
      <w:r w:rsidR="008623A3" w:rsidRPr="005C552C">
        <w:t xml:space="preserve">који користи </w:t>
      </w:r>
      <w:r w:rsidR="008623A3" w:rsidRPr="005C552C">
        <w:rPr>
          <w:i/>
          <w:iCs/>
        </w:rPr>
        <w:t>PHP</w:t>
      </w:r>
      <w:r w:rsidR="008623A3"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w:t>
      </w:r>
      <w:del w:id="819" w:author="Nikola Mitic" w:date="2025-07-08T01:41:00Z" w16du:dateUtc="2025-07-07T23:41:00Z">
        <w:r w:rsidR="008623A3" w:rsidRPr="005C552C" w:rsidDel="00D548DD">
          <w:delText xml:space="preserve">програмерима да започну </w:delText>
        </w:r>
      </w:del>
      <w:r w:rsidR="008623A3" w:rsidRPr="005C552C">
        <w:t xml:space="preserve">креирање </w:t>
      </w:r>
      <w:del w:id="820" w:author="Nikola Mitic" w:date="2025-07-08T01:41:00Z" w16du:dateUtc="2025-07-07T23:41:00Z">
        <w:r w:rsidR="008623A3" w:rsidRPr="005C552C" w:rsidDel="00D548DD">
          <w:delText xml:space="preserve">својих </w:delText>
        </w:r>
      </w:del>
      <w:r w:rsidR="008623A3" w:rsidRPr="005C552C">
        <w:t xml:space="preserve">апликација са мноштвом већ имплементираних </w:t>
      </w:r>
      <w:r w:rsidR="004833A0">
        <w:t>делова</w:t>
      </w:r>
      <w:r w:rsidR="008623A3" w:rsidRPr="005C552C">
        <w:t xml:space="preserve"> </w:t>
      </w:r>
      <w:r w:rsidR="004833A0">
        <w:t xml:space="preserve">како би се лакше </w:t>
      </w:r>
      <w:r w:rsidR="000E16AF">
        <w:t>фокусир</w:t>
      </w:r>
      <w:r w:rsidR="004833A0">
        <w:t>ал</w:t>
      </w:r>
      <w:ins w:id="821" w:author="Nikola Mitic" w:date="2025-07-08T01:41:00Z" w16du:dateUtc="2025-07-07T23:41:00Z">
        <w:r>
          <w:t>о</w:t>
        </w:r>
      </w:ins>
      <w:del w:id="822" w:author="Nikola Mitic" w:date="2025-07-08T01:41:00Z" w16du:dateUtc="2025-07-07T23:41:00Z">
        <w:r w:rsidR="004833A0" w:rsidDel="00D548DD">
          <w:delText>и</w:delText>
        </w:r>
      </w:del>
      <w:r w:rsidR="000E16AF">
        <w:t xml:space="preserve"> на имплементацију </w:t>
      </w:r>
      <w:r w:rsidR="004833A0">
        <w:t xml:space="preserve">решења </w:t>
      </w:r>
      <w:r w:rsidR="000E16AF">
        <w:t xml:space="preserve">проблема који су специфично потребни за </w:t>
      </w:r>
      <w:del w:id="823" w:author="Nikola Mitic" w:date="2025-07-08T01:42:00Z" w16du:dateUtc="2025-07-07T23:42:00Z">
        <w:r w:rsidR="000E16AF" w:rsidDel="00D548DD">
          <w:delText xml:space="preserve">њихову </w:delText>
        </w:r>
      </w:del>
      <w:r w:rsidR="000E16AF">
        <w:t>апликацију. Неке од ствари које ов</w:t>
      </w:r>
      <w:r w:rsidR="002E0E22">
        <w:t>о</w:t>
      </w:r>
      <w:r w:rsidR="000E16AF">
        <w:t xml:space="preserve"> развојно окружење пружа су </w:t>
      </w:r>
      <w:r w:rsidR="008623A3" w:rsidRPr="005C552C">
        <w:t xml:space="preserve">аутентификација, </w:t>
      </w:r>
      <w:r w:rsidR="008623A3" w:rsidRPr="00270276">
        <w:rPr>
          <w:i/>
          <w:iCs/>
        </w:rPr>
        <w:t>middleware</w:t>
      </w:r>
      <w:del w:id="824" w:author="Nikola Mitic" w:date="2025-05-13T20:41:00Z" w16du:dateUtc="2025-05-13T18:41:00Z">
        <w:r w:rsidR="00210996" w:rsidDel="003C1D27">
          <w:rPr>
            <w:rStyle w:val="FootnoteReference"/>
          </w:rPr>
          <w:footnoteReference w:id="7"/>
        </w:r>
      </w:del>
      <w:ins w:id="827" w:author="Nikola Mitic" w:date="2025-05-13T20:40:00Z" w16du:dateUtc="2025-05-13T18:40:00Z">
        <w:r w:rsidR="003C1D27">
          <w:rPr>
            <w:i/>
            <w:iCs/>
          </w:rPr>
          <w:t xml:space="preserve"> </w:t>
        </w:r>
      </w:ins>
      <w:ins w:id="828" w:author="Nikola Mitic" w:date="2025-05-13T20:41:00Z" w16du:dateUtc="2025-05-13T18:41:00Z">
        <w:r w:rsidR="003C1D27" w:rsidRPr="003C1D27">
          <w:rPr>
            <w:rPrChange w:id="829"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008623A3" w:rsidRPr="005C552C">
        <w:t>, рутирање, рад са базом података, итд.</w:t>
      </w:r>
      <w:sdt>
        <w:sdtPr>
          <w:id w:val="-1681650010"/>
          <w:citation/>
        </w:sdtPr>
        <w:sdtContent>
          <w:r w:rsidR="008623A3" w:rsidRPr="005C552C">
            <w:fldChar w:fldCharType="begin"/>
          </w:r>
          <w:r w:rsidR="008623A3" w:rsidRPr="005C552C">
            <w:instrText xml:space="preserve">CITATION Wha24 \l 10266 </w:instrText>
          </w:r>
          <w:r w:rsidR="008623A3" w:rsidRPr="005C552C">
            <w:fldChar w:fldCharType="separate"/>
          </w:r>
          <w:r w:rsidR="003E6B8A">
            <w:rPr>
              <w:noProof/>
            </w:rPr>
            <w:t xml:space="preserve"> </w:t>
          </w:r>
          <w:r w:rsidR="003E6B8A" w:rsidRPr="003E6B8A">
            <w:rPr>
              <w:noProof/>
            </w:rPr>
            <w:t>[10]</w:t>
          </w:r>
          <w:r w:rsidR="008623A3" w:rsidRPr="005C552C">
            <w:fldChar w:fldCharType="end"/>
          </w:r>
        </w:sdtContent>
      </w:sdt>
      <w:r w:rsidR="004833A0">
        <w:t xml:space="preserve"> Генерално, о</w:t>
      </w:r>
      <w:ins w:id="830" w:author="Nikola Mitic" w:date="2025-07-08T01:42:00Z" w16du:dateUtc="2025-07-07T23:42:00Z">
        <w:r>
          <w:t>во</w:t>
        </w:r>
      </w:ins>
      <w:del w:id="831" w:author="Nikola Mitic" w:date="2025-07-08T01:42:00Z" w16du:dateUtc="2025-07-07T23:42:00Z">
        <w:r w:rsidR="004833A0" w:rsidDel="00D548DD">
          <w:delText>н</w:delText>
        </w:r>
      </w:del>
      <w:r w:rsidR="004833A0">
        <w:t xml:space="preserve">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 ,</w:t>
      </w:r>
      <w:r w:rsidR="004833A0" w:rsidRPr="00470B36">
        <w:rPr>
          <w:i/>
          <w:iCs/>
          <w:lang w:val="en-US"/>
        </w:rPr>
        <w:t>Taylor Otwell</w:t>
      </w:r>
      <w:r w:rsidR="004833A0">
        <w:rPr>
          <w:lang w:val="en-US"/>
        </w:rPr>
        <w:t xml:space="preserve"> </w:t>
      </w:r>
      <w:r w:rsidR="004833A0">
        <w:t xml:space="preserve">решио је да започне пут развоја новог радног окружења. Ново 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ins w:id="832" w:author="Nikola Mitic" w:date="2025-07-08T01:43:00Z" w16du:dateUtc="2025-07-07T23:43:00Z">
        <w:r>
          <w:t xml:space="preserve"> програмским језиком</w:t>
        </w:r>
      </w:ins>
      <w:del w:id="833" w:author="Nikola Mitic" w:date="2025-07-08T01:43:00Z" w16du:dateUtc="2025-07-07T23:43:00Z">
        <w:r w:rsidR="004833A0" w:rsidDel="00D548DD">
          <w:delText>-ом</w:delText>
        </w:r>
      </w:del>
      <w:r w:rsidR="004833A0">
        <w:t>, те је врло брзо настављено са његовим развојем. У првих шест месеци се већ дошло до нове верзије радног окружења, а данас имам чак дванаест</w:t>
      </w:r>
      <w:del w:id="834" w:author="Nikola Mitic" w:date="2025-07-28T22:39:00Z" w16du:dateUtc="2025-07-28T20:39:00Z">
        <w:r w:rsidR="004833A0" w:rsidDel="00461BB8">
          <w:delText>у</w:delText>
        </w:r>
      </w:del>
      <w:r w:rsidR="004833A0">
        <w:t xml:space="preserve"> верзиј</w:t>
      </w:r>
      <w:ins w:id="835" w:author="Nikola Mitic" w:date="2025-07-28T22:39:00Z" w16du:dateUtc="2025-07-28T20:39:00Z">
        <w:r w:rsidR="00461BB8">
          <w:t>а</w:t>
        </w:r>
      </w:ins>
      <w:del w:id="836" w:author="Nikola Mitic" w:date="2025-07-28T22:39:00Z" w16du:dateUtc="2025-07-28T20:39:00Z">
        <w:r w:rsidR="004833A0" w:rsidDel="00461BB8">
          <w:delText>у</w:delText>
        </w:r>
      </w:del>
      <w:r w:rsidR="004833A0">
        <w:t>.</w:t>
      </w:r>
      <w:r w:rsidR="003D7D6D">
        <w:t xml:space="preserve"> Развој</w:t>
      </w:r>
      <w:ins w:id="837" w:author="Nikola Mitic" w:date="2025-07-08T01:43:00Z" w16du:dateUtc="2025-07-07T23:43:00Z">
        <w:r>
          <w:t xml:space="preserve"> радног окружења</w:t>
        </w:r>
      </w:ins>
      <w:r w:rsidR="003D7D6D">
        <w:t xml:space="preserve"> </w:t>
      </w:r>
      <w:r w:rsidR="003D7D6D" w:rsidRPr="00470B36">
        <w:rPr>
          <w:i/>
          <w:iCs/>
          <w:lang w:val="en-US"/>
        </w:rPr>
        <w:t>Laravel</w:t>
      </w:r>
      <w:del w:id="838" w:author="Nikola Mitic" w:date="2025-07-08T01:43:00Z" w16du:dateUtc="2025-07-07T23:43:00Z">
        <w:r w:rsidR="003D7D6D" w:rsidDel="00D548DD">
          <w:delText>-а</w:delText>
        </w:r>
      </w:del>
      <w:r w:rsidR="003D7D6D">
        <w:t xml:space="preserve">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00F4F68B"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ins w:id="839" w:author="Nikola Mitic" w:date="2025-07-08T01:44:00Z" w16du:dateUtc="2025-07-07T23:44:00Z">
        <w:r w:rsidR="00D548DD">
          <w:t xml:space="preserve">радног окружења </w:t>
        </w:r>
      </w:ins>
      <w:r w:rsidR="003A3D0D" w:rsidRPr="00E42BCA">
        <w:rPr>
          <w:i/>
          <w:iCs/>
          <w:lang w:val="en-US"/>
        </w:rPr>
        <w:t>Laravel</w:t>
      </w:r>
      <w:del w:id="840" w:author="Nikola Mitic" w:date="2025-07-08T01:44:00Z" w16du:dateUtc="2025-07-07T23:44:00Z">
        <w:r w:rsidR="003A3D0D" w:rsidDel="00D548DD">
          <w:rPr>
            <w:lang w:val="sr-Latn-RS"/>
          </w:rPr>
          <w:delText>-</w:delText>
        </w:r>
        <w:r w:rsidR="003A3D0D" w:rsidDel="00D548DD">
          <w:delText>а</w:delText>
        </w:r>
      </w:del>
      <w:r>
        <w:t>,</w:t>
      </w:r>
      <w:r w:rsidR="003A3D0D">
        <w:t xml:space="preserve"> </w:t>
      </w:r>
      <w:r>
        <w:t>представља његов</w:t>
      </w:r>
      <w:ins w:id="841" w:author="Nikola Mitic" w:date="2025-07-08T01:44:00Z" w16du:dateUtc="2025-07-07T23:44:00Z">
        <w:r w:rsidR="00D548DD">
          <w:t xml:space="preserve"> командни интерфејс односно</w:t>
        </w:r>
      </w:ins>
      <w:r>
        <w:t xml:space="preserve"> </w:t>
      </w:r>
      <w:ins w:id="842" w:author="Nikola Mitic" w:date="2025-05-13T20:42:00Z" w16du:dateUtc="2025-05-13T18:42:00Z">
        <w:r w:rsidR="003C1D27">
          <w:rPr>
            <w:lang w:val="en-US"/>
          </w:rPr>
          <w:t>CLI</w:t>
        </w:r>
      </w:ins>
      <w:del w:id="843" w:author="Nikola Mitic" w:date="2025-07-08T01:44:00Z" w16du:dateUtc="2025-07-07T23:44:00Z">
        <w:r w:rsidR="003A3D0D" w:rsidDel="00D548DD">
          <w:delText>командни интерфејс</w:delText>
        </w:r>
      </w:del>
      <w:r w:rsidR="003A3D0D">
        <w:t>.</w:t>
      </w:r>
      <w:r w:rsidR="00856E36">
        <w:t xml:space="preserve"> Овај </w:t>
      </w:r>
      <w:del w:id="844" w:author="Nikola Mitic" w:date="2025-05-13T20:42:00Z" w16du:dateUtc="2025-05-13T18:42:00Z">
        <w:r w:rsidR="00856E36" w:rsidRPr="003C1D27" w:rsidDel="003C1D27">
          <w:rPr>
            <w:lang w:val="en-US"/>
            <w:rPrChange w:id="845" w:author="Nikola Mitic" w:date="2025-05-13T20:42:00Z" w16du:dateUtc="2025-05-13T18:42:00Z">
              <w:rPr>
                <w:i/>
                <w:iCs/>
                <w:lang w:val="en-US"/>
              </w:rPr>
            </w:rPrChange>
          </w:rPr>
          <w:delText>CLI</w:delText>
        </w:r>
      </w:del>
      <w:ins w:id="846" w:author="Nikola Mitic" w:date="2025-05-13T20:42:00Z" w16du:dateUtc="2025-05-13T18:42:00Z">
        <w:r w:rsidR="003C1D27">
          <w:t>командни интерфејс</w:t>
        </w:r>
      </w:ins>
      <w:del w:id="847"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del w:id="850" w:author="Nikola Mitic" w:date="2025-07-08T01:45:00Z" w16du:dateUtc="2025-07-07T23:45:00Z">
        <w:r w:rsidR="00E42BCA" w:rsidDel="00D548DD">
          <w:delText xml:space="preserve"> програмера</w:delText>
        </w:r>
      </w:del>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w:t>
      </w:r>
      <w:del w:id="851" w:author="Nikola Mitic" w:date="2025-07-08T01:46:00Z" w16du:dateUtc="2025-07-07T23:46:00Z">
        <w:r w:rsidR="006972C5" w:rsidDel="000C696B">
          <w:delText xml:space="preserve">програмеру </w:delText>
        </w:r>
      </w:del>
      <w:r w:rsidR="006972C5">
        <w:t xml:space="preserve">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709B5B3C"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w:t>
      </w:r>
      <w:ins w:id="852" w:author="Nikola Mitic" w:date="2025-07-08T01:47:00Z" w16du:dateUtc="2025-07-07T23:47:00Z">
        <w:r w:rsidR="000C696B">
          <w:rPr>
            <w:i/>
            <w:iCs/>
            <w:lang w:val="en-US"/>
          </w:rPr>
          <w:t>P</w:t>
        </w:r>
        <w:r w:rsidR="000C696B">
          <w:rPr>
            <w:i/>
            <w:iCs/>
          </w:rPr>
          <w:t xml:space="preserve"> </w:t>
        </w:r>
        <w:r w:rsidR="000C696B" w:rsidRPr="000C696B">
          <w:rPr>
            <w:rPrChange w:id="853" w:author="Nikola Mitic" w:date="2025-07-08T01:47:00Z" w16du:dateUtc="2025-07-07T23:47:00Z">
              <w:rPr>
                <w:i/>
                <w:iCs/>
              </w:rPr>
            </w:rPrChange>
          </w:rPr>
          <w:t>програмског језика</w:t>
        </w:r>
      </w:ins>
      <w:del w:id="854" w:author="Nikola Mitic" w:date="2025-07-08T01:47:00Z" w16du:dateUtc="2025-07-07T23:47:00Z">
        <w:r w:rsidRPr="005C552C" w:rsidDel="000C696B">
          <w:rPr>
            <w:i/>
            <w:iCs/>
          </w:rPr>
          <w:delText>P</w:delText>
        </w:r>
        <w:r w:rsidRPr="005C552C" w:rsidDel="000C696B">
          <w:delText>-а</w:delText>
        </w:r>
      </w:del>
      <w:r w:rsidRPr="005C552C">
        <w:t xml:space="preserve">,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w:t>
      </w:r>
      <w:del w:id="855" w:author="Nikola Mitic" w:date="2025-07-08T01:48:00Z" w16du:dateUtc="2025-07-07T23:48:00Z">
        <w:r w:rsidR="003C10A5" w:rsidDel="000C696B">
          <w:delText xml:space="preserve">програмер </w:delText>
        </w:r>
      </w:del>
      <w:ins w:id="856" w:author="Nikola Mitic" w:date="2025-07-08T01:48:00Z" w16du:dateUtc="2025-07-07T23:48:00Z">
        <w:r w:rsidR="000C696B">
          <w:t>он</w:t>
        </w:r>
      </w:ins>
      <w:ins w:id="857" w:author="Nikola Mitic" w:date="2025-07-28T22:41:00Z" w16du:dateUtc="2025-07-28T20:41:00Z">
        <w:r w:rsidR="0023646C">
          <w:t>е</w:t>
        </w:r>
      </w:ins>
      <w:ins w:id="858" w:author="Nikola Mitic" w:date="2025-07-08T01:48:00Z" w16du:dateUtc="2025-07-07T23:48:00Z">
        <w:r w:rsidR="000C696B">
          <w:t xml:space="preserve"> се могу</w:t>
        </w:r>
      </w:ins>
      <w:del w:id="859" w:author="Nikola Mitic" w:date="2025-07-08T01:48:00Z" w16du:dateUtc="2025-07-07T23:48:00Z">
        <w:r w:rsidR="003C10A5" w:rsidDel="000C696B">
          <w:delText>их може</w:delText>
        </w:r>
      </w:del>
      <w:r w:rsidR="003C10A5">
        <w:t xml:space="preserve"> </w:t>
      </w:r>
      <w:r w:rsidR="003C10A5" w:rsidRPr="003C10A5">
        <w:rPr>
          <w:i/>
          <w:iCs/>
          <w:lang w:val="en-US"/>
        </w:rPr>
        <w:t>publish</w:t>
      </w:r>
      <w:r w:rsidR="003C10A5">
        <w:t>-</w:t>
      </w:r>
      <w:proofErr w:type="spellStart"/>
      <w:r w:rsidR="003C10A5">
        <w:t>овати</w:t>
      </w:r>
      <w:proofErr w:type="spellEnd"/>
      <w:r w:rsidR="003C10A5">
        <w:t xml:space="preserve"> и прилагодити </w:t>
      </w:r>
      <w:del w:id="860" w:author="Nikola Mitic" w:date="2025-07-08T01:48:00Z" w16du:dateUtc="2025-07-07T23:48:00Z">
        <w:r w:rsidR="003C10A5" w:rsidDel="000C696B">
          <w:delText xml:space="preserve">својим </w:delText>
        </w:r>
      </w:del>
      <w:ins w:id="861" w:author="Nikola Mitic" w:date="2025-07-08T01:48:00Z" w16du:dateUtc="2025-07-07T23:48:00Z">
        <w:r w:rsidR="000C696B">
          <w:t xml:space="preserve">специјалним </w:t>
        </w:r>
      </w:ins>
      <w:r w:rsidR="003C10A5">
        <w:t>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долази као шаблонски систем који омогућава лако читање и приказ података обрађених у</w:t>
      </w:r>
      <w:ins w:id="862" w:author="Nikola Mitic" w:date="2025-07-08T01:48:00Z" w16du:dateUtc="2025-07-07T23:48:00Z">
        <w:r w:rsidR="000C696B">
          <w:t xml:space="preserve"> радном окружењ</w:t>
        </w:r>
      </w:ins>
      <w:ins w:id="863" w:author="Nikola Mitic" w:date="2025-07-08T01:49:00Z" w16du:dateUtc="2025-07-07T23:49:00Z">
        <w:r w:rsidR="000C696B">
          <w:t>у</w:t>
        </w:r>
      </w:ins>
      <w:r w:rsidR="000D74E2">
        <w:t xml:space="preserve"> </w:t>
      </w:r>
      <w:r w:rsidR="000D74E2" w:rsidRPr="00506EAE">
        <w:rPr>
          <w:i/>
          <w:iCs/>
          <w:lang w:val="en-US"/>
        </w:rPr>
        <w:t>Laravel</w:t>
      </w:r>
      <w:del w:id="864" w:author="Nikola Mitic" w:date="2025-07-08T01:49:00Z" w16du:dateUtc="2025-07-07T23:49:00Z">
        <w:r w:rsidR="000D74E2" w:rsidDel="000C696B">
          <w:delText>-у</w:delText>
        </w:r>
      </w:del>
      <w:r w:rsidR="000D74E2">
        <w:t>,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865" w:author="Nikola Mitic" w:date="2025-05-13T20:43:00Z" w16du:dateUtc="2025-05-13T18:43:00Z">
        <w:r w:rsidR="003C1D27">
          <w:rPr>
            <w:i/>
            <w:iCs/>
            <w:lang w:val="en-US"/>
          </w:rPr>
          <w:t xml:space="preserve">ingle </w:t>
        </w:r>
      </w:ins>
      <w:r w:rsidRPr="005C552C">
        <w:rPr>
          <w:i/>
          <w:iCs/>
        </w:rPr>
        <w:t>P</w:t>
      </w:r>
      <w:ins w:id="866" w:author="Nikola Mitic" w:date="2025-05-13T20:43:00Z" w16du:dateUtc="2025-05-13T18:43:00Z">
        <w:r w:rsidR="003C1D27">
          <w:rPr>
            <w:i/>
            <w:iCs/>
            <w:lang w:val="en-US"/>
          </w:rPr>
          <w:t xml:space="preserve">age </w:t>
        </w:r>
      </w:ins>
      <w:r w:rsidRPr="005C552C">
        <w:rPr>
          <w:i/>
          <w:iCs/>
        </w:rPr>
        <w:t>A</w:t>
      </w:r>
      <w:proofErr w:type="spellStart"/>
      <w:ins w:id="867" w:author="Nikola Mitic" w:date="2025-05-13T20:43:00Z" w16du:dateUtc="2025-05-13T18:43:00Z">
        <w:r w:rsidR="003C1D27">
          <w:rPr>
            <w:i/>
            <w:iCs/>
            <w:lang w:val="en-US"/>
          </w:rPr>
          <w:t>pplications</w:t>
        </w:r>
      </w:ins>
      <w:proofErr w:type="spellEnd"/>
      <w:del w:id="868" w:author="Nikola Mitic" w:date="2025-05-13T20:43:00Z" w16du:dateUtc="2025-05-13T18:43:00Z">
        <w:r w:rsidRPr="005C552C" w:rsidDel="003C1D27">
          <w:rPr>
            <w:rStyle w:val="FootnoteReference"/>
          </w:rPr>
          <w:footnoteReference w:id="9"/>
        </w:r>
      </w:del>
      <w:ins w:id="871" w:author="Nikola Mitic" w:date="2025-05-13T20:44:00Z" w16du:dateUtc="2025-05-13T18:44:00Z">
        <w:r w:rsidR="003C1D27">
          <w:t>,</w:t>
        </w:r>
      </w:ins>
      <w:ins w:id="872" w:author="Nikola Mitic" w:date="2025-05-13T20:43:00Z" w16du:dateUtc="2025-05-13T18:43:00Z">
        <w:r w:rsidR="003C1D27">
          <w:t xml:space="preserve"> скраћено </w:t>
        </w:r>
      </w:ins>
      <w:ins w:id="873"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ins w:id="874" w:author="Nikola Mitic" w:date="2025-07-28T22:41:00Z" w16du:dateUtc="2025-07-28T20:41:00Z">
        <w:r w:rsidR="009C56AC">
          <w:t>Радн</w:t>
        </w:r>
      </w:ins>
      <w:ins w:id="875" w:author="Nikola Mitic" w:date="2025-07-28T22:42:00Z" w16du:dateUtc="2025-07-28T20:42:00Z">
        <w:r w:rsidR="009C56AC">
          <w:t xml:space="preserve">ом окружењу </w:t>
        </w:r>
      </w:ins>
      <w:r w:rsidR="00506EAE" w:rsidRPr="00506EAE">
        <w:rPr>
          <w:i/>
          <w:iCs/>
          <w:lang w:val="en-US"/>
        </w:rPr>
        <w:t>Laravel</w:t>
      </w:r>
      <w:del w:id="876" w:author="Nikola Mitic" w:date="2025-07-28T22:42:00Z" w16du:dateUtc="2025-07-28T20:42:00Z">
        <w:r w:rsidR="00506EAE" w:rsidDel="009C56AC">
          <w:delText>-у</w:delText>
        </w:r>
      </w:del>
      <w:r w:rsidR="00506EAE">
        <w:t xml:space="preserve"> се на овај начин оставља обрада података и имплементација логике апликације. Док се, на пример, </w:t>
      </w:r>
      <w:r w:rsidR="00506EAE" w:rsidRPr="00506EAE">
        <w:rPr>
          <w:i/>
          <w:iCs/>
          <w:lang w:val="en-US"/>
        </w:rPr>
        <w:t>Angular</w:t>
      </w:r>
      <w:r w:rsidR="00506EAE">
        <w:t>-у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877" w:name="_Toc202867288"/>
      <w:r>
        <w:t>Рутирање</w:t>
      </w:r>
      <w:bookmarkEnd w:id="877"/>
    </w:p>
    <w:p w14:paraId="451E68B7" w14:textId="77777777" w:rsidR="00555086" w:rsidRPr="00555086" w:rsidRDefault="00555086" w:rsidP="00555086"/>
    <w:p w14:paraId="186C963F" w14:textId="2E79C668" w:rsidR="0017350E" w:rsidRDefault="000E16AF" w:rsidP="000E16AF">
      <w:pPr>
        <w:ind w:firstLine="720"/>
      </w:pPr>
      <w:r>
        <w:t xml:space="preserve">Рутирање је веома битан део </w:t>
      </w:r>
      <w:del w:id="878" w:author="Nikola Mitic" w:date="2025-07-08T01:53:00Z" w16du:dateUtc="2025-07-07T23:53:00Z">
        <w:r w:rsidDel="000C696B">
          <w:delText xml:space="preserve">овог </w:delText>
        </w:r>
      </w:del>
      <w:r>
        <w:t>развојног окружења</w:t>
      </w:r>
      <w:ins w:id="879" w:author="Nikola Mitic" w:date="2025-07-08T01:54:00Z" w16du:dateUtc="2025-07-07T23:54:00Z">
        <w:r w:rsidR="000C696B">
          <w:t xml:space="preserve"> </w:t>
        </w:r>
        <w:r w:rsidR="000C696B">
          <w:rPr>
            <w:i/>
            <w:iCs/>
            <w:lang w:val="en-US"/>
          </w:rPr>
          <w:t>Laravel</w:t>
        </w:r>
      </w:ins>
      <w:r>
        <w:t xml:space="preserve">.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w:t>
      </w:r>
      <w:ins w:id="880" w:author="Nikola Mitic" w:date="2025-07-08T01:54:00Z" w16du:dateUtc="2025-07-07T23:54:00Z">
        <w:r w:rsidR="000C696B">
          <w:t xml:space="preserve">се деле </w:t>
        </w:r>
      </w:ins>
      <w:del w:id="881" w:author="Nikola Mitic" w:date="2025-07-08T01:54:00Z" w16du:dateUtc="2025-07-07T23:54:00Z">
        <w:r w:rsidR="0017350E" w:rsidDel="000C696B">
          <w:delText xml:space="preserve">делимо </w:delText>
        </w:r>
      </w:del>
      <w:r w:rsidR="0017350E">
        <w:t xml:space="preserve">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302EF246" w:rsidR="0017350E" w:rsidRPr="00855BB8" w:rsidRDefault="00D14215" w:rsidP="0017350E">
      <w:pPr>
        <w:ind w:firstLine="720"/>
        <w:rPr>
          <w:rPrChange w:id="882"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w:t>
      </w:r>
      <w:del w:id="883" w:author="Nikola Mitic" w:date="2025-07-08T01:56:00Z" w16du:dateUtc="2025-07-07T23:56:00Z">
        <w:r w:rsidR="0017350E" w:rsidDel="000C696B">
          <w:delText xml:space="preserve">паметно </w:delText>
        </w:r>
      </w:del>
      <w:ins w:id="884" w:author="Nikola Mitic" w:date="2025-07-08T01:56:00Z" w16du:dateUtc="2025-07-07T23:56:00Z">
        <w:r w:rsidR="000C696B">
          <w:t xml:space="preserve">добро </w:t>
        </w:r>
      </w:ins>
      <w:r w:rsidR="0017350E">
        <w:t xml:space="preserve">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w:t>
      </w:r>
      <w:del w:id="885" w:author="Nikola Mitic" w:date="2025-07-28T22:43:00Z" w16du:dateUtc="2025-07-28T20:43:00Z">
        <w:r w:rsidR="0017350E" w:rsidDel="00876895">
          <w:delText xml:space="preserve">само </w:delText>
        </w:r>
      </w:del>
      <w:r w:rsidR="0017350E">
        <w:t>прослеђивањем идентификационог броја ентитета тог модела,</w:t>
      </w:r>
      <w:ins w:id="886" w:author="Nikola Mitic" w:date="2025-07-08T01:56:00Z" w16du:dateUtc="2025-07-07T23:56:00Z">
        <w:r w:rsidR="004D2429">
          <w:t xml:space="preserve"> радно ок</w:t>
        </w:r>
      </w:ins>
      <w:ins w:id="887" w:author="Nikola Mitic" w:date="2025-07-08T01:57:00Z" w16du:dateUtc="2025-07-07T23:57:00Z">
        <w:r w:rsidR="004D2429">
          <w:t>ружење</w:t>
        </w:r>
      </w:ins>
      <w:r w:rsidR="0017350E">
        <w:t xml:space="preserve"> </w:t>
      </w:r>
      <w:r w:rsidR="0017350E" w:rsidRPr="00CC64E9">
        <w:rPr>
          <w:i/>
          <w:iCs/>
          <w:lang w:val="en-US"/>
        </w:rPr>
        <w:t>Laravel</w:t>
      </w:r>
      <w:r w:rsidR="0017350E">
        <w:t xml:space="preserve"> ће сам</w:t>
      </w:r>
      <w:ins w:id="888" w:author="Nikola Mitic" w:date="2025-07-08T01:57:00Z" w16du:dateUtc="2025-07-07T23:57:00Z">
        <w:r w:rsidR="004D2429">
          <w:t>о</w:t>
        </w:r>
      </w:ins>
      <w:r w:rsidR="0017350E">
        <w:t xml:space="preserve">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889" w:author="Nikola Mitic" w:date="2025-05-13T21:07:00Z" w16du:dateUtc="2025-05-13T19:07:00Z">
        <w:r w:rsidR="00855BB8">
          <w:t xml:space="preserve"> На слици 3 приказан је пример употребе </w:t>
        </w:r>
        <w:r w:rsidR="00855BB8" w:rsidRPr="00855BB8">
          <w:rPr>
            <w:i/>
            <w:iCs/>
            <w:lang w:val="en-US"/>
            <w:rPrChange w:id="890"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891"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892"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893"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894"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895" w:author="Nikola Mitic" w:date="2025-05-16T20:58:00Z" w16du:dateUtc="2025-05-16T18:58:00Z"/>
          <w:lang w:val="en-US"/>
        </w:rPr>
      </w:pPr>
      <w:ins w:id="896"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897" w:author="Nikola Mitic" w:date="2025-05-16T20:58:00Z" w16du:dateUtc="2025-05-16T18:58:00Z">
            <w:rPr>
              <w:lang w:val="en-US"/>
            </w:rPr>
          </w:rPrChange>
        </w:rPr>
        <w:pPrChange w:id="898"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899" w:name="_Toc202867289"/>
      <w:r>
        <w:t>Валидација</w:t>
      </w:r>
      <w:bookmarkEnd w:id="899"/>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5EC17847" w:rsidR="00126667" w:rsidRDefault="00EA09A1" w:rsidP="00126667">
      <w:pPr>
        <w:ind w:firstLine="720"/>
        <w:rPr>
          <w:lang w:val="en-US"/>
        </w:rPr>
      </w:pPr>
      <w:del w:id="900" w:author="Nikola Mitic" w:date="2025-07-08T01:59:00Z" w16du:dateUtc="2025-07-07T23:59:00Z">
        <w:r w:rsidRPr="0051036E" w:rsidDel="004D2429">
          <w:rPr>
            <w:i/>
            <w:iCs/>
            <w:lang w:val="en-US"/>
          </w:rPr>
          <w:delText>Laravel</w:delText>
        </w:r>
        <w:r w:rsidDel="004D2429">
          <w:delText xml:space="preserve">-ова </w:delText>
        </w:r>
      </w:del>
      <w:r w:rsidRPr="0051036E">
        <w:rPr>
          <w:i/>
          <w:iCs/>
          <w:lang w:val="en-US"/>
        </w:rPr>
        <w:t>Validator</w:t>
      </w:r>
      <w:r>
        <w:t xml:space="preserve"> класа </w:t>
      </w:r>
      <w:ins w:id="901" w:author="Nikola Mitic" w:date="2025-07-08T01:58:00Z" w16du:dateUtc="2025-07-07T23:58:00Z">
        <w:r w:rsidR="004D2429">
          <w:t xml:space="preserve">радног окружења </w:t>
        </w:r>
        <w:r w:rsidR="004D2429" w:rsidRPr="004D2429">
          <w:rPr>
            <w:i/>
            <w:iCs/>
            <w:lang w:val="en-US"/>
            <w:rPrChange w:id="902" w:author="Nikola Mitic" w:date="2025-07-08T01:59:00Z" w16du:dateUtc="2025-07-07T23:59:00Z">
              <w:rPr>
                <w:lang w:val="en-US"/>
              </w:rPr>
            </w:rPrChange>
          </w:rPr>
          <w:t>Laravel</w:t>
        </w:r>
        <w:r w:rsidR="004D2429">
          <w:rPr>
            <w:lang w:val="en-US"/>
          </w:rPr>
          <w:t xml:space="preserve"> </w:t>
        </w:r>
      </w:ins>
      <w:r>
        <w:t xml:space="preserve">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903"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525BA51D">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904"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905"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906"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907"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908" w:author="Nikola Mitic" w:date="2025-05-17T15:45:00Z" w16du:dateUtc="2025-05-17T13:45:00Z">
            <w:rPr>
              <w:lang w:val="en-US"/>
            </w:rPr>
          </w:rPrChange>
        </w:rPr>
      </w:pPr>
      <w:ins w:id="909" w:author="Nikola Mitic" w:date="2025-05-13T21:07:00Z" w16du:dateUtc="2025-05-13T19:07:00Z">
        <w:r>
          <w:t>Слика 4 –</w:t>
        </w:r>
      </w:ins>
      <w:ins w:id="910"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911" w:author="Nikola Mitic" w:date="2025-05-17T15:48:00Z" w16du:dateUtc="2025-05-17T13:48:00Z">
            <w:rPr>
              <w:lang w:val="en-US"/>
            </w:rPr>
          </w:rPrChange>
        </w:rPr>
        <w:pPrChange w:id="912" w:author="Nikola Mitic" w:date="2025-05-17T15:48:00Z" w16du:dateUtc="2025-05-17T13:48:00Z">
          <w:pPr>
            <w:ind w:firstLine="720"/>
          </w:pPr>
        </w:pPrChange>
      </w:pPr>
    </w:p>
    <w:p w14:paraId="2BD23E68" w14:textId="4807AD1B"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w:t>
      </w:r>
      <w:ins w:id="913" w:author="Nikola Mitic" w:date="2025-07-28T22:43:00Z" w16du:dateUtc="2025-07-28T20:43:00Z">
        <w:r w:rsidR="00E30069">
          <w:t>а</w:t>
        </w:r>
      </w:ins>
      <w:del w:id="914" w:author="Nikola Mitic" w:date="2025-07-28T22:43:00Z" w16du:dateUtc="2025-07-28T20:43:00Z">
        <w:r w:rsidR="009D4366" w:rsidDel="00E30069">
          <w:delText>о</w:delText>
        </w:r>
      </w:del>
      <w:r w:rsidR="009D4366">
        <w:t>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1B1C4470"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w:t>
      </w:r>
      <w:ins w:id="915" w:author="Nikola Mitic" w:date="2025-07-08T02:01:00Z" w16du:dateUtc="2025-07-08T00:01:00Z">
        <w:r w:rsidR="00AB4F8D">
          <w:t xml:space="preserve"> радно окружење</w:t>
        </w:r>
      </w:ins>
      <w:r>
        <w:t xml:space="preserve">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916"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917" w:name="_Toc202867290"/>
      <w:r w:rsidRPr="00F65638">
        <w:rPr>
          <w:i/>
          <w:iCs/>
          <w:lang w:val="en-US"/>
          <w:rPrChange w:id="918" w:author="Nikola Mitic" w:date="2025-07-08T11:38:00Z" w16du:dateUtc="2025-07-08T09:38:00Z">
            <w:rPr>
              <w:lang w:val="en-US"/>
            </w:rPr>
          </w:rPrChange>
        </w:rPr>
        <w:t>MVC</w:t>
      </w:r>
      <w:r>
        <w:rPr>
          <w:lang w:val="en-US"/>
        </w:rPr>
        <w:t xml:space="preserve"> </w:t>
      </w:r>
      <w:r>
        <w:t>архитектура</w:t>
      </w:r>
      <w:bookmarkEnd w:id="917"/>
    </w:p>
    <w:p w14:paraId="16AEA57D" w14:textId="77777777" w:rsidR="004B7B74" w:rsidRPr="0017350E" w:rsidRDefault="004B7B74" w:rsidP="0017350E">
      <w:pPr>
        <w:ind w:firstLine="720"/>
      </w:pPr>
    </w:p>
    <w:p w14:paraId="413AEF5A" w14:textId="4C4F5080" w:rsidR="008623A3" w:rsidRPr="005C552C" w:rsidRDefault="00FB0C51" w:rsidP="008623A3">
      <w:pPr>
        <w:ind w:firstLine="720"/>
      </w:pPr>
      <w:del w:id="919" w:author="Nikola Mitic" w:date="2025-07-08T10:58:00Z" w16du:dateUtc="2025-07-08T08:58:00Z">
        <w:r w:rsidDel="009849AC">
          <w:delText>Ново креиран</w:delText>
        </w:r>
      </w:del>
      <w:del w:id="920" w:author="Nikola Mitic" w:date="2025-07-08T02:04:00Z" w16du:dateUtc="2025-07-08T00:04:00Z">
        <w:r w:rsidDel="00E63B4E">
          <w:delText>а</w:delText>
        </w:r>
      </w:del>
      <w:del w:id="921" w:author="Nikola Mitic" w:date="2025-07-08T10:58:00Z" w16du:dateUtc="2025-07-08T08:58:00Z">
        <w:r w:rsidDel="009849AC">
          <w:delText xml:space="preserve"> </w:delText>
        </w:r>
      </w:del>
      <w:del w:id="922" w:author="Nikola Mitic" w:date="2025-07-08T02:04:00Z" w16du:dateUtc="2025-07-08T00:04:00Z">
        <w:r w:rsidDel="00E63B4E">
          <w:rPr>
            <w:lang w:val="en-US"/>
          </w:rPr>
          <w:delText xml:space="preserve">Laravel </w:delText>
        </w:r>
      </w:del>
      <w:del w:id="923" w:author="Nikola Mitic" w:date="2025-07-08T10:58:00Z" w16du:dateUtc="2025-07-08T08:58:00Z">
        <w:r w:rsidDel="009849AC">
          <w:delText>а</w:delText>
        </w:r>
      </w:del>
      <w:ins w:id="924" w:author="Nikola Mitic" w:date="2025-07-08T10:58:00Z" w16du:dateUtc="2025-07-08T08:58:00Z">
        <w:r w:rsidR="009849AC">
          <w:t>А</w:t>
        </w:r>
      </w:ins>
      <w:r>
        <w:t>пликациј</w:t>
      </w:r>
      <w:ins w:id="925" w:author="Nikola Mitic" w:date="2025-07-08T02:04:00Z" w16du:dateUtc="2025-07-08T00:04:00Z">
        <w:r w:rsidR="00E63B4E">
          <w:t xml:space="preserve">е радног </w:t>
        </w:r>
        <w:r w:rsidR="00E63B4E" w:rsidRPr="00E63B4E">
          <w:t>окружења</w:t>
        </w:r>
        <w:r w:rsidR="00E63B4E">
          <w:t xml:space="preserve"> </w:t>
        </w:r>
        <w:r w:rsidR="00E63B4E">
          <w:rPr>
            <w:i/>
            <w:iCs/>
            <w:lang w:val="en-US"/>
          </w:rPr>
          <w:t>Laravel</w:t>
        </w:r>
      </w:ins>
      <w:del w:id="926" w:author="Nikola Mitic" w:date="2025-07-08T02:04:00Z" w16du:dateUtc="2025-07-08T00:04:00Z">
        <w:r w:rsidDel="00E63B4E">
          <w:delText>а</w:delText>
        </w:r>
      </w:del>
      <w:r>
        <w:t xml:space="preserve"> има</w:t>
      </w:r>
      <w:ins w:id="927" w:author="Nikola Mitic" w:date="2025-07-08T02:04:00Z" w16du:dateUtc="2025-07-08T00:04:00Z">
        <w:r w:rsidR="00E63B4E">
          <w:t>ју</w:t>
        </w:r>
      </w:ins>
      <w:r>
        <w:t xml:space="preserve"> </w:t>
      </w:r>
      <w:ins w:id="928" w:author="Nikola Mitic" w:date="2025-07-08T10:58:00Z" w16du:dateUtc="2025-07-08T08:58:00Z">
        <w:r w:rsidR="009849AC">
          <w:t>по аутоматизму ист</w:t>
        </w:r>
      </w:ins>
      <w:ins w:id="929" w:author="Nikola Mitic" w:date="2025-07-08T10:59:00Z" w16du:dateUtc="2025-07-08T08:59:00Z">
        <w:r w:rsidR="009849AC">
          <w:t xml:space="preserve">у, </w:t>
        </w:r>
      </w:ins>
      <w:del w:id="930" w:author="Nikola Mitic" w:date="2025-07-08T10:59:00Z" w16du:dateUtc="2025-07-08T08:59:00Z">
        <w:r w:rsidDel="009849AC">
          <w:delText xml:space="preserve">своју </w:delText>
        </w:r>
      </w:del>
      <w:r>
        <w:t xml:space="preserve">специфично дефинисану структуру директоријума. У овој структури јасно се издвајају директоријуми </w:t>
      </w:r>
      <w:r>
        <w:rPr>
          <w:lang w:val="en-US"/>
        </w:rPr>
        <w:t>models, views</w:t>
      </w:r>
      <w:r>
        <w:t xml:space="preserve"> и </w:t>
      </w:r>
      <w:r>
        <w:rPr>
          <w:lang w:val="en-US"/>
        </w:rPr>
        <w:t>controllers</w:t>
      </w:r>
      <w:r>
        <w:t xml:space="preserve">. </w:t>
      </w:r>
      <w:del w:id="931" w:author="Nikola Mitic" w:date="2025-07-08T10:59:00Z" w16du:dateUtc="2025-07-08T08:59:00Z">
        <w:r w:rsidDel="009849AC">
          <w:delText>Одмах п</w:delText>
        </w:r>
      </w:del>
      <w:ins w:id="932" w:author="Nikola Mitic" w:date="2025-07-08T10:59:00Z" w16du:dateUtc="2025-07-08T08:59:00Z">
        <w:r w:rsidR="009849AC">
          <w:t>П</w:t>
        </w:r>
      </w:ins>
      <w:r>
        <w:t>о</w:t>
      </w:r>
      <w:ins w:id="933" w:author="Nikola Mitic" w:date="2025-07-08T10:59:00Z" w16du:dateUtc="2025-07-08T08:59:00Z">
        <w:r w:rsidR="009849AC">
          <w:t xml:space="preserve"> самој</w:t>
        </w:r>
      </w:ins>
      <w:r>
        <w:t xml:space="preserve"> архитектури директоријума види се да се у</w:t>
      </w:r>
      <w:ins w:id="934" w:author="Nikola Mitic" w:date="2025-07-08T10:59:00Z" w16du:dateUtc="2025-07-08T08:59:00Z">
        <w:r w:rsidR="009849AC">
          <w:t xml:space="preserve"> радном окружењу </w:t>
        </w:r>
      </w:ins>
      <w:del w:id="935" w:author="Nikola Mitic" w:date="2025-07-08T10:59:00Z" w16du:dateUtc="2025-07-08T08:59:00Z">
        <w:r w:rsidDel="009849AC">
          <w:delText xml:space="preserve"> </w:delText>
        </w:r>
      </w:del>
      <w:r>
        <w:rPr>
          <w:lang w:val="en-US"/>
        </w:rPr>
        <w:t>Laravel</w:t>
      </w:r>
      <w:del w:id="936" w:author="Nikola Mitic" w:date="2025-07-08T10:59:00Z" w16du:dateUtc="2025-07-08T08:59:00Z">
        <w:r w:rsidDel="009849AC">
          <w:delText>-у</w:delText>
        </w:r>
      </w:del>
      <w:r>
        <w:rPr>
          <w:lang w:val="en-US"/>
        </w:rPr>
        <w:t xml:space="preserve"> </w:t>
      </w:r>
      <w:r>
        <w:t>к</w:t>
      </w:r>
      <w:r w:rsidR="008623A3" w:rsidRPr="005C552C">
        <w:t xml:space="preserve">ористи </w:t>
      </w:r>
      <w:ins w:id="937" w:author="Nikola Mitic" w:date="2025-07-08T10:59:00Z" w16du:dateUtc="2025-07-08T08:59:00Z">
        <w:r w:rsidR="009849AC" w:rsidRPr="009849AC">
          <w:rPr>
            <w:i/>
            <w:iCs/>
            <w:lang w:val="en-US"/>
            <w:rPrChange w:id="938" w:author="Nikola Mitic" w:date="2025-07-08T11:00:00Z" w16du:dateUtc="2025-07-08T09:00:00Z">
              <w:rPr>
                <w:lang w:val="en-US"/>
              </w:rPr>
            </w:rPrChange>
          </w:rPr>
          <w:t>model view controller</w:t>
        </w:r>
        <w:r w:rsidR="009849AC">
          <w:rPr>
            <w:lang w:val="en-US"/>
          </w:rPr>
          <w:t xml:space="preserve"> </w:t>
        </w:r>
        <w:r w:rsidR="009849AC" w:rsidRPr="009849AC">
          <w:rPr>
            <w:i/>
            <w:iCs/>
            <w:lang w:val="en-US"/>
            <w:rPrChange w:id="939" w:author="Nikola Mitic" w:date="2025-07-08T11:00:00Z" w16du:dateUtc="2025-07-08T09:00:00Z">
              <w:rPr>
                <w:lang w:val="en-US"/>
              </w:rPr>
            </w:rPrChange>
          </w:rPr>
          <w:t>(</w:t>
        </w:r>
      </w:ins>
      <w:r w:rsidR="008623A3" w:rsidRPr="009849AC">
        <w:rPr>
          <w:i/>
          <w:iCs/>
        </w:rPr>
        <w:t>MVC</w:t>
      </w:r>
      <w:ins w:id="940" w:author="Nikola Mitic" w:date="2025-07-08T11:00:00Z" w16du:dateUtc="2025-07-08T09:00:00Z">
        <w:r w:rsidR="009849AC" w:rsidRPr="009849AC">
          <w:rPr>
            <w:i/>
            <w:iCs/>
            <w:lang w:val="en-US"/>
          </w:rPr>
          <w:t>)</w:t>
        </w:r>
      </w:ins>
      <w:r w:rsidR="008623A3" w:rsidRPr="005C552C">
        <w:t xml:space="preserve"> архитектуру</w:t>
      </w:r>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w:t>
      </w:r>
      <w:ins w:id="941" w:author="Nikola Mitic" w:date="2025-07-08T11:00:00Z" w16du:dateUtc="2025-07-08T09:00:00Z">
        <w:r w:rsidR="009849AC">
          <w:t>,</w:t>
        </w:r>
      </w:ins>
      <w:r>
        <w:t xml:space="preserve">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942" w:author="Nikola Mitic" w:date="2025-05-13T21:12:00Z" w16du:dateUtc="2025-05-13T19:12:00Z">
        <w:r w:rsidR="00855BB8">
          <w:t xml:space="preserve"> Илустрацију примене модела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5B6A39E6"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2B7C24BE" w:rsidR="008623A3" w:rsidRPr="005C552C" w:rsidRDefault="008623A3" w:rsidP="008623A3">
      <w:pPr>
        <w:pStyle w:val="ListParagraph"/>
        <w:numPr>
          <w:ilvl w:val="0"/>
          <w:numId w:val="18"/>
        </w:numPr>
      </w:pPr>
      <w:r w:rsidRPr="005C552C">
        <w:lastRenderedPageBreak/>
        <w:t xml:space="preserve">Даље, </w:t>
      </w:r>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405C16A5"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943" w:author="Nikola Mitic" w:date="2025-05-17T15:46:00Z" w16du:dateUtc="2025-05-17T13:46:00Z"/>
        </w:rPr>
      </w:pPr>
      <w:r w:rsidRPr="005C552C">
        <w:t xml:space="preserve">Слика </w:t>
      </w:r>
      <w:ins w:id="944" w:author="Nikola Mitic" w:date="2025-05-13T21:09:00Z" w16du:dateUtc="2025-05-13T19:09:00Z">
        <w:r w:rsidR="00855BB8">
          <w:t>5</w:t>
        </w:r>
      </w:ins>
      <w:del w:id="945"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946" w:author="Nikola Mitic" w:date="2025-05-16T20:59:00Z" w16du:dateUtc="2025-05-16T18:59:00Z">
            <w:rPr>
              <w:lang w:val="en-US"/>
            </w:rPr>
          </w:rPrChange>
        </w:rPr>
        <w:pPrChange w:id="947" w:author="Nikola Mitic" w:date="2025-05-17T15:47:00Z" w16du:dateUtc="2025-05-17T13:47:00Z">
          <w:pPr>
            <w:pStyle w:val="Heading4"/>
            <w:jc w:val="center"/>
          </w:pPr>
        </w:pPrChange>
      </w:pPr>
      <w:del w:id="948" w:author="Nikola Mitic" w:date="2025-05-17T15:47:00Z" w16du:dateUtc="2025-05-17T13:47:00Z">
        <w:r w:rsidDel="001B0196">
          <w:rPr>
            <w:lang w:val="en-US"/>
          </w:rPr>
          <w:br w:type="page"/>
        </w:r>
      </w:del>
    </w:p>
    <w:p w14:paraId="09D7556B" w14:textId="1EA7DAC0" w:rsidR="008623A3" w:rsidRPr="00F65638" w:rsidRDefault="00982D51" w:rsidP="00676D51">
      <w:pPr>
        <w:pStyle w:val="Heading2"/>
        <w:numPr>
          <w:ilvl w:val="1"/>
          <w:numId w:val="2"/>
        </w:numPr>
        <w:ind w:left="0" w:firstLine="0"/>
        <w:rPr>
          <w:i/>
          <w:iCs/>
          <w:lang w:val="en-US"/>
          <w:rPrChange w:id="949" w:author="Nikola Mitic" w:date="2025-07-08T11:38:00Z" w16du:dateUtc="2025-07-08T09:38:00Z">
            <w:rPr>
              <w:lang w:val="en-US"/>
            </w:rPr>
          </w:rPrChange>
        </w:rPr>
      </w:pPr>
      <w:bookmarkStart w:id="950" w:name="_Toc202867291"/>
      <w:r w:rsidRPr="00F65638">
        <w:rPr>
          <w:i/>
          <w:iCs/>
          <w:lang w:val="en-US"/>
          <w:rPrChange w:id="951" w:author="Nikola Mitic" w:date="2025-07-08T11:38:00Z" w16du:dateUtc="2025-07-08T09:38:00Z">
            <w:rPr>
              <w:lang w:val="en-US"/>
            </w:rPr>
          </w:rPrChange>
        </w:rPr>
        <w:t>Redis</w:t>
      </w:r>
      <w:bookmarkEnd w:id="950"/>
    </w:p>
    <w:p w14:paraId="5FC0E8AA" w14:textId="77777777" w:rsidR="00982D51" w:rsidRDefault="00982D51" w:rsidP="00982D51"/>
    <w:p w14:paraId="4882EE91" w14:textId="4C37D8B2" w:rsidR="00A24B98" w:rsidRPr="00A24B98" w:rsidRDefault="0065378B" w:rsidP="00A24B98">
      <w:pPr>
        <w:ind w:firstLine="720"/>
      </w:pPr>
      <w:r>
        <w:t xml:space="preserve">Осим рада са </w:t>
      </w:r>
      <w:r w:rsidR="00136A35">
        <w:t xml:space="preserve">структуираним </w:t>
      </w:r>
      <w:r>
        <w:t>релационим базама података</w:t>
      </w:r>
      <w:ins w:id="952" w:author="Nikola Mitic" w:date="2025-07-08T11:01:00Z" w16du:dateUtc="2025-07-08T09:01:00Z">
        <w:r w:rsidR="009849AC">
          <w:t xml:space="preserve"> радно окружење</w:t>
        </w:r>
      </w:ins>
      <w:r>
        <w:t xml:space="preserve">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070FE652"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del w:id="953"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специјално </w:t>
      </w:r>
      <w:r w:rsidR="005A4A4F">
        <w:lastRenderedPageBreak/>
        <w:t xml:space="preserve">генерисаним функцијама које могу да раде са тим типом података. </w:t>
      </w:r>
      <w:ins w:id="956"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957"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958"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959"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960"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961"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962"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963"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4F734F95"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фасадом</w:t>
      </w:r>
      <w:ins w:id="964" w:author="Nikola Mitic" w:date="2025-07-28T22:46:00Z" w16du:dateUtc="2025-07-28T20:46:00Z">
        <w:r w:rsidR="00516AED">
          <w:t xml:space="preserve"> радног окружења</w:t>
        </w:r>
      </w:ins>
      <w:r w:rsidR="004428B0">
        <w:t xml:space="preserve"> </w:t>
      </w:r>
      <w:r w:rsidR="004428B0" w:rsidRPr="004428B0">
        <w:rPr>
          <w:i/>
          <w:iCs/>
          <w:lang w:val="en-US"/>
        </w:rPr>
        <w:t>Laravel</w:t>
      </w:r>
      <w:del w:id="965" w:author="Nikola Mitic" w:date="2025-07-28T22:46:00Z" w16du:dateUtc="2025-07-28T20:46:00Z">
        <w:r w:rsidR="004428B0" w:rsidDel="00516AED">
          <w:delText>-а</w:delText>
        </w:r>
      </w:del>
      <w:r w:rsidR="004428B0">
        <w:t xml:space="preserve"> подешавањем </w:t>
      </w:r>
      <w:r w:rsidR="004428B0" w:rsidRPr="004428B0">
        <w:rPr>
          <w:i/>
          <w:iCs/>
          <w:lang w:val="en-US"/>
        </w:rPr>
        <w:t>CACHE_DRIVER</w:t>
      </w:r>
      <w:r w:rsidR="004428B0">
        <w:rPr>
          <w:lang w:val="en-US"/>
        </w:rPr>
        <w:t xml:space="preserve"> </w:t>
      </w:r>
      <w:r w:rsidR="004428B0">
        <w:t>атрибута конфигурационог документа на</w:t>
      </w:r>
      <w:ins w:id="966" w:author="Nikola Mitic" w:date="2025-07-28T22:49:00Z" w16du:dateUtc="2025-07-28T20:49:00Z">
        <w:r w:rsidR="00516AED">
          <w:t xml:space="preserve"> вредност</w:t>
        </w:r>
      </w:ins>
      <w:r w:rsidR="004428B0">
        <w:t xml:space="preserve"> </w:t>
      </w:r>
      <w:proofErr w:type="spellStart"/>
      <w:r w:rsidR="004428B0" w:rsidRPr="004428B0">
        <w:rPr>
          <w:i/>
          <w:iCs/>
          <w:lang w:val="en-US"/>
        </w:rPr>
        <w:t>redis</w:t>
      </w:r>
      <w:proofErr w:type="spellEnd"/>
      <w:r w:rsidR="004428B0">
        <w:rPr>
          <w:lang w:val="en-US"/>
        </w:rPr>
        <w:t>,</w:t>
      </w:r>
    </w:p>
    <w:p w14:paraId="08A027EF" w14:textId="76270058" w:rsidR="004428B0" w:rsidRDefault="005A4A4F" w:rsidP="00E837CB">
      <w:pPr>
        <w:pStyle w:val="ListParagraph"/>
        <w:numPr>
          <w:ilvl w:val="0"/>
          <w:numId w:val="36"/>
        </w:numPr>
      </w:pPr>
      <w:r>
        <w:t xml:space="preserve">чување распореда </w:t>
      </w:r>
      <w:r w:rsidRPr="004428B0">
        <w:rPr>
          <w:i/>
          <w:iCs/>
          <w:lang w:val="en-US"/>
        </w:rPr>
        <w:t>Job</w:t>
      </w:r>
      <w:r>
        <w:t xml:space="preserve">-ова за извршење у случају синхроног или </w:t>
      </w:r>
      <w:del w:id="967" w:author="Nikola Mitic" w:date="2025-07-28T22:45:00Z" w16du:dateUtc="2025-07-28T20:45:00Z">
        <w:r w:rsidDel="00516AED">
          <w:delText xml:space="preserve">одгођеног </w:delText>
        </w:r>
      </w:del>
      <w:ins w:id="968" w:author="Nikola Mitic" w:date="2025-07-28T22:45:00Z" w16du:dateUtc="2025-07-28T20:45:00Z">
        <w:r w:rsidR="00516AED">
          <w:t>одложеног</w:t>
        </w:r>
        <w:r w:rsidR="00516AED">
          <w:t xml:space="preserve"> </w:t>
        </w:r>
      </w:ins>
      <w:r>
        <w:t>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w:t>
      </w:r>
      <w:ins w:id="969" w:author="Nikola Mitic" w:date="2025-07-28T22:49:00Z" w16du:dateUtc="2025-07-28T20:49:00Z">
        <w:r w:rsidR="00516AED">
          <w:t xml:space="preserve"> вредност</w:t>
        </w:r>
      </w:ins>
      <w:r w:rsidR="004428B0">
        <w:t xml:space="preserve"> </w:t>
      </w:r>
      <w:proofErr w:type="spellStart"/>
      <w:r w:rsidR="004428B0" w:rsidRPr="004428B0">
        <w:rPr>
          <w:i/>
          <w:iCs/>
          <w:lang w:val="en-US"/>
        </w:rPr>
        <w:t>redis</w:t>
      </w:r>
      <w:proofErr w:type="spellEnd"/>
      <w:r w:rsidR="004428B0">
        <w:rPr>
          <w:lang w:val="en-US"/>
        </w:rPr>
        <w:t>,</w:t>
      </w:r>
      <w:r>
        <w:t xml:space="preserve"> </w:t>
      </w:r>
    </w:p>
    <w:p w14:paraId="139CBEA0" w14:textId="188743C6" w:rsidR="0065378B" w:rsidRPr="005A4A4F" w:rsidRDefault="005A4A4F" w:rsidP="00E837CB">
      <w:pPr>
        <w:pStyle w:val="ListParagraph"/>
        <w:numPr>
          <w:ilvl w:val="0"/>
          <w:numId w:val="36"/>
        </w:numPr>
      </w:pPr>
      <w:del w:id="970" w:author="Nikola Mitic" w:date="2025-07-28T22:50:00Z" w16du:dateUtc="2025-07-28T20:50:00Z">
        <w:r w:rsidDel="00CC458C">
          <w:delText xml:space="preserve">и генерално за </w:delText>
        </w:r>
      </w:del>
      <w:r>
        <w:t>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F65638" w:rsidRDefault="00982D51" w:rsidP="00982D51">
      <w:pPr>
        <w:pStyle w:val="Heading2"/>
        <w:numPr>
          <w:ilvl w:val="1"/>
          <w:numId w:val="2"/>
        </w:numPr>
        <w:ind w:left="0" w:firstLine="0"/>
        <w:rPr>
          <w:i/>
          <w:iCs/>
          <w:lang w:val="en-US"/>
          <w:rPrChange w:id="971" w:author="Nikola Mitic" w:date="2025-07-08T11:38:00Z" w16du:dateUtc="2025-07-08T09:38:00Z">
            <w:rPr>
              <w:lang w:val="en-US"/>
            </w:rPr>
          </w:rPrChange>
        </w:rPr>
      </w:pPr>
      <w:bookmarkStart w:id="972" w:name="_Toc202867292"/>
      <w:r w:rsidRPr="00F65638">
        <w:rPr>
          <w:i/>
          <w:iCs/>
          <w:lang w:val="en-US"/>
          <w:rPrChange w:id="973" w:author="Nikola Mitic" w:date="2025-07-08T11:38:00Z" w16du:dateUtc="2025-07-08T09:38:00Z">
            <w:rPr>
              <w:lang w:val="en-US"/>
            </w:rPr>
          </w:rPrChange>
        </w:rPr>
        <w:t>Homestead</w:t>
      </w:r>
      <w:bookmarkEnd w:id="972"/>
    </w:p>
    <w:p w14:paraId="24F4ADD5" w14:textId="77777777" w:rsidR="008623A3" w:rsidRPr="005C552C" w:rsidRDefault="008623A3" w:rsidP="008623A3"/>
    <w:p w14:paraId="59BD948D" w14:textId="676B9371" w:rsidR="008623A3" w:rsidRDefault="009849AC" w:rsidP="008623A3">
      <w:pPr>
        <w:ind w:firstLine="720"/>
      </w:pPr>
      <w:ins w:id="974" w:author="Nikola Mitic" w:date="2025-07-08T11:02:00Z" w16du:dateUtc="2025-07-08T09:02:00Z">
        <w:r>
          <w:rPr>
            <w:i/>
            <w:iCs/>
            <w:lang w:val="en-US"/>
          </w:rPr>
          <w:t>Homestead</w:t>
        </w:r>
        <w:r>
          <w:rPr>
            <w:i/>
            <w:iCs/>
          </w:rPr>
          <w:t xml:space="preserve"> </w:t>
        </w:r>
        <w:r>
          <w:t>је развијен к</w:t>
        </w:r>
      </w:ins>
      <w:del w:id="975" w:author="Nikola Mitic" w:date="2025-07-08T11:02:00Z" w16du:dateUtc="2025-07-08T09:02:00Z">
        <w:r w:rsidR="008623A3" w:rsidRPr="005C552C" w:rsidDel="009849AC">
          <w:delText>К</w:delText>
        </w:r>
      </w:del>
      <w:r w:rsidR="008623A3" w:rsidRPr="005C552C">
        <w:t>ако би се избегло локално подешавање система програмера за развој у</w:t>
      </w:r>
      <w:ins w:id="976" w:author="Nikola Mitic" w:date="2025-07-08T11:02:00Z" w16du:dateUtc="2025-07-08T09:02:00Z">
        <w:r>
          <w:t xml:space="preserve"> развојном окружењу</w:t>
        </w:r>
      </w:ins>
      <w:r w:rsidR="008623A3" w:rsidRPr="005C552C">
        <w:t xml:space="preserve"> </w:t>
      </w:r>
      <w:r w:rsidR="008623A3" w:rsidRPr="005C552C">
        <w:rPr>
          <w:i/>
          <w:iCs/>
        </w:rPr>
        <w:t>Laravel</w:t>
      </w:r>
      <w:del w:id="977" w:author="Nikola Mitic" w:date="2025-07-08T11:03:00Z" w16du:dateUtc="2025-07-08T09:03:00Z">
        <w:r w:rsidR="008623A3" w:rsidRPr="005C552C" w:rsidDel="009849AC">
          <w:delText xml:space="preserve">-у развијен је </w:delText>
        </w:r>
        <w:r w:rsidR="008623A3" w:rsidRPr="005C552C" w:rsidDel="009849AC">
          <w:rPr>
            <w:i/>
            <w:iCs/>
          </w:rPr>
          <w:delText>Homestead</w:delText>
        </w:r>
      </w:del>
      <w:r w:rsidR="008623A3" w:rsidRPr="005C552C">
        <w:t xml:space="preserve">. Он представља употребу виртуелне машине на којој се налази окружење потпуно опремљено свим сервисима за развој </w:t>
      </w:r>
      <w:r w:rsidR="008623A3" w:rsidRPr="005C552C">
        <w:rPr>
          <w:i/>
          <w:iCs/>
        </w:rPr>
        <w:t>Laravel</w:t>
      </w:r>
      <w:r w:rsidR="008623A3" w:rsidRPr="005C552C">
        <w:t xml:space="preserve"> апликације, односно пружа кориснику на употребу </w:t>
      </w:r>
      <w:r w:rsidR="008623A3" w:rsidRPr="00270276">
        <w:rPr>
          <w:i/>
          <w:iCs/>
        </w:rPr>
        <w:t>PHP</w:t>
      </w:r>
      <w:ins w:id="978" w:author="Nikola Mitic" w:date="2025-07-28T22:50:00Z" w16du:dateUtc="2025-07-28T20:50:00Z">
        <w:r w:rsidR="00703186">
          <w:rPr>
            <w:i/>
            <w:iCs/>
          </w:rPr>
          <w:t xml:space="preserve"> </w:t>
        </w:r>
        <w:r w:rsidR="00703186">
          <w:t>програмски језик</w:t>
        </w:r>
      </w:ins>
      <w:r w:rsidR="008623A3" w:rsidRPr="00270276">
        <w:rPr>
          <w:i/>
          <w:iCs/>
        </w:rPr>
        <w:t>, MySQL</w:t>
      </w:r>
      <w:ins w:id="979" w:author="Nikola Mitic" w:date="2025-07-28T22:51:00Z" w16du:dateUtc="2025-07-28T20:51:00Z">
        <w:r w:rsidR="00703186">
          <w:rPr>
            <w:i/>
            <w:iCs/>
          </w:rPr>
          <w:t xml:space="preserve"> </w:t>
        </w:r>
        <w:r w:rsidR="00703186">
          <w:t>релациону базу података</w:t>
        </w:r>
      </w:ins>
      <w:r w:rsidR="008623A3" w:rsidRPr="00270276">
        <w:rPr>
          <w:i/>
          <w:iCs/>
        </w:rPr>
        <w:t>, Redis</w:t>
      </w:r>
      <w:ins w:id="980" w:author="Nikola Mitic" w:date="2025-07-28T22:51:00Z" w16du:dateUtc="2025-07-28T20:51:00Z">
        <w:r w:rsidR="00703186">
          <w:rPr>
            <w:i/>
            <w:iCs/>
          </w:rPr>
          <w:t xml:space="preserve"> </w:t>
        </w:r>
        <w:r w:rsidR="00703186">
          <w:t>нерелациону базу података</w:t>
        </w:r>
      </w:ins>
      <w:r w:rsidR="008623A3" w:rsidRPr="00270276">
        <w:rPr>
          <w:i/>
          <w:iCs/>
        </w:rPr>
        <w:t>, Node</w:t>
      </w:r>
      <w:r w:rsidR="008623A3" w:rsidRPr="005C552C">
        <w:t xml:space="preserve"> </w:t>
      </w:r>
      <w:ins w:id="981" w:author="Nikola Mitic" w:date="2025-07-28T22:51:00Z" w16du:dateUtc="2025-07-28T20:51:00Z">
        <w:r w:rsidR="00703186">
          <w:t xml:space="preserve">пакет менаџер </w:t>
        </w:r>
      </w:ins>
      <w:r w:rsidR="008623A3" w:rsidRPr="005C552C">
        <w:t xml:space="preserve">и друге сервисе. Може се покренути на </w:t>
      </w:r>
      <w:r w:rsidR="008623A3" w:rsidRPr="005C552C">
        <w:rPr>
          <w:i/>
          <w:iCs/>
        </w:rPr>
        <w:t>Windows</w:t>
      </w:r>
      <w:r w:rsidR="008623A3" w:rsidRPr="005C552C">
        <w:t>,</w:t>
      </w:r>
      <w:r w:rsidR="008623A3" w:rsidRPr="005C552C">
        <w:rPr>
          <w:i/>
          <w:iCs/>
        </w:rPr>
        <w:t xml:space="preserve"> Mac</w:t>
      </w:r>
      <w:r w:rsidR="008623A3" w:rsidRPr="005C552C">
        <w:t xml:space="preserve"> или</w:t>
      </w:r>
      <w:r w:rsidR="008623A3" w:rsidRPr="005C552C">
        <w:rPr>
          <w:i/>
          <w:iCs/>
        </w:rPr>
        <w:t xml:space="preserve"> Linux</w:t>
      </w:r>
      <w:r w:rsidR="008623A3" w:rsidRPr="005C552C">
        <w:t xml:space="preserve"> системима. Да би се покренуо, потребно је на рачунару подесити </w:t>
      </w:r>
      <w:r w:rsidR="008623A3" w:rsidRPr="005C552C">
        <w:rPr>
          <w:i/>
          <w:iCs/>
        </w:rPr>
        <w:t>VirtualBox</w:t>
      </w:r>
      <w:r w:rsidR="008623A3" w:rsidRPr="005C552C">
        <w:t xml:space="preserve"> 6.1.x и </w:t>
      </w:r>
      <w:r w:rsidR="008623A3" w:rsidRPr="005C552C">
        <w:rPr>
          <w:i/>
          <w:iCs/>
        </w:rPr>
        <w:t>Vagrant</w:t>
      </w:r>
      <w:r w:rsidR="008623A3" w:rsidRPr="005C552C">
        <w:t xml:space="preserve">. Пре самог покретања, потребно је дефинисати конфигурациони </w:t>
      </w:r>
      <w:del w:id="982" w:author="Nikola Mitic" w:date="2025-05-13T21:15:00Z" w16du:dateUtc="2025-05-13T19:15:00Z">
        <w:r w:rsidR="008623A3" w:rsidRPr="005C552C" w:rsidDel="00855BB8">
          <w:delText xml:space="preserve">фајл </w:delText>
        </w:r>
      </w:del>
      <w:ins w:id="983" w:author="Nikola Mitic" w:date="2025-05-13T21:15:00Z" w16du:dateUtc="2025-05-13T19:15:00Z">
        <w:r w:rsidR="00855BB8">
          <w:t>документ</w:t>
        </w:r>
        <w:r w:rsidR="00855BB8" w:rsidRPr="005C552C">
          <w:t xml:space="preserve"> </w:t>
        </w:r>
      </w:ins>
      <w:r w:rsidR="008623A3" w:rsidRPr="005C552C">
        <w:t xml:space="preserve">којим ће </w:t>
      </w:r>
      <w:r w:rsidR="008623A3" w:rsidRPr="005C552C">
        <w:rPr>
          <w:i/>
          <w:iCs/>
        </w:rPr>
        <w:t xml:space="preserve">Homestead </w:t>
      </w:r>
      <w:r w:rsidR="008623A3"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008623A3" w:rsidRPr="005C552C">
            <w:fldChar w:fldCharType="begin"/>
          </w:r>
          <w:r w:rsidR="008623A3" w:rsidRPr="005C552C">
            <w:instrText xml:space="preserve">CITATION Lar24 \l 1033 </w:instrText>
          </w:r>
          <w:r w:rsidR="008623A3" w:rsidRPr="005C552C">
            <w:fldChar w:fldCharType="separate"/>
          </w:r>
          <w:r w:rsidR="003E6B8A">
            <w:rPr>
              <w:noProof/>
            </w:rPr>
            <w:t xml:space="preserve"> </w:t>
          </w:r>
          <w:r w:rsidR="003E6B8A" w:rsidRPr="003E6B8A">
            <w:rPr>
              <w:noProof/>
            </w:rPr>
            <w:t>[22]</w:t>
          </w:r>
          <w:r w:rsidR="008623A3" w:rsidRPr="005C552C">
            <w:fldChar w:fldCharType="end"/>
          </w:r>
        </w:sdtContent>
      </w:sdt>
      <w:ins w:id="984"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985"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986" w:author="Nikola Mitic" w:date="2025-05-17T15:48:00Z" w16du:dateUtc="2025-05-17T13:48:00Z"/>
                                <w:lang w:val="sr-Cyrl-RS"/>
                              </w:rPr>
                            </w:pPr>
                          </w:p>
                          <w:p w14:paraId="5FBECC70" w14:textId="77777777" w:rsidR="004B77DF" w:rsidRPr="005C552C" w:rsidRDefault="004B77DF" w:rsidP="004B77DF">
                            <w:pPr>
                              <w:pStyle w:val="Code"/>
                              <w:rPr>
                                <w:ins w:id="987" w:author="Nikola Mitic" w:date="2025-05-17T15:49:00Z" w16du:dateUtc="2025-05-17T13:49:00Z"/>
                                <w:lang w:val="sr-Cyrl-RS"/>
                              </w:rPr>
                            </w:pPr>
                            <w:ins w:id="988"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989" w:author="Nikola Mitic" w:date="2025-05-17T15:49:00Z" w16du:dateUtc="2025-05-17T13:49:00Z"/>
                                <w:lang w:val="sr-Cyrl-RS"/>
                              </w:rPr>
                            </w:pPr>
                            <w:ins w:id="990"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991" w:author="Nikola Mitic" w:date="2025-05-17T15:49:00Z" w16du:dateUtc="2025-05-17T13:49:00Z"/>
                                <w:lang w:val="sr-Cyrl-RS"/>
                              </w:rPr>
                            </w:pPr>
                            <w:ins w:id="992"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762"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763" w:author="Nikola Mitic" w:date="2025-05-17T15:48:00Z" w16du:dateUtc="2025-05-17T13:48:00Z"/>
                          <w:lang w:val="sr-Cyrl-RS"/>
                        </w:rPr>
                      </w:pPr>
                    </w:p>
                    <w:p w14:paraId="5FBECC70" w14:textId="77777777" w:rsidR="004B77DF" w:rsidRPr="005C552C" w:rsidRDefault="004B77DF" w:rsidP="004B77DF">
                      <w:pPr>
                        <w:pStyle w:val="Code"/>
                        <w:rPr>
                          <w:ins w:id="764" w:author="Nikola Mitic" w:date="2025-05-17T15:49:00Z" w16du:dateUtc="2025-05-17T13:49:00Z"/>
                          <w:lang w:val="sr-Cyrl-RS"/>
                        </w:rPr>
                      </w:pPr>
                      <w:ins w:id="765"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766" w:author="Nikola Mitic" w:date="2025-05-17T15:49:00Z" w16du:dateUtc="2025-05-17T13:49:00Z"/>
                          <w:lang w:val="sr-Cyrl-RS"/>
                        </w:rPr>
                      </w:pPr>
                      <w:ins w:id="767"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768" w:author="Nikola Mitic" w:date="2025-05-17T15:49:00Z" w16du:dateUtc="2025-05-17T13:49:00Z"/>
                          <w:lang w:val="sr-Cyrl-RS"/>
                        </w:rPr>
                      </w:pPr>
                      <w:ins w:id="769"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993" w:author="Nikola Mitic" w:date="2025-05-17T15:49:00Z" w16du:dateUtc="2025-05-17T13:49:00Z"/>
                                <w:lang w:val="sr-Cyrl-RS"/>
                              </w:rPr>
                            </w:pPr>
                            <w:del w:id="994"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995" w:author="Nikola Mitic" w:date="2025-05-17T15:49:00Z" w16du:dateUtc="2025-05-17T13:49:00Z"/>
                                <w:lang w:val="sr-Cyrl-RS"/>
                              </w:rPr>
                            </w:pPr>
                            <w:del w:id="996"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997" w:author="Nikola Mitic" w:date="2025-05-17T15:49:00Z" w16du:dateUtc="2025-05-17T13:49:00Z"/>
                                <w:lang w:val="sr-Cyrl-RS"/>
                              </w:rPr>
                            </w:pPr>
                            <w:del w:id="998"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776" w:author="Nikola Mitic" w:date="2025-05-17T15:49:00Z" w16du:dateUtc="2025-05-17T13:49:00Z"/>
                          <w:lang w:val="sr-Cyrl-RS"/>
                        </w:rPr>
                      </w:pPr>
                      <w:del w:id="777"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78" w:author="Nikola Mitic" w:date="2025-05-17T15:49:00Z" w16du:dateUtc="2025-05-17T13:49:00Z"/>
                          <w:lang w:val="sr-Cyrl-RS"/>
                        </w:rPr>
                      </w:pPr>
                      <w:del w:id="779"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80" w:author="Nikola Mitic" w:date="2025-05-17T15:49:00Z" w16du:dateUtc="2025-05-17T13:49:00Z"/>
                          <w:lang w:val="sr-Cyrl-RS"/>
                        </w:rPr>
                      </w:pPr>
                      <w:del w:id="781"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999" w:author="Nikola Mitic" w:date="2025-05-13T21:13:00Z" w16du:dateUtc="2025-05-13T19:13:00Z">
        <w:r w:rsidR="00855BB8">
          <w:t>Слика 7 –</w:t>
        </w:r>
      </w:ins>
      <w:ins w:id="1000" w:author="Nikola Mitic" w:date="2025-05-13T21:24:00Z" w16du:dateUtc="2025-05-13T19:24:00Z">
        <w:r w:rsidR="00A50927">
          <w:t xml:space="preserve"> </w:t>
        </w:r>
      </w:ins>
      <w:r w:rsidRPr="005C552C">
        <w:t xml:space="preserve">Изглед Homestead.example.yaml конфигурационог </w:t>
      </w:r>
      <w:del w:id="1001" w:author="Nikola Mitic" w:date="2025-05-13T21:14:00Z" w16du:dateUtc="2025-05-13T19:14:00Z">
        <w:r w:rsidRPr="005C552C" w:rsidDel="00855BB8">
          <w:delText>фајла</w:delText>
        </w:r>
      </w:del>
      <w:ins w:id="1002" w:author="Nikola Mitic" w:date="2025-05-13T21:14:00Z" w16du:dateUtc="2025-05-13T19:14:00Z">
        <w:r w:rsidR="00855BB8">
          <w:t>документа</w:t>
        </w:r>
      </w:ins>
      <w:r w:rsidR="003B6D15">
        <w:br w:type="page"/>
      </w:r>
    </w:p>
    <w:p w14:paraId="45C71BEC" w14:textId="1C94A6C1" w:rsidR="00D71064" w:rsidRDefault="00D71064" w:rsidP="001D793D">
      <w:pPr>
        <w:pStyle w:val="Heading1"/>
        <w:numPr>
          <w:ilvl w:val="0"/>
          <w:numId w:val="2"/>
        </w:numPr>
        <w:ind w:left="0" w:firstLine="0"/>
        <w:rPr>
          <w:lang w:val="en-US"/>
        </w:rPr>
      </w:pPr>
      <w:del w:id="1003" w:author="Nikola Mitic" w:date="2025-07-08T11:38:00Z" w16du:dateUtc="2025-07-08T09:38:00Z">
        <w:r w:rsidDel="00F65638">
          <w:rPr>
            <w:lang w:val="en-US"/>
          </w:rPr>
          <w:lastRenderedPageBreak/>
          <w:delText>E</w:delText>
        </w:r>
      </w:del>
      <w:bookmarkStart w:id="1004" w:name="_Toc202867293"/>
      <w:ins w:id="1005" w:author="Nikola Mitic" w:date="2025-07-08T11:38:00Z" w16du:dateUtc="2025-07-08T09:38:00Z">
        <w:r w:rsidR="00F65638">
          <w:t xml:space="preserve">ОБЈЕКТНО РЕЛАЦИОНИ МАПЕР </w:t>
        </w:r>
        <w:r w:rsidR="00F65638" w:rsidRPr="00F65638">
          <w:rPr>
            <w:i/>
            <w:iCs/>
            <w:lang w:val="en-US"/>
            <w:rPrChange w:id="1006" w:author="Nikola Mitic" w:date="2025-07-08T11:38:00Z" w16du:dateUtc="2025-07-08T09:38:00Z">
              <w:rPr>
                <w:lang w:val="en-US"/>
              </w:rPr>
            </w:rPrChange>
          </w:rPr>
          <w:t>E</w:t>
        </w:r>
      </w:ins>
      <w:r w:rsidRPr="00F65638">
        <w:rPr>
          <w:i/>
          <w:iCs/>
          <w:lang w:val="en-US"/>
          <w:rPrChange w:id="1007" w:author="Nikola Mitic" w:date="2025-07-08T11:38:00Z" w16du:dateUtc="2025-07-08T09:38:00Z">
            <w:rPr>
              <w:lang w:val="en-US"/>
            </w:rPr>
          </w:rPrChange>
        </w:rPr>
        <w:t>LOQUENT ORM</w:t>
      </w:r>
      <w:bookmarkEnd w:id="1004"/>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1008" w:name="_Toc202867294"/>
      <w:r>
        <w:t>Историја</w:t>
      </w:r>
      <w:bookmarkEnd w:id="1008"/>
    </w:p>
    <w:p w14:paraId="472883FC" w14:textId="77777777" w:rsidR="007408AB" w:rsidRDefault="007408AB" w:rsidP="007408AB"/>
    <w:p w14:paraId="7CDD8D41" w14:textId="23825384" w:rsidR="007408AB" w:rsidRDefault="007408AB" w:rsidP="007408AB">
      <w:pPr>
        <w:ind w:firstLine="720"/>
      </w:pPr>
      <w:r>
        <w:t>Један од најважнијих задатака</w:t>
      </w:r>
      <w:ins w:id="1009" w:author="Nikola Mitic" w:date="2025-07-08T11:03:00Z" w16du:dateUtc="2025-07-08T09:03:00Z">
        <w:r w:rsidR="009849AC">
          <w:t xml:space="preserve"> радног окружења</w:t>
        </w:r>
      </w:ins>
      <w:r>
        <w:t xml:space="preserve"> </w:t>
      </w:r>
      <w:r w:rsidRPr="008B27F3">
        <w:rPr>
          <w:i/>
          <w:iCs/>
          <w:lang w:val="en-US"/>
        </w:rPr>
        <w:t>Laravel</w:t>
      </w:r>
      <w:del w:id="1010" w:author="Nikola Mitic" w:date="2025-07-08T11:03:00Z" w16du:dateUtc="2025-07-08T09:03:00Z">
        <w:r w:rsidDel="009849AC">
          <w:delText>-а</w:delText>
        </w:r>
      </w:del>
      <w:r>
        <w:t xml:space="preserve"> је прикупљање, обрада и чување података. </w:t>
      </w:r>
      <w:del w:id="1011" w:author="Nikola Mitic" w:date="2025-07-08T11:04:00Z" w16du:dateUtc="2025-07-08T09:04:00Z">
        <w:r w:rsidDel="009849AC">
          <w:delText xml:space="preserve">Кроз време и сам </w:delText>
        </w:r>
      </w:del>
      <w:ins w:id="1012" w:author="Nikola Mitic" w:date="2025-07-08T11:04:00Z" w16du:dateUtc="2025-07-08T09:04:00Z">
        <w:r w:rsidR="009849AC">
          <w:t xml:space="preserve">Током </w:t>
        </w:r>
      </w:ins>
      <w:r>
        <w:t>развој</w:t>
      </w:r>
      <w:ins w:id="1013" w:author="Nikola Mitic" w:date="2025-07-08T11:04:00Z" w16du:dateUtc="2025-07-08T09:04:00Z">
        <w:r w:rsidR="009849AC">
          <w:t>а</w:t>
        </w:r>
      </w:ins>
      <w:r>
        <w:t xml:space="preserve"> радног окружења долазило је до различитих начина извршења ових задатака. Испрва, користио се најосновнији</w:t>
      </w:r>
      <w:ins w:id="1014" w:author="Nikola Mitic" w:date="2025-07-08T11:04:00Z" w16du:dateUtc="2025-07-08T09:04:00Z">
        <w:r w:rsidR="009849AC">
          <w:t>,</w:t>
        </w:r>
      </w:ins>
      <w:r>
        <w:t xml:space="preserve">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w:t>
      </w:r>
      <w:del w:id="1015" w:author="Nikola Mitic" w:date="2025-07-08T11:05:00Z" w16du:dateUtc="2025-07-08T09:05:00Z">
        <w:r w:rsidDel="009849AC">
          <w:delText xml:space="preserve">било </w:delText>
        </w:r>
      </w:del>
      <w:r>
        <w:t xml:space="preserve">најбоље могуће решење. Овакав приступ </w:t>
      </w:r>
      <w:ins w:id="1016" w:author="Nikola Mitic" w:date="2025-07-08T11:05:00Z" w16du:dateUtc="2025-07-08T09:05:00Z">
        <w:r w:rsidR="009849AC">
          <w:t>с</w:t>
        </w:r>
      </w:ins>
      <w:del w:id="1017" w:author="Nikola Mitic" w:date="2025-07-08T11:05:00Z" w16du:dateUtc="2025-07-08T09:05:00Z">
        <w:r w:rsidDel="009849AC">
          <w:delText>ј</w:delText>
        </w:r>
      </w:del>
      <w:r>
        <w:t xml:space="preserve">е </w:t>
      </w:r>
      <w:del w:id="1018" w:author="Nikola Mitic" w:date="2025-07-08T11:05:00Z" w16du:dateUtc="2025-07-08T09:05:00Z">
        <w:r w:rsidDel="009849AC">
          <w:delText xml:space="preserve">могућ и </w:delText>
        </w:r>
      </w:del>
      <w:r>
        <w:t>данас</w:t>
      </w:r>
      <w:ins w:id="1019" w:author="Nikola Mitic" w:date="2025-07-08T11:05:00Z" w16du:dateUtc="2025-07-08T09:05:00Z">
        <w:r w:rsidR="009849AC">
          <w:t xml:space="preserve"> користи у ретким случајевима</w:t>
        </w:r>
      </w:ins>
      <w:r>
        <w:t xml:space="preserve">, </w:t>
      </w:r>
      <w:del w:id="1020" w:author="Nikola Mitic" w:date="2025-07-08T11:05:00Z" w16du:dateUtc="2025-07-08T09:05:00Z">
        <w:r w:rsidDel="009849AC">
          <w:delText xml:space="preserve">али се често </w:delText>
        </w:r>
      </w:del>
      <w:del w:id="1021" w:author="Nikola Mitic" w:date="2025-07-28T22:55:00Z" w16du:dateUtc="2025-07-28T20:55:00Z">
        <w:r w:rsidDel="00B95B51">
          <w:delText xml:space="preserve">не примењује </w:delText>
        </w:r>
      </w:del>
      <w:r>
        <w:t xml:space="preserve">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-а. Овај метод рада представља унапређену верзију писања захтева ка бази података</w:t>
      </w:r>
      <w:ins w:id="1022" w:author="Nikola Mitic" w:date="2025-07-28T23:03:00Z" w16du:dateUtc="2025-07-28T21:03:00Z">
        <w:r w:rsidR="00232D56">
          <w:t>,</w:t>
        </w:r>
      </w:ins>
      <w:ins w:id="1023" w:author="Nikola Mitic" w:date="2025-07-28T23:04:00Z" w16du:dateUtc="2025-07-28T21:04:00Z">
        <w:r w:rsidR="00232D56">
          <w:t xml:space="preserve"> </w:t>
        </w:r>
      </w:ins>
      <w:ins w:id="1024" w:author="Nikola Mitic" w:date="2025-07-28T23:03:00Z" w16du:dateUtc="2025-07-28T21:03:00Z">
        <w:r w:rsidR="00232D56">
          <w:t>ближ</w:t>
        </w:r>
      </w:ins>
      <w:ins w:id="1025" w:author="Nikola Mitic" w:date="2025-07-28T23:04:00Z" w16du:dateUtc="2025-07-28T21:04:00Z">
        <w:r w:rsidR="00232D56">
          <w:t>а командама</w:t>
        </w:r>
      </w:ins>
      <w:del w:id="1026" w:author="Nikola Mitic" w:date="2025-07-28T23:03:00Z" w16du:dateUtc="2025-07-28T21:03:00Z">
        <w:r w:rsidDel="00232D56">
          <w:delText xml:space="preserve"> на </w:delText>
        </w:r>
      </w:del>
      <w:ins w:id="1027" w:author="Nikola Mitic" w:date="2025-07-28T23:03:00Z" w16du:dateUtc="2025-07-28T21:03:00Z">
        <w:r w:rsidR="00232D56">
          <w:t xml:space="preserve"> </w:t>
        </w:r>
      </w:ins>
      <w:r w:rsidRPr="008B27F3">
        <w:rPr>
          <w:i/>
          <w:iCs/>
          <w:lang w:val="en-US"/>
        </w:rPr>
        <w:t>PHP</w:t>
      </w:r>
      <w:ins w:id="1028" w:author="Nikola Mitic" w:date="2025-07-08T11:06:00Z" w16du:dateUtc="2025-07-08T09:06:00Z">
        <w:r w:rsidR="009849AC">
          <w:t xml:space="preserve"> програмско</w:t>
        </w:r>
      </w:ins>
      <w:ins w:id="1029" w:author="Nikola Mitic" w:date="2025-07-28T23:04:00Z" w16du:dateUtc="2025-07-28T21:04:00Z">
        <w:r w:rsidR="00232D56">
          <w:t>г</w:t>
        </w:r>
      </w:ins>
      <w:ins w:id="1030" w:author="Nikola Mitic" w:date="2025-07-08T11:06:00Z" w16du:dateUtc="2025-07-08T09:06:00Z">
        <w:r w:rsidR="009849AC">
          <w:t xml:space="preserve"> језик</w:t>
        </w:r>
      </w:ins>
      <w:ins w:id="1031" w:author="Nikola Mitic" w:date="2025-07-28T23:04:00Z" w16du:dateUtc="2025-07-28T21:04:00Z">
        <w:r w:rsidR="00232D56">
          <w:t>а</w:t>
        </w:r>
      </w:ins>
      <w:del w:id="1032" w:author="Nikola Mitic" w:date="2025-07-08T11:06:00Z" w16du:dateUtc="2025-07-08T09:06:00Z">
        <w:r w:rsidDel="009849AC">
          <w:delText>-у</w:delText>
        </w:r>
      </w:del>
      <w:del w:id="1033" w:author="Nikola Mitic" w:date="2025-07-28T23:03:00Z" w16du:dateUtc="2025-07-28T21:03:00Z">
        <w:r w:rsidDel="00232D56">
          <w:delText xml:space="preserve"> ближи начин</w:delText>
        </w:r>
      </w:del>
      <w:r>
        <w:t>. Коришћењем предефинисаних наредби, остварује се веза са базом података, односно са директно жељеном табелом и даље се уз помоћ помоћних функција врш</w:t>
      </w:r>
      <w:ins w:id="1034" w:author="Nikola Mitic" w:date="2025-07-28T22:52:00Z" w16du:dateUtc="2025-07-28T20:52:00Z">
        <w:r w:rsidR="00E517E1">
          <w:t>и</w:t>
        </w:r>
      </w:ins>
      <w:del w:id="1035" w:author="Nikola Mitic" w:date="2025-07-28T22:52:00Z" w16du:dateUtc="2025-07-28T20:52:00Z">
        <w:r w:rsidDel="00E517E1">
          <w:delText>е</w:delText>
        </w:r>
      </w:del>
      <w:r>
        <w:t xml:space="preserve"> </w:t>
      </w:r>
      <w:del w:id="1036" w:author="Nikola Mitic" w:date="2025-07-08T11:07:00Z" w16du:dateUtc="2025-07-08T09:07:00Z">
        <w:r w:rsidDel="009849AC">
          <w:delText xml:space="preserve">разна </w:delText>
        </w:r>
      </w:del>
      <w:r>
        <w:t>филтрирањ</w:t>
      </w:r>
      <w:ins w:id="1037" w:author="Nikola Mitic" w:date="2025-07-28T22:52:00Z" w16du:dateUtc="2025-07-28T20:52:00Z">
        <w:r w:rsidR="00E517E1">
          <w:t>е</w:t>
        </w:r>
      </w:ins>
      <w:del w:id="1038" w:author="Nikola Mitic" w:date="2025-07-28T22:52:00Z" w16du:dateUtc="2025-07-28T20:52:00Z">
        <w:r w:rsidDel="00E517E1">
          <w:delText>а</w:delText>
        </w:r>
      </w:del>
      <w:ins w:id="1039" w:author="Nikola Mitic" w:date="2025-07-08T11:07:00Z" w16du:dateUtc="2025-07-08T09:07:00Z">
        <w:r w:rsidR="009849AC">
          <w:t>,</w:t>
        </w:r>
      </w:ins>
      <w:del w:id="1040" w:author="Nikola Mitic" w:date="2025-07-08T11:07:00Z" w16du:dateUtc="2025-07-08T09:07:00Z">
        <w:r w:rsidDel="009849AC">
          <w:delText xml:space="preserve"> и</w:delText>
        </w:r>
      </w:del>
      <w:r>
        <w:t xml:space="preserve"> прибављање</w:t>
      </w:r>
      <w:ins w:id="1041" w:author="Nikola Mitic" w:date="2025-07-08T11:07:00Z" w16du:dateUtc="2025-07-08T09:07:00Z">
        <w:r w:rsidR="009849AC">
          <w:t xml:space="preserve"> и измен</w:t>
        </w:r>
      </w:ins>
      <w:ins w:id="1042" w:author="Nikola Mitic" w:date="2025-07-28T22:52:00Z" w16du:dateUtc="2025-07-28T20:52:00Z">
        <w:r w:rsidR="00E517E1">
          <w:t>а података</w:t>
        </w:r>
      </w:ins>
      <w:r>
        <w:t xml:space="preserve">.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-а. Ов</w:t>
      </w:r>
      <w:ins w:id="1043" w:author="Nikola Mitic" w:date="2025-07-28T22:53:00Z" w16du:dateUtc="2025-07-28T20:53:00Z">
        <w:r w:rsidR="00E517E1">
          <w:t>о</w:t>
        </w:r>
      </w:ins>
      <w:del w:id="1044" w:author="Nikola Mitic" w:date="2025-07-28T22:53:00Z" w16du:dateUtc="2025-07-28T20:53:00Z">
        <w:r w:rsidDel="00E517E1">
          <w:delText>и</w:delText>
        </w:r>
      </w:del>
      <w:r>
        <w:t>м методом рада постиже се потпуно пресликавање података из базе података на</w:t>
      </w:r>
      <w:ins w:id="1045" w:author="Nikola Mitic" w:date="2025-07-08T11:08:00Z" w16du:dateUtc="2025-07-08T09:08:00Z">
        <w:r w:rsidR="009460A5">
          <w:t xml:space="preserve"> објекте</w:t>
        </w:r>
      </w:ins>
      <w:r>
        <w:t xml:space="preserve"> </w:t>
      </w:r>
      <w:r w:rsidRPr="008B27F3">
        <w:rPr>
          <w:i/>
          <w:iCs/>
          <w:lang w:val="en-US"/>
        </w:rPr>
        <w:t>PHP</w:t>
      </w:r>
      <w:r>
        <w:rPr>
          <w:lang w:val="en-US"/>
        </w:rPr>
        <w:t xml:space="preserve"> </w:t>
      </w:r>
      <w:ins w:id="1046" w:author="Nikola Mitic" w:date="2025-07-08T11:08:00Z" w16du:dateUtc="2025-07-08T09:08:00Z">
        <w:r w:rsidR="009460A5">
          <w:t>програмског језика</w:t>
        </w:r>
      </w:ins>
      <w:del w:id="1047" w:author="Nikola Mitic" w:date="2025-07-08T11:08:00Z" w16du:dateUtc="2025-07-08T09:08:00Z">
        <w:r w:rsidDel="009460A5">
          <w:delText>објекте</w:delText>
        </w:r>
      </w:del>
      <w:r>
        <w:t>. Приступ и обрада ових података дефинишу се у моделима. Подаци прибављени на овај начин представљају објекте података.</w:t>
      </w:r>
      <w:ins w:id="1048" w:author="Nikola Mitic" w:date="2025-05-13T21:15:00Z" w16du:dateUtc="2025-05-13T19:15:00Z">
        <w:r w:rsidR="00050810">
          <w:t xml:space="preserve"> </w:t>
        </w:r>
      </w:ins>
      <w:ins w:id="1049" w:author="Nikola Mitic" w:date="2025-07-28T23:05:00Z" w16du:dateUtc="2025-07-28T21:05:00Z">
        <w:r w:rsidR="00D84152">
          <w:t xml:space="preserve">Наведени </w:t>
        </w:r>
      </w:ins>
      <w:ins w:id="1050" w:author="Nikola Mitic" w:date="2025-05-13T21:15:00Z" w16du:dateUtc="2025-05-13T19:15:00Z">
        <w:r w:rsidR="00050810">
          <w:t>начин</w:t>
        </w:r>
      </w:ins>
      <w:ins w:id="1051" w:author="Nikola Mitic" w:date="2025-05-13T21:16:00Z" w16du:dateUtc="2025-05-13T19:16:00Z">
        <w:r w:rsidR="00050810">
          <w:t>и</w:t>
        </w:r>
      </w:ins>
      <w:ins w:id="1052" w:author="Nikola Mitic" w:date="2025-05-13T21:15:00Z" w16du:dateUtc="2025-05-13T19:15:00Z">
        <w:r w:rsidR="00050810">
          <w:t xml:space="preserve"> прибављања п</w:t>
        </w:r>
      </w:ins>
      <w:ins w:id="1053"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v:textbox>
                <w10:anchorlock/>
              </v:shape>
            </w:pict>
          </mc:Fallback>
        </mc:AlternateContent>
      </w:r>
    </w:p>
    <w:p w14:paraId="22978A15" w14:textId="529547F9" w:rsidR="007408AB" w:rsidRDefault="00855BB8" w:rsidP="007408AB">
      <w:pPr>
        <w:pStyle w:val="Heading4"/>
        <w:jc w:val="center"/>
      </w:pPr>
      <w:ins w:id="1054" w:author="Nikola Mitic" w:date="2025-05-13T21:15:00Z" w16du:dateUtc="2025-05-13T19:15:00Z">
        <w:r>
          <w:t>Слика 8 –</w:t>
        </w:r>
      </w:ins>
      <w:ins w:id="1055"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448DEB7E"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1056" w:name="_Toc202867295"/>
      <w:r>
        <w:lastRenderedPageBreak/>
        <w:t>Опште</w:t>
      </w:r>
      <w:bookmarkEnd w:id="1056"/>
    </w:p>
    <w:p w14:paraId="68F48C75" w14:textId="57A63CC9" w:rsidR="000B4CC5" w:rsidRPr="004A7540" w:rsidRDefault="000B4CC5" w:rsidP="007408AB"/>
    <w:p w14:paraId="53ADDBB4" w14:textId="1B0C3E03" w:rsidR="00E8327B" w:rsidRDefault="007408AB" w:rsidP="007408AB">
      <w:pPr>
        <w:ind w:firstLine="720"/>
        <w:rPr>
          <w:ins w:id="1057"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del w:id="1058" w:author="Nikola Mitic" w:date="2025-07-08T11:09:00Z" w16du:dateUtc="2025-07-08T09:09:00Z">
        <w:r w:rsidR="00D71064" w:rsidRPr="005C552C" w:rsidDel="009460A5">
          <w:rPr>
            <w:i/>
            <w:iCs/>
          </w:rPr>
          <w:delText>Eloquent ORM</w:delText>
        </w:r>
        <w:r w:rsidDel="009460A5">
          <w:delText>-а</w:delText>
        </w:r>
        <w:r w:rsidR="00D71064" w:rsidRPr="005C552C" w:rsidDel="009460A5">
          <w:rPr>
            <w:i/>
            <w:iCs/>
          </w:rPr>
          <w:delText xml:space="preserve"> </w:delText>
        </w:r>
        <w:r w:rsidR="00D71064" w:rsidRPr="005C552C" w:rsidDel="009460A5">
          <w:delText xml:space="preserve">или ти </w:delText>
        </w:r>
      </w:del>
      <w:r w:rsidR="00D71064" w:rsidRPr="005C552C">
        <w:t>објектно-релацион</w:t>
      </w:r>
      <w:r>
        <w:t>ог</w:t>
      </w:r>
      <w:r w:rsidR="00D71064" w:rsidRPr="005C552C">
        <w:t xml:space="preserve"> мапер</w:t>
      </w:r>
      <w:r>
        <w:t>а</w:t>
      </w:r>
      <w:ins w:id="1059" w:author="Nikola Mitic" w:date="2025-07-08T11:09:00Z" w16du:dateUtc="2025-07-08T09:09:00Z">
        <w:r w:rsidR="009460A5">
          <w:t xml:space="preserve"> </w:t>
        </w:r>
        <w:r w:rsidR="009460A5" w:rsidRPr="005C552C">
          <w:t>или ти</w:t>
        </w:r>
        <w:r w:rsidR="009460A5">
          <w:t xml:space="preserve"> </w:t>
        </w:r>
        <w:r w:rsidR="009460A5" w:rsidRPr="005C552C">
          <w:rPr>
            <w:i/>
            <w:iCs/>
          </w:rPr>
          <w:t>Eloquent ORM</w:t>
        </w:r>
        <w:r w:rsidR="009460A5">
          <w:t>-а</w:t>
        </w:r>
      </w:ins>
      <w:r w:rsidR="00D71064" w:rsidRPr="005C552C">
        <w:t>. Он служи за повезивање података апликације са подацима из базе података</w:t>
      </w:r>
      <w:ins w:id="1060"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ins w:id="1061" w:author="Nikola Mitic" w:date="2025-07-08T11:09:00Z" w16du:dateUtc="2025-07-08T09:09:00Z">
        <w:r w:rsidR="009460A5">
          <w:t>радн</w:t>
        </w:r>
      </w:ins>
      <w:ins w:id="1062" w:author="Nikola Mitic" w:date="2025-07-08T11:10:00Z" w16du:dateUtc="2025-07-08T09:10:00Z">
        <w:r w:rsidR="009460A5">
          <w:t xml:space="preserve">ог окружења </w:t>
        </w:r>
      </w:ins>
      <w:del w:id="1063" w:author="Nikola Mitic" w:date="2025-07-08T11:09:00Z" w16du:dateUtc="2025-07-08T09:09:00Z">
        <w:r w:rsidR="003A0D2C" w:rsidRPr="003A0D2C" w:rsidDel="009460A5">
          <w:rPr>
            <w:i/>
            <w:iCs/>
            <w:lang w:val="en-US"/>
          </w:rPr>
          <w:delText>freamwork</w:delText>
        </w:r>
        <w:r w:rsidR="003A0D2C" w:rsidDel="009460A5">
          <w:delText xml:space="preserve">-а </w:delText>
        </w:r>
      </w:del>
      <w:r w:rsidR="003A0D2C">
        <w:t>олакшање развоја апликација, тако је исто и код употребе објектно-релационог мапера.</w:t>
      </w:r>
      <w:r w:rsidR="00E8327B">
        <w:t xml:space="preserve"> </w:t>
      </w:r>
      <w:ins w:id="1064" w:author="Nikola Mitic" w:date="2025-07-08T11:10:00Z" w16du:dateUtc="2025-07-08T09:10:00Z">
        <w:r w:rsidR="009460A5">
          <w:t xml:space="preserve">Повећањем комплексности </w:t>
        </w:r>
      </w:ins>
      <w:del w:id="1065" w:author="Nikola Mitic" w:date="2025-07-08T11:10:00Z" w16du:dateUtc="2025-07-08T09:10:00Z">
        <w:r w:rsidR="00E8327B" w:rsidDel="009460A5">
          <w:delText xml:space="preserve">Временом су проблеми за које се праве </w:delText>
        </w:r>
      </w:del>
      <w:r w:rsidR="00E8327B">
        <w:t>софтвер</w:t>
      </w:r>
      <w:del w:id="1066" w:author="Nikola Mitic" w:date="2025-07-08T11:10:00Z" w16du:dateUtc="2025-07-08T09:10:00Z">
        <w:r w:rsidR="00E8327B" w:rsidDel="009460A5">
          <w:delText>ск</w:delText>
        </w:r>
      </w:del>
      <w:ins w:id="1067" w:author="Nikola Mitic" w:date="2025-07-08T11:10:00Z" w16du:dateUtc="2025-07-08T09:10:00Z">
        <w:r w:rsidR="009460A5">
          <w:t>а</w:t>
        </w:r>
      </w:ins>
      <w:del w:id="1068" w:author="Nikola Mitic" w:date="2025-07-08T11:10:00Z" w16du:dateUtc="2025-07-08T09:10:00Z">
        <w:r w:rsidR="00E8327B" w:rsidDel="009460A5">
          <w:delText>а решења постали превише комплексни</w:delText>
        </w:r>
      </w:del>
      <w:r w:rsidR="00E8327B">
        <w:t xml:space="preserve">, </w:t>
      </w:r>
      <w:del w:id="1069" w:author="Nikola Mitic" w:date="2025-07-08T11:10:00Z" w16du:dateUtc="2025-07-08T09:10:00Z">
        <w:r w:rsidR="00E8327B" w:rsidDel="009460A5">
          <w:delText xml:space="preserve">да је </w:delText>
        </w:r>
      </w:del>
      <w:r w:rsidR="00E8327B">
        <w:t xml:space="preserve">дошло </w:t>
      </w:r>
      <w:ins w:id="1070" w:author="Nikola Mitic" w:date="2025-07-08T11:11:00Z" w16du:dateUtc="2025-07-08T09:11:00Z">
        <w:r w:rsidR="009460A5">
          <w:t xml:space="preserve">је </w:t>
        </w:r>
      </w:ins>
      <w:r w:rsidR="00E8327B">
        <w:t xml:space="preserve">до </w:t>
      </w:r>
      <w:ins w:id="1071" w:author="Nikola Mitic" w:date="2025-07-08T11:11:00Z" w16du:dateUtc="2025-07-08T09:11:00Z">
        <w:r w:rsidR="009460A5">
          <w:t>повећавања количине података, па сходно томе и бројем табела у бази података</w:t>
        </w:r>
      </w:ins>
      <w:ins w:id="1072" w:author="Nikola Mitic" w:date="2025-07-08T11:12:00Z" w16du:dateUtc="2025-07-08T09:12:00Z">
        <w:r w:rsidR="009460A5">
          <w:t>, те више ни једно софтверско решење не ради са једноцифреним</w:t>
        </w:r>
      </w:ins>
      <w:del w:id="1073" w:author="Nikola Mitic" w:date="2025-07-08T11:11:00Z" w16du:dateUtc="2025-07-08T09:11:00Z">
        <w:r w:rsidR="00E8327B" w:rsidDel="009460A5">
          <w:delText>тога да данас свака апликација ради с</w:delText>
        </w:r>
      </w:del>
      <w:del w:id="1074" w:author="Nikola Mitic" w:date="2025-07-08T11:12:00Z" w16du:dateUtc="2025-07-08T09:12:00Z">
        <w:r w:rsidR="00E8327B" w:rsidDel="009460A5">
          <w:delText>а двоцифрен</w:delText>
        </w:r>
      </w:del>
      <w:del w:id="1075" w:author="Nikola Mitic" w:date="2025-07-08T11:11:00Z" w16du:dateUtc="2025-07-08T09:11:00Z">
        <w:r w:rsidR="00E8327B" w:rsidDel="009460A5">
          <w:delText>им</w:delText>
        </w:r>
      </w:del>
      <w:r w:rsidR="00E8327B">
        <w:t xml:space="preserve"> бројем табела у бази података. Имплементација обраде података на старе начине постаје све компликованија. Те тако,</w:t>
      </w:r>
      <w:r w:rsidR="003A0D2C">
        <w:t xml:space="preserve"> </w:t>
      </w:r>
      <w:r w:rsidR="00E8327B">
        <w:t>д</w:t>
      </w:r>
      <w:r w:rsidR="003A0D2C">
        <w:t xml:space="preserve">олазећи са сетом </w:t>
      </w:r>
      <w:r w:rsidR="00E8327B">
        <w:t xml:space="preserve">већ унапред </w:t>
      </w:r>
      <w:r w:rsidR="003A0D2C">
        <w:t xml:space="preserve">дефинисаних инструкција, </w:t>
      </w:r>
      <w:r w:rsidR="00E8327B">
        <w:t>објектно</w:t>
      </w:r>
      <w:r w:rsidR="000D6FE7">
        <w:t>-</w:t>
      </w:r>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1076" w:author="Nikola Mitic" w:date="2025-05-13T21:19:00Z" w16du:dateUtc="2025-05-13T19:19:00Z"/>
          <w:lang w:val="en-US"/>
        </w:rPr>
      </w:pPr>
      <w:ins w:id="1077"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1078" w:author="Nikola Mitic" w:date="2025-05-13T21:19:00Z" w16du:dateUtc="2025-05-13T19:19:00Z"/>
        </w:rPr>
      </w:pPr>
      <w:ins w:id="1079" w:author="Nikola Mitic" w:date="2025-05-13T21:19:00Z" w16du:dateUtc="2025-05-13T19:19:00Z">
        <w:r>
          <w:t xml:space="preserve">Слика 9 – </w:t>
        </w:r>
        <w:r>
          <w:rPr>
            <w:lang w:val="en-US"/>
          </w:rPr>
          <w:t xml:space="preserve">Eloquent ORM </w:t>
        </w:r>
        <w:r>
          <w:t>принцип рада</w:t>
        </w:r>
      </w:ins>
      <w:customXmlInsRangeStart w:id="1080" w:author="Nikola Mitic" w:date="2025-05-13T21:19:00Z"/>
      <w:sdt>
        <w:sdtPr>
          <w:id w:val="1287551348"/>
          <w:citation/>
        </w:sdtPr>
        <w:sdtContent>
          <w:customXmlInsRangeEnd w:id="1080"/>
          <w:ins w:id="1081"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1082" w:author="Nikola Mitic" w:date="2025-05-13T21:19:00Z" w16du:dateUtc="2025-05-13T19:19:00Z">
            <w:r>
              <w:fldChar w:fldCharType="end"/>
            </w:r>
          </w:ins>
          <w:customXmlInsRangeStart w:id="1083" w:author="Nikola Mitic" w:date="2025-05-13T21:19:00Z"/>
        </w:sdtContent>
      </w:sdt>
      <w:customXmlInsRangeEnd w:id="1083"/>
    </w:p>
    <w:p w14:paraId="38F5ED4B" w14:textId="77777777" w:rsidR="00050810" w:rsidRDefault="00050810" w:rsidP="007408AB">
      <w:pPr>
        <w:ind w:firstLine="720"/>
      </w:pPr>
    </w:p>
    <w:p w14:paraId="0A66AAE7" w14:textId="55982FA4" w:rsidR="00346BBF" w:rsidRDefault="00346BBF" w:rsidP="007408AB">
      <w:pPr>
        <w:ind w:firstLine="720"/>
      </w:pPr>
      <w:r>
        <w:t>Имплементација</w:t>
      </w:r>
      <w:ins w:id="1084" w:author="Nikola Mitic" w:date="2025-07-08T11:12:00Z" w16du:dateUtc="2025-07-08T09:12:00Z">
        <w:r w:rsidR="009460A5">
          <w:t xml:space="preserve"> радног окружења</w:t>
        </w:r>
      </w:ins>
      <w:r>
        <w:t xml:space="preserve"> </w:t>
      </w:r>
      <w:r>
        <w:rPr>
          <w:lang w:val="en-US"/>
        </w:rPr>
        <w:t>Laravel</w:t>
      </w:r>
      <w:del w:id="1085" w:author="Nikola Mitic" w:date="2025-07-08T11:13:00Z" w16du:dateUtc="2025-07-08T09:13:00Z">
        <w:r w:rsidDel="009460A5">
          <w:delText>-а</w:delText>
        </w:r>
      </w:del>
      <w:r>
        <w:t xml:space="preserve"> пропраћена је дефинисањем конвенција, те исто важи и код објектно</w:t>
      </w:r>
      <w:r w:rsidR="000D6FE7">
        <w:t>-</w:t>
      </w:r>
      <w:del w:id="1086" w:author="Nikola Mitic" w:date="2025-05-13T21:18:00Z" w16du:dateUtc="2025-05-13T19:18:00Z">
        <w:r w:rsidR="000D6FE7" w:rsidDel="00050810">
          <w:delText>реалцоног</w:delText>
        </w:r>
      </w:del>
      <w:ins w:id="1087"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1BF7E6F6"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xml:space="preserve">, функционише по дефинисаној конвенцији тражећи у бази </w:t>
      </w:r>
      <w:del w:id="1088" w:author="Nikola Mitic" w:date="2025-07-28T23:07:00Z" w16du:dateUtc="2025-07-28T21:07:00Z">
        <w:r w:rsidR="009D124F" w:rsidDel="00D154F0">
          <w:delText xml:space="preserve">податак </w:delText>
        </w:r>
      </w:del>
      <w:del w:id="1089" w:author="Nikola Mitic" w:date="2025-07-28T23:10:00Z" w16du:dateUtc="2025-07-28T21:10:00Z">
        <w:r w:rsidR="009D124F" w:rsidDel="00246A8E">
          <w:delText xml:space="preserve">са </w:delText>
        </w:r>
      </w:del>
      <w:r w:rsidR="009D124F">
        <w:t>јединствени</w:t>
      </w:r>
      <w:del w:id="1090" w:author="Nikola Mitic" w:date="2025-07-28T23:10:00Z" w16du:dateUtc="2025-07-28T21:10:00Z">
        <w:r w:rsidR="009D124F" w:rsidDel="00246A8E">
          <w:delText>м</w:delText>
        </w:r>
      </w:del>
      <w:r w:rsidR="009D124F">
        <w:t xml:space="preserve"> идентификатор</w:t>
      </w:r>
      <w:ins w:id="1091" w:author="Nikola Mitic" w:date="2025-07-28T23:10:00Z" w16du:dateUtc="2025-07-28T21:10:00Z">
        <w:r w:rsidR="00246A8E">
          <w:t>, тј.</w:t>
        </w:r>
      </w:ins>
      <w:del w:id="1092" w:author="Nikola Mitic" w:date="2025-07-28T23:10:00Z" w16du:dateUtc="2025-07-28T21:10:00Z">
        <w:r w:rsidR="009D124F" w:rsidDel="00246A8E">
          <w:delText>ом</w:delText>
        </w:r>
      </w:del>
      <w:del w:id="1093" w:author="Nikola Mitic" w:date="2025-07-28T23:11:00Z" w16du:dateUtc="2025-07-28T21:11:00Z">
        <w:r w:rsidR="009D124F" w:rsidDel="00246A8E">
          <w:delText xml:space="preserve"> који се сматра за </w:delText>
        </w:r>
      </w:del>
      <w:ins w:id="1094" w:author="Nikola Mitic" w:date="2025-07-28T23:11:00Z" w16du:dateUtc="2025-07-28T21:11:00Z">
        <w:r w:rsidR="00246A8E">
          <w:t xml:space="preserve"> </w:t>
        </w:r>
      </w:ins>
      <w:r w:rsidR="009D124F">
        <w:t>главни кључ.</w:t>
      </w:r>
      <w:r w:rsidR="00685050">
        <w:t xml:space="preserve"> Метода </w:t>
      </w:r>
      <w:r w:rsidR="00685050" w:rsidRPr="00685050">
        <w:rPr>
          <w:i/>
          <w:iCs/>
          <w:lang w:val="en-US"/>
        </w:rPr>
        <w:t>where</w:t>
      </w:r>
      <w:r w:rsidR="00685050">
        <w:t xml:space="preserve"> примениће жељени филтер, а зависно од пропратне методе</w:t>
      </w:r>
      <w:r w:rsidR="00BB4AE2">
        <w:t xml:space="preserve"> за </w:t>
      </w:r>
      <w:r w:rsidR="00BB4AE2">
        <w:lastRenderedPageBreak/>
        <w:t>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w:t>
      </w:r>
      <w:proofErr w:type="spellStart"/>
      <w:r w:rsidRPr="00335313">
        <w:rPr>
          <w:i/>
          <w:iCs/>
          <w:lang w:val="en-US"/>
        </w:rPr>
        <w:t>model_name</w:t>
      </w:r>
      <w:proofErr w:type="spellEnd"/>
      <w:r w:rsidRPr="00335313">
        <w:rPr>
          <w:i/>
          <w:iCs/>
          <w:lang w:val="en-US"/>
        </w:rPr>
        <w:t>’)</w:t>
      </w:r>
      <w:r>
        <w:rPr>
          <w:i/>
          <w:iCs/>
          <w:lang w:val="en-US"/>
        </w:rPr>
        <w:t xml:space="preserve"> </w:t>
      </w:r>
      <w:r>
        <w:t xml:space="preserve">одлучујемо се за </w:t>
      </w:r>
      <w:r w:rsidRPr="001F2A37">
        <w:rPr>
          <w:i/>
          <w:iCs/>
          <w:lang w:val="en-US"/>
        </w:rPr>
        <w:t>eager loading</w:t>
      </w:r>
      <w:r w:rsidR="001F2A37">
        <w:t xml:space="preserve">, </w:t>
      </w:r>
      <w:proofErr w:type="spellStart"/>
      <w:r w:rsidR="001F2A37">
        <w:t>тј</w:t>
      </w:r>
      <w:proofErr w:type="spellEnd"/>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2877AE8F"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w:t>
      </w:r>
      <w:proofErr w:type="spellStart"/>
      <w:r w:rsidRPr="003A0D2C">
        <w:rPr>
          <w:i/>
          <w:iCs/>
          <w:lang w:val="en-US"/>
        </w:rPr>
        <w:t>new_value</w:t>
      </w:r>
      <w:proofErr w:type="spellEnd"/>
      <w:r w:rsidRPr="003A0D2C">
        <w:rPr>
          <w:i/>
          <w:iCs/>
          <w:lang w:val="en-US"/>
        </w:rPr>
        <w:t>’])</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10C53B4E"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w:t>
      </w:r>
      <w:del w:id="1095" w:author="Nikola Mitic" w:date="2025-07-08T11:14:00Z" w16du:dateUtc="2025-07-08T09:14:00Z">
        <w:r w:rsidR="001F2A37" w:rsidDel="009460A5">
          <w:delText xml:space="preserve"> </w:delText>
        </w:r>
        <w:r w:rsidRPr="00B876AC" w:rsidDel="009460A5">
          <w:rPr>
            <w:i/>
            <w:iCs/>
            <w:lang w:val="en-US"/>
          </w:rPr>
          <w:delText>PHP</w:delText>
        </w:r>
      </w:del>
      <w:r>
        <w:rPr>
          <w:lang w:val="en-US"/>
        </w:rPr>
        <w:t xml:space="preserve"> </w:t>
      </w:r>
      <w:r>
        <w:t xml:space="preserve">наредби </w:t>
      </w:r>
      <w:ins w:id="1096" w:author="Nikola Mitic" w:date="2025-07-08T11:14:00Z" w16du:dateUtc="2025-07-08T09:14:00Z">
        <w:r w:rsidR="009460A5">
          <w:t xml:space="preserve">програмског језика </w:t>
        </w:r>
        <w:r w:rsidR="009460A5" w:rsidRPr="00B876AC">
          <w:rPr>
            <w:i/>
            <w:iCs/>
            <w:lang w:val="en-US"/>
          </w:rPr>
          <w:t>PHP</w:t>
        </w:r>
        <w:r w:rsidR="009460A5">
          <w:t xml:space="preserve"> </w:t>
        </w:r>
      </w:ins>
      <w:r w:rsidR="001F2A37">
        <w:t>које ће</w:t>
      </w:r>
      <w:ins w:id="1097" w:author="Nikola Mitic" w:date="2025-07-08T11:14:00Z" w16du:dateUtc="2025-07-08T09:14:00Z">
        <w:r w:rsidR="009460A5">
          <w:t xml:space="preserve"> радно окружење</w:t>
        </w:r>
      </w:ins>
      <w:r w:rsidR="001F2A37">
        <w:t xml:space="preserve">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r w:rsidR="001F5C32">
        <w:t>, односно обрнуто</w:t>
      </w:r>
      <w:r>
        <w:t xml:space="preserve"> </w:t>
      </w:r>
      <w:r w:rsidR="001F5C32">
        <w:t>у повратку резултата извршиће</w:t>
      </w:r>
      <w:r>
        <w:t xml:space="preserve"> мапирање прибављених података у објекте.</w:t>
      </w:r>
      <w:r>
        <w:rPr>
          <w:lang w:val="en-US"/>
        </w:rPr>
        <w:t xml:space="preserve"> </w:t>
      </w:r>
      <w:r w:rsidR="00EC04ED">
        <w:t>Када се креирани објекат сачува,</w:t>
      </w:r>
      <w:ins w:id="1098" w:author="Nikola Mitic" w:date="2025-07-08T11:14:00Z" w16du:dateUtc="2025-07-08T09:14:00Z">
        <w:r w:rsidR="009460A5">
          <w:t xml:space="preserve"> радно окружење</w:t>
        </w:r>
      </w:ins>
      <w:r w:rsidR="00EC04ED">
        <w:t xml:space="preserve">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del w:id="1099" w:author="Nikola Mitic" w:date="2025-07-08T11:16:00Z" w16du:dateUtc="2025-07-08T09:16:00Z">
        <w:r w:rsidR="00D76E88" w:rsidRPr="00D76E88" w:rsidDel="009460A5">
          <w:rPr>
            <w:i/>
            <w:iCs/>
            <w:lang w:val="en-US"/>
          </w:rPr>
          <w:delText>Laravel</w:delText>
        </w:r>
        <w:r w:rsidR="00D76E88" w:rsidDel="009460A5">
          <w:delText xml:space="preserve">-овим </w:delText>
        </w:r>
      </w:del>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w:t>
      </w:r>
      <w:ins w:id="1100" w:author="Nikola Mitic" w:date="2025-07-08T11:16:00Z" w16du:dateUtc="2025-07-08T09:16:00Z">
        <w:r w:rsidR="009460A5">
          <w:t xml:space="preserve"> радно окружење</w:t>
        </w:r>
      </w:ins>
      <w:r w:rsidR="001F5C32">
        <w:t xml:space="preserve">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1101" w:author="Nikola Mitic" w:date="2025-05-13T21:19:00Z" w16du:dateUtc="2025-05-13T19:19:00Z"/>
          <w:lang w:val="en-US"/>
        </w:rPr>
        <w:pPrChange w:id="1102" w:author="Nikola Mitic" w:date="2025-05-17T15:50:00Z" w16du:dateUtc="2025-05-17T13:50:00Z">
          <w:pPr>
            <w:jc w:val="center"/>
          </w:pPr>
        </w:pPrChange>
      </w:pPr>
      <w:del w:id="1103"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1104" w:author="Nikola Mitic" w:date="2025-05-13T21:19:00Z" w16du:dateUtc="2025-05-13T19:19:00Z"/>
        </w:rPr>
        <w:pPrChange w:id="1105" w:author="Nikola Mitic" w:date="2025-05-17T15:50:00Z" w16du:dateUtc="2025-05-17T13:50:00Z">
          <w:pPr>
            <w:pStyle w:val="Heading4"/>
            <w:jc w:val="center"/>
          </w:pPr>
        </w:pPrChange>
      </w:pPr>
      <w:del w:id="1106" w:author="Nikola Mitic" w:date="2025-05-13T21:19:00Z" w16du:dateUtc="2025-05-13T19:19:00Z">
        <w:r w:rsidDel="00050810">
          <w:delText xml:space="preserve">Слика </w:delText>
        </w:r>
      </w:del>
      <w:del w:id="1107" w:author="Nikola Mitic" w:date="2025-05-13T21:16:00Z" w16du:dateUtc="2025-05-13T19:16:00Z">
        <w:r w:rsidR="00EC4003" w:rsidDel="00050810">
          <w:delText>4</w:delText>
        </w:r>
      </w:del>
      <w:del w:id="1108"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1109" w:author="Nikola Mitic" w:date="2025-05-13T21:19:00Z"/>
      <w:sdt>
        <w:sdtPr>
          <w:rPr>
            <w:rFonts w:eastAsiaTheme="majorEastAsia" w:cstheme="majorBidi"/>
            <w:color w:val="2F5496" w:themeColor="accent1" w:themeShade="BF"/>
          </w:rPr>
          <w:id w:val="-1230454503"/>
          <w:citation/>
        </w:sdtPr>
        <w:sdtContent>
          <w:customXmlDelRangeEnd w:id="1109"/>
          <w:del w:id="1110"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1111" w:author="Nikola Mitic" w:date="2025-05-13T21:19:00Z"/>
        </w:sdtContent>
      </w:sdt>
      <w:customXmlDelRangeEnd w:id="1111"/>
    </w:p>
    <w:p w14:paraId="5B9C2666" w14:textId="330D8797" w:rsidR="00EC04ED" w:rsidRPr="00B876AC" w:rsidRDefault="00EC04ED">
      <w:pPr>
        <w:rPr>
          <w:rFonts w:eastAsiaTheme="majorEastAsia" w:cstheme="majorBidi"/>
          <w:i/>
          <w:iCs/>
          <w:color w:val="2F5496" w:themeColor="accent1" w:themeShade="BF"/>
        </w:rPr>
        <w:pPrChange w:id="1112"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1113" w:name="_Toc202867296"/>
      <w:r>
        <w:t>Мапирање модела и његова употреба</w:t>
      </w:r>
      <w:bookmarkEnd w:id="1113"/>
    </w:p>
    <w:p w14:paraId="1DA840F0" w14:textId="77777777" w:rsidR="00B25012" w:rsidRPr="00B25012" w:rsidRDefault="00B25012" w:rsidP="00B25012"/>
    <w:p w14:paraId="02FD5574" w14:textId="5B479A17" w:rsidR="00D71064" w:rsidRPr="005C552C" w:rsidRDefault="00D71064" w:rsidP="00D71064">
      <w:pPr>
        <w:ind w:firstLine="720"/>
      </w:pPr>
      <w:r w:rsidRPr="005C552C">
        <w:t>Како је сваки ентитет базе података у</w:t>
      </w:r>
      <w:ins w:id="1114" w:author="Nikola Mitic" w:date="2025-07-08T11:17:00Z" w16du:dateUtc="2025-07-08T09:17:00Z">
        <w:r w:rsidR="009460A5">
          <w:t xml:space="preserve"> радном окружењу</w:t>
        </w:r>
      </w:ins>
      <w:r w:rsidRPr="005C552C">
        <w:t xml:space="preserve"> </w:t>
      </w:r>
      <w:r w:rsidRPr="005C552C">
        <w:rPr>
          <w:i/>
          <w:iCs/>
        </w:rPr>
        <w:t>Laravel</w:t>
      </w:r>
      <w:del w:id="1115" w:author="Nikola Mitic" w:date="2025-07-08T11:17:00Z" w16du:dateUtc="2025-07-08T09:17:00Z">
        <w:r w:rsidRPr="005C552C" w:rsidDel="009460A5">
          <w:delText>-у</w:delText>
        </w:r>
      </w:del>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w:t>
      </w:r>
      <w:r w:rsidRPr="005C552C">
        <w:lastRenderedPageBreak/>
        <w:t>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w:t>
      </w:r>
      <w:del w:id="1116" w:author="Nikola Mitic" w:date="2025-07-28T23:12:00Z" w16du:dateUtc="2025-07-28T21:12:00Z">
        <w:r w:rsidDel="00EE4BFF">
          <w:delText>а</w:delText>
        </w:r>
      </w:del>
      <w:r>
        <w:t>, а такви се у бази података не чувају</w:t>
      </w:r>
      <w:r w:rsidRPr="005C552C">
        <w:t>,</w:t>
      </w:r>
    </w:p>
    <w:p w14:paraId="776D2D15" w14:textId="76F1C66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док се у припадајућем моделу веза дефинише методом </w:t>
      </w:r>
      <w:r w:rsidR="00B96CF5" w:rsidRPr="00D07A33">
        <w:rPr>
          <w:i/>
          <w:iCs/>
          <w:lang w:val="en-US"/>
        </w:rPr>
        <w:t>belongsTo(</w:t>
      </w:r>
      <w:proofErr w:type="spellStart"/>
      <w:r w:rsidR="00B96CF5" w:rsidRPr="00D07A33">
        <w:rPr>
          <w:i/>
          <w:iCs/>
          <w:lang w:val="en-US"/>
        </w:rPr>
        <w:t>ModelName</w:t>
      </w:r>
      <w:proofErr w:type="spellEnd"/>
      <w:r w:rsidR="00B96CF5" w:rsidRPr="00D07A33">
        <w:rPr>
          <w:i/>
          <w:iCs/>
          <w:lang w:val="en-US"/>
        </w:rPr>
        <w:t>::class)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и </w:t>
      </w:r>
      <w:r w:rsidR="00D76E88" w:rsidRPr="00D07A33">
        <w:rPr>
          <w:i/>
          <w:iCs/>
          <w:lang w:val="en-US"/>
        </w:rPr>
        <w:t>belongsTo(</w:t>
      </w:r>
      <w:proofErr w:type="spellStart"/>
      <w:r w:rsidR="00D76E88" w:rsidRPr="00D07A33">
        <w:rPr>
          <w:i/>
          <w:iCs/>
          <w:lang w:val="en-US"/>
        </w:rPr>
        <w:t>ModelName</w:t>
      </w:r>
      <w:proofErr w:type="spellEnd"/>
      <w:r w:rsidR="00D76E88" w:rsidRPr="00D07A33">
        <w:rPr>
          <w:i/>
          <w:iCs/>
          <w:lang w:val="en-US"/>
        </w:rPr>
        <w:t>::class)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w:t>
      </w:r>
      <w:proofErr w:type="spellStart"/>
      <w:r w:rsidR="00D07A33" w:rsidRPr="001038BF">
        <w:rPr>
          <w:i/>
          <w:iCs/>
          <w:lang w:val="en-US"/>
        </w:rPr>
        <w:t>ModelName</w:t>
      </w:r>
      <w:proofErr w:type="spellEnd"/>
      <w:r w:rsidR="00D07A33" w:rsidRPr="001038BF">
        <w:rPr>
          <w:i/>
          <w:iCs/>
          <w:lang w:val="en-US"/>
        </w:rPr>
        <w:t>::class)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w:t>
      </w:r>
      <w:r w:rsidR="001038BF">
        <w:lastRenderedPageBreak/>
        <w:t xml:space="preserve">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w:t>
      </w:r>
      <w:proofErr w:type="spellStart"/>
      <w:r w:rsidR="001038BF" w:rsidRPr="00920F21">
        <w:rPr>
          <w:i/>
          <w:iCs/>
          <w:lang w:val="en-US"/>
        </w:rPr>
        <w:t>ModelName</w:t>
      </w:r>
      <w:proofErr w:type="spellEnd"/>
      <w:r w:rsidR="001038BF" w:rsidRPr="00920F21">
        <w:rPr>
          <w:i/>
          <w:iCs/>
          <w:lang w:val="en-US"/>
        </w:rPr>
        <w:t>::class,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42FEA2B7" w:rsidR="00B876AC" w:rsidRPr="00DB4AC9" w:rsidRDefault="00F75B49" w:rsidP="00D07A33">
      <w:pPr>
        <w:ind w:firstLine="720"/>
      </w:pPr>
      <w:r>
        <w:t xml:space="preserve">Креирање веза међу моделима омогућава олакшани приступ широком спектру података. </w:t>
      </w:r>
      <w:del w:id="1117" w:author="Nikola Mitic" w:date="2025-07-08T11:17:00Z" w16du:dateUtc="2025-07-08T09:17:00Z">
        <w:r w:rsidRPr="009460A5" w:rsidDel="009460A5">
          <w:rPr>
            <w:lang w:val="en-US"/>
            <w:rPrChange w:id="1118" w:author="Nikola Mitic" w:date="2025-07-08T11:17:00Z" w16du:dateUtc="2025-07-08T09:17:00Z">
              <w:rPr>
                <w:i/>
                <w:iCs/>
                <w:lang w:val="en-US"/>
              </w:rPr>
            </w:rPrChange>
          </w:rPr>
          <w:delText>Laravel</w:delText>
        </w:r>
        <w:r w:rsidRPr="009460A5" w:rsidDel="009460A5">
          <w:delText>-ове у</w:delText>
        </w:r>
      </w:del>
      <w:ins w:id="1119" w:author="Nikola Mitic" w:date="2025-07-08T11:17:00Z" w16du:dateUtc="2025-07-08T09:17:00Z">
        <w:r w:rsidR="009460A5" w:rsidRPr="009460A5">
          <w:rPr>
            <w:rPrChange w:id="1120" w:author="Nikola Mitic" w:date="2025-07-08T11:17:00Z" w16du:dateUtc="2025-07-08T09:17:00Z">
              <w:rPr>
                <w:i/>
                <w:iCs/>
              </w:rPr>
            </w:rPrChange>
          </w:rPr>
          <w:t>У</w:t>
        </w:r>
      </w:ins>
      <w:r>
        <w:t xml:space="preserve">грађене </w:t>
      </w:r>
      <w:r w:rsidRPr="00D07A33">
        <w:rPr>
          <w:i/>
          <w:iCs/>
          <w:lang w:val="en-US"/>
        </w:rPr>
        <w:t>Eloquent</w:t>
      </w:r>
      <w:r w:rsidRPr="00D07A33">
        <w:rPr>
          <w:lang w:val="en-US"/>
        </w:rPr>
        <w:t xml:space="preserve"> </w:t>
      </w:r>
      <w:r>
        <w:t>методе</w:t>
      </w:r>
      <w:del w:id="1121" w:author="Nikola Mitic" w:date="2025-07-28T23:15:00Z" w16du:dateUtc="2025-07-28T21:15:00Z">
        <w:r w:rsidDel="003840A4">
          <w:delText xml:space="preserve"> на</w:delText>
        </w:r>
      </w:del>
      <w:r>
        <w:t xml:space="preserve"> </w:t>
      </w:r>
      <w:del w:id="1122" w:author="Nikola Mitic" w:date="2025-07-08T11:18:00Z" w16du:dateUtc="2025-07-08T09:18:00Z">
        <w:r w:rsidDel="00061661">
          <w:delText xml:space="preserve">једноставни начин </w:delText>
        </w:r>
      </w:del>
      <w:r>
        <w:t>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24989382"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w:t>
      </w:r>
      <w:ins w:id="1123" w:author="Nikola Mitic" w:date="2025-07-28T23:17:00Z" w16du:dateUtc="2025-07-28T21:17:00Z">
        <w:r w:rsidR="00CA4889">
          <w:t xml:space="preserve"> функционалности</w:t>
        </w:r>
      </w:ins>
      <w:r>
        <w:t xml:space="preserve"> класа</w:t>
      </w:r>
      <w:ins w:id="1124" w:author="Nikola Mitic" w:date="2025-07-28T23:17:00Z" w16du:dateUtc="2025-07-28T21:17:00Z">
        <w:r w:rsidR="00CA4889">
          <w:t>.</w:t>
        </w:r>
      </w:ins>
      <w:del w:id="1125" w:author="Nikola Mitic" w:date="2025-07-28T23:17:00Z" w16du:dateUtc="2025-07-28T21:17:00Z">
        <w:r w:rsidDel="00CA4889">
          <w:delText>,</w:delText>
        </w:r>
      </w:del>
      <w:r>
        <w:t xml:space="preserve"> </w:t>
      </w:r>
      <w:ins w:id="1126" w:author="Nikola Mitic" w:date="2025-07-28T23:17:00Z" w16du:dateUtc="2025-07-28T21:17:00Z">
        <w:r w:rsidR="00CA4889">
          <w:t>П</w:t>
        </w:r>
      </w:ins>
      <w:del w:id="1127" w:author="Nikola Mitic" w:date="2025-07-28T23:17:00Z" w16du:dateUtc="2025-07-28T21:17:00Z">
        <w:r w:rsidDel="00CA4889">
          <w:delText>п</w:delText>
        </w:r>
      </w:del>
      <w:r>
        <w:t xml:space="preserve">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w:t>
      </w:r>
      <w:ins w:id="1128" w:author="Nikola Mitic" w:date="2025-07-28T23:18:00Z" w16du:dateUtc="2025-07-28T21:18:00Z">
        <w:r w:rsidR="00CA4889">
          <w:t>.</w:t>
        </w:r>
      </w:ins>
      <w:r>
        <w:t xml:space="preserve"> </w:t>
      </w:r>
      <w:del w:id="1129" w:author="Nikola Mitic" w:date="2025-07-28T23:18:00Z" w16du:dateUtc="2025-07-28T21:18:00Z">
        <w:r w:rsidDel="00CA4889">
          <w:delText xml:space="preserve">којим </w:delText>
        </w:r>
      </w:del>
      <w:ins w:id="1130" w:author="Nikola Mitic" w:date="2025-07-28T23:18:00Z" w16du:dateUtc="2025-07-28T21:18:00Z">
        <w:r w:rsidR="00CA4889">
          <w:t>Њиме</w:t>
        </w:r>
        <w:r w:rsidR="00CA4889">
          <w:t xml:space="preserve"> </w:t>
        </w:r>
      </w:ins>
      <w:r>
        <w:t xml:space="preserve">се инстанце модела повезују са идентификаторима </w:t>
      </w:r>
      <w:del w:id="1131" w:author="Nikola Mitic" w:date="2025-07-28T23:19:00Z" w16du:dateUtc="2025-07-28T21:19:00Z">
        <w:r w:rsidDel="00CA4889">
          <w:delText xml:space="preserve">прослеђеним </w:delText>
        </w:r>
      </w:del>
      <w:ins w:id="1132" w:author="Nikola Mitic" w:date="2025-07-28T23:19:00Z" w16du:dateUtc="2025-07-28T21:19:00Z">
        <w:r w:rsidR="00CA4889">
          <w:t>из</w:t>
        </w:r>
        <w:r w:rsidR="00CA4889">
          <w:t xml:space="preserve"> </w:t>
        </w:r>
      </w:ins>
      <w:r>
        <w:t>рута</w:t>
      </w:r>
      <w:del w:id="1133" w:author="Nikola Mitic" w:date="2025-07-28T23:19:00Z" w16du:dateUtc="2025-07-28T21:19:00Z">
        <w:r w:rsidDel="00CA4889">
          <w:delText>ма</w:delText>
        </w:r>
      </w:del>
      <w:ins w:id="1134" w:author="Nikola Mitic" w:date="2025-07-28T23:19:00Z" w16du:dateUtc="2025-07-28T21:19:00Z">
        <w:r w:rsidR="00CA4889">
          <w:t>, те се</w:t>
        </w:r>
      </w:ins>
      <w:del w:id="1135" w:author="Nikola Mitic" w:date="2025-07-28T23:19:00Z" w16du:dateUtc="2025-07-28T21:19:00Z">
        <w:r w:rsidDel="00CA4889">
          <w:delText xml:space="preserve"> и</w:delText>
        </w:r>
      </w:del>
      <w:r>
        <w:t xml:space="preserve"> функцијама на обраду </w:t>
      </w:r>
      <w:del w:id="1136" w:author="Nikola Mitic" w:date="2025-07-28T23:19:00Z" w16du:dateUtc="2025-07-28T21:19:00Z">
        <w:r w:rsidDel="00CA4889">
          <w:delText xml:space="preserve">се </w:delText>
        </w:r>
      </w:del>
      <w:r>
        <w:t>дају</w:t>
      </w:r>
      <w:ins w:id="1137" w:author="Nikola Mitic" w:date="2025-07-28T23:19:00Z" w16du:dateUtc="2025-07-28T21:19:00Z">
        <w:r w:rsidR="00CA4889">
          <w:t xml:space="preserve"> инстанце</w:t>
        </w:r>
      </w:ins>
      <w:r>
        <w:t xml:space="preserve"> </w:t>
      </w:r>
      <w:del w:id="1138" w:author="Nikola Mitic" w:date="2025-07-28T23:19:00Z" w16du:dateUtc="2025-07-28T21:19:00Z">
        <w:r w:rsidDel="00CA4889">
          <w:delText xml:space="preserve">тачно обликовани </w:delText>
        </w:r>
      </w:del>
      <w:r>
        <w:t>објект</w:t>
      </w:r>
      <w:ins w:id="1139" w:author="Nikola Mitic" w:date="2025-07-28T23:20:00Z" w16du:dateUtc="2025-07-28T21:20:00Z">
        <w:r w:rsidR="00CA4889">
          <w:t>а</w:t>
        </w:r>
      </w:ins>
      <w:del w:id="1140" w:author="Nikola Mitic" w:date="2025-07-28T23:20:00Z" w16du:dateUtc="2025-07-28T21:20:00Z">
        <w:r w:rsidDel="00CA4889">
          <w:delText>и</w:delText>
        </w:r>
      </w:del>
      <w:r>
        <w:t xml:space="preserve"> </w:t>
      </w:r>
      <w:ins w:id="1141" w:author="Nikola Mitic" w:date="2025-07-28T23:20:00Z" w16du:dateUtc="2025-07-28T21:20:00Z">
        <w:r w:rsidR="00CA4889">
          <w:t xml:space="preserve">оног типа </w:t>
        </w:r>
      </w:ins>
      <w:r>
        <w:t>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0AC3921C" w:rsidR="00D71064" w:rsidRPr="00B66D0B" w:rsidRDefault="00D71064" w:rsidP="00D71064">
      <w:pPr>
        <w:pStyle w:val="ListParagraph"/>
        <w:numPr>
          <w:ilvl w:val="0"/>
          <w:numId w:val="33"/>
        </w:numPr>
        <w:rPr>
          <w:lang w:val="en-US"/>
        </w:rPr>
      </w:pPr>
      <w:r>
        <w:t>контролере – класе кој</w:t>
      </w:r>
      <w:ins w:id="1142" w:author="Nikola Mitic" w:date="2025-07-28T23:21:00Z" w16du:dateUtc="2025-07-28T21:21:00Z">
        <w:r w:rsidR="00CA4889">
          <w:t>е</w:t>
        </w:r>
      </w:ins>
      <w:del w:id="1143" w:author="Nikola Mitic" w:date="2025-07-28T23:21:00Z" w16du:dateUtc="2025-07-28T21:21:00Z">
        <w:r w:rsidDel="00CA4889">
          <w:delText>им се</w:delText>
        </w:r>
      </w:del>
      <w:r>
        <w:t xml:space="preserve"> од рута примају објект</w:t>
      </w:r>
      <w:ins w:id="1144" w:author="Nikola Mitic" w:date="2025-07-28T23:21:00Z" w16du:dateUtc="2025-07-28T21:21:00Z">
        <w:r w:rsidR="00CA4889">
          <w:t>е</w:t>
        </w:r>
      </w:ins>
      <w:del w:id="1145" w:author="Nikola Mitic" w:date="2025-07-28T23:21:00Z" w16du:dateUtc="2025-07-28T21:21:00Z">
        <w:r w:rsidDel="00CA4889">
          <w:delText>и</w:delText>
        </w:r>
      </w:del>
      <w:r>
        <w:t xml:space="preserve"> модела и прослеђују на даљу обраду испуњавајући </w:t>
      </w:r>
      <w:r>
        <w:rPr>
          <w:lang w:val="en-US"/>
        </w:rPr>
        <w:t>CRUD</w:t>
      </w:r>
      <w:del w:id="1146"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1149" w:name="_Toc202867297"/>
      <w:r w:rsidRPr="005C552C">
        <w:rPr>
          <w:rFonts w:cs="Times New Roman"/>
        </w:rPr>
        <w:lastRenderedPageBreak/>
        <w:t>ИМПЛЕМЕНТАЦИЈА АПЛИКАЦИЈЕ</w:t>
      </w:r>
      <w:bookmarkEnd w:id="1149"/>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1150" w:author="Nikola Mitic" w:date="2025-05-17T15:51:00Z" w16du:dateUtc="2025-05-17T13:51:00Z">
        <w:r w:rsidRPr="005C552C" w:rsidDel="00ED0A19">
          <w:rPr>
            <w:rStyle w:val="Hyperlink"/>
            <w:rFonts w:cs="Times New Roman"/>
          </w:rPr>
          <w:delText>https://github.com/MiticBNikola/</w:delText>
        </w:r>
      </w:del>
      <w:proofErr w:type="spellStart"/>
      <w:r w:rsidRPr="005C552C">
        <w:rPr>
          <w:rStyle w:val="Hyperlink"/>
          <w:rFonts w:cs="Times New Roman"/>
        </w:rPr>
        <w:t>taxi</w:t>
      </w:r>
      <w:proofErr w:type="spellEnd"/>
      <w:r w:rsidRPr="005C552C">
        <w:rPr>
          <w:rStyle w:val="Hyperlink"/>
          <w:rFonts w:cs="Times New Roman"/>
        </w:rPr>
        <w:t>-api</w:t>
      </w:r>
      <w:del w:id="1151" w:author="Nikola Mitic" w:date="2025-05-17T15:52:00Z" w16du:dateUtc="2025-05-17T13:52:00Z">
        <w:r w:rsidRPr="005C552C" w:rsidDel="00ED0A19">
          <w:rPr>
            <w:rStyle w:val="Hyperlink"/>
            <w:rFonts w:cs="Times New Roman"/>
          </w:rPr>
          <w:delText>/</w:delText>
        </w:r>
      </w:del>
      <w:r>
        <w:fldChar w:fldCharType="end"/>
      </w:r>
      <w:customXmlInsRangeStart w:id="1152" w:author="Nikola Mitic" w:date="2025-05-17T15:53:00Z"/>
      <w:sdt>
        <w:sdtPr>
          <w:id w:val="-1073356279"/>
          <w:citation/>
        </w:sdtPr>
        <w:sdtContent>
          <w:customXmlInsRangeEnd w:id="1152"/>
          <w:ins w:id="1153" w:author="Nikola Mitic" w:date="2025-05-17T15:53:00Z" w16du:dateUtc="2025-05-17T13:53:00Z">
            <w:r w:rsidR="00ED0A19">
              <w:fldChar w:fldCharType="begin"/>
            </w:r>
          </w:ins>
          <w:ins w:id="1154"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1155" w:author="Nikola Mitic" w:date="2025-05-17T15:53:00Z" w16du:dateUtc="2025-05-17T13:53:00Z">
            <w:r w:rsidR="00ED0A19">
              <w:fldChar w:fldCharType="end"/>
            </w:r>
          </w:ins>
          <w:customXmlInsRangeStart w:id="1156" w:author="Nikola Mitic" w:date="2025-05-17T15:53:00Z"/>
        </w:sdtContent>
      </w:sdt>
      <w:customXmlInsRangeEnd w:id="1156"/>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1157" w:author="Nikola Mitic" w:date="2025-05-17T15:54:00Z" w16du:dateUtc="2025-05-17T13:54:00Z">
        <w:r w:rsidRPr="005C552C" w:rsidDel="00ED0A19">
          <w:rPr>
            <w:rStyle w:val="Hyperlink"/>
            <w:rFonts w:cs="Times New Roman"/>
          </w:rPr>
          <w:delText>https://github.com/MiticBNikola/</w:delText>
        </w:r>
      </w:del>
      <w:proofErr w:type="spellStart"/>
      <w:r w:rsidRPr="005C552C">
        <w:rPr>
          <w:rStyle w:val="Hyperlink"/>
          <w:rFonts w:cs="Times New Roman"/>
        </w:rPr>
        <w:t>taxi</w:t>
      </w:r>
      <w:proofErr w:type="spellEnd"/>
      <w:r w:rsidRPr="005C552C">
        <w:rPr>
          <w:rStyle w:val="Hyperlink"/>
          <w:rFonts w:cs="Times New Roman"/>
        </w:rPr>
        <w:t>-web</w:t>
      </w:r>
      <w:del w:id="1158" w:author="Nikola Mitic" w:date="2025-05-17T15:54:00Z" w16du:dateUtc="2025-05-17T13:54:00Z">
        <w:r w:rsidRPr="005C552C" w:rsidDel="00ED0A19">
          <w:rPr>
            <w:rStyle w:val="Hyperlink"/>
            <w:rFonts w:cs="Times New Roman"/>
          </w:rPr>
          <w:delText>/</w:delText>
        </w:r>
      </w:del>
      <w:r>
        <w:fldChar w:fldCharType="end"/>
      </w:r>
      <w:customXmlInsRangeStart w:id="1159" w:author="Nikola Mitic" w:date="2025-05-17T15:55:00Z"/>
      <w:sdt>
        <w:sdtPr>
          <w:id w:val="466476424"/>
          <w:citation/>
        </w:sdtPr>
        <w:sdtContent>
          <w:customXmlInsRangeEnd w:id="1159"/>
          <w:ins w:id="1160"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1161" w:author="Nikola Mitic" w:date="2025-05-17T15:55:00Z" w16du:dateUtc="2025-05-17T13:55:00Z">
            <w:r w:rsidR="00ED0A19">
              <w:fldChar w:fldCharType="end"/>
            </w:r>
          </w:ins>
          <w:customXmlInsRangeStart w:id="1162" w:author="Nikola Mitic" w:date="2025-05-17T15:55:00Z"/>
        </w:sdtContent>
      </w:sdt>
      <w:customXmlInsRangeEnd w:id="1162"/>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1163" w:name="_Toc202867298"/>
      <w:r w:rsidRPr="005C552C">
        <w:t>Архитектура апликације</w:t>
      </w:r>
      <w:bookmarkEnd w:id="1163"/>
    </w:p>
    <w:p w14:paraId="0981AE5F" w14:textId="77777777" w:rsidR="00205E70" w:rsidRPr="005C552C" w:rsidRDefault="00205E70" w:rsidP="00205E70"/>
    <w:p w14:paraId="4F0B1654" w14:textId="06ABE427"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w:t>
      </w:r>
      <w:ins w:id="1164" w:author="Nikola Mitic" w:date="2025-07-08T11:18:00Z" w16du:dateUtc="2025-07-08T09:18:00Z">
        <w:r w:rsidR="00061661">
          <w:t xml:space="preserve"> радним окружењима</w:t>
        </w:r>
      </w:ins>
      <w:r w:rsidRPr="005C552C">
        <w:t xml:space="preserve"> </w:t>
      </w:r>
      <w:r w:rsidRPr="005C552C">
        <w:rPr>
          <w:i/>
          <w:iCs/>
        </w:rPr>
        <w:t>Angular</w:t>
      </w:r>
      <w:del w:id="1165" w:author="Nikola Mitic" w:date="2025-07-08T11:18:00Z" w16du:dateUtc="2025-07-08T09:18:00Z">
        <w:r w:rsidRPr="005C552C" w:rsidDel="00061661">
          <w:delText>-у</w:delText>
        </w:r>
      </w:del>
      <w:r w:rsidRPr="005C552C">
        <w:t xml:space="preserve"> и </w:t>
      </w:r>
      <w:r w:rsidRPr="005C552C">
        <w:rPr>
          <w:i/>
          <w:iCs/>
        </w:rPr>
        <w:t xml:space="preserve"> Laravel</w:t>
      </w:r>
      <w:del w:id="1166" w:author="Nikola Mitic" w:date="2025-07-08T11:18:00Z" w16du:dateUtc="2025-07-08T09:18:00Z">
        <w:r w:rsidRPr="005C552C" w:rsidDel="00061661">
          <w:delText>-у</w:delText>
        </w:r>
      </w:del>
      <w:r w:rsidRPr="005C552C">
        <w:t xml:space="preserve">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1167"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1168" w:author="Nikola Mitic" w:date="2025-05-13T21:19:00Z" w16du:dateUtc="2025-05-13T19:19:00Z">
        <w:r w:rsidR="00050810">
          <w:t>10</w:t>
        </w:r>
      </w:ins>
      <w:del w:id="1169"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Pr="007C6864" w:rsidRDefault="00AD777D" w:rsidP="00AD777D">
      <w:pPr>
        <w:pStyle w:val="Heading2"/>
        <w:numPr>
          <w:ilvl w:val="1"/>
          <w:numId w:val="2"/>
        </w:numPr>
        <w:ind w:left="0" w:firstLine="0"/>
        <w:rPr>
          <w:rFonts w:cs="Times New Roman"/>
          <w:i/>
          <w:iCs/>
          <w:lang w:val="en-US"/>
          <w:rPrChange w:id="1170" w:author="Nikola Mitic" w:date="2025-07-08T11:39:00Z" w16du:dateUtc="2025-07-08T09:39:00Z">
            <w:rPr>
              <w:rFonts w:cs="Times New Roman"/>
              <w:lang w:val="en-US"/>
            </w:rPr>
          </w:rPrChange>
        </w:rPr>
      </w:pPr>
      <w:bookmarkStart w:id="1171" w:name="_Toc202867299"/>
      <w:r w:rsidRPr="007C6864">
        <w:rPr>
          <w:rFonts w:cs="Times New Roman"/>
          <w:i/>
          <w:iCs/>
          <w:lang w:val="en-US"/>
          <w:rPrChange w:id="1172" w:author="Nikola Mitic" w:date="2025-07-08T11:39:00Z" w16du:dateUtc="2025-07-08T09:39:00Z">
            <w:rPr>
              <w:rFonts w:cs="Times New Roman"/>
              <w:lang w:val="en-US"/>
            </w:rPr>
          </w:rPrChange>
        </w:rPr>
        <w:lastRenderedPageBreak/>
        <w:t>MySQL</w:t>
      </w:r>
      <w:bookmarkEnd w:id="1171"/>
    </w:p>
    <w:p w14:paraId="78935E9E" w14:textId="77777777" w:rsidR="005F3024" w:rsidRDefault="005F3024" w:rsidP="005F3024">
      <w:pPr>
        <w:rPr>
          <w:lang w:val="en-US"/>
        </w:rPr>
      </w:pPr>
    </w:p>
    <w:p w14:paraId="52F9BD42" w14:textId="030040E7" w:rsidR="005F3024" w:rsidRDefault="005F3024" w:rsidP="005F3024">
      <w:pPr>
        <w:ind w:firstLine="720"/>
      </w:pPr>
      <w:r>
        <w:rPr>
          <w:lang w:val="en-US"/>
        </w:rPr>
        <w:t xml:space="preserve">MySQL </w:t>
      </w:r>
      <w:r>
        <w:t xml:space="preserve">је најпознатији </w:t>
      </w:r>
      <w:r>
        <w:rPr>
          <w:lang w:val="en-US"/>
        </w:rPr>
        <w:t>open source</w:t>
      </w:r>
      <w:del w:id="1173"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 xml:space="preserve">платформе, сами корисници по наилажењу </w:t>
      </w:r>
      <w:ins w:id="1176" w:author="Nikola Mitic" w:date="2025-07-28T23:22:00Z" w16du:dateUtc="2025-07-28T21:22:00Z">
        <w:r w:rsidR="007B330E">
          <w:t xml:space="preserve">на </w:t>
        </w:r>
      </w:ins>
      <w:r>
        <w:t>још увек не</w:t>
      </w:r>
      <w:del w:id="1177" w:author="Nikola Mitic" w:date="2025-07-28T23:22:00Z" w16du:dateUtc="2025-07-28T21:22:00Z">
        <w:r w:rsidDel="007B330E">
          <w:delText xml:space="preserve"> </w:delText>
        </w:r>
      </w:del>
      <w:r>
        <w:t>решен</w:t>
      </w:r>
      <w:ins w:id="1178" w:author="Nikola Mitic" w:date="2025-07-28T23:22:00Z" w16du:dateUtc="2025-07-28T21:22:00Z">
        <w:r w:rsidR="007B330E">
          <w:t>е</w:t>
        </w:r>
      </w:ins>
      <w:del w:id="1179" w:author="Nikola Mitic" w:date="2025-07-28T23:22:00Z" w16du:dateUtc="2025-07-28T21:22:00Z">
        <w:r w:rsidDel="007B330E">
          <w:delText>их</w:delText>
        </w:r>
      </w:del>
      <w:r>
        <w:t xml:space="preserve"> проблем</w:t>
      </w:r>
      <w:ins w:id="1180" w:author="Nikola Mitic" w:date="2025-07-28T23:22:00Z" w16du:dateUtc="2025-07-28T21:22:00Z">
        <w:r w:rsidR="007B330E">
          <w:t>е</w:t>
        </w:r>
      </w:ins>
      <w:del w:id="1181" w:author="Nikola Mitic" w:date="2025-07-28T23:22:00Z" w16du:dateUtc="2025-07-28T21:22:00Z">
        <w:r w:rsidDel="007B330E">
          <w:delText>а</w:delText>
        </w:r>
      </w:del>
      <w:r>
        <w:t xml:space="preserve">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65EA4953"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39E2DEBE" w:rsidR="00AD777D" w:rsidRPr="007C6864" w:rsidRDefault="007C6864" w:rsidP="00AD777D">
      <w:pPr>
        <w:pStyle w:val="Heading2"/>
        <w:numPr>
          <w:ilvl w:val="1"/>
          <w:numId w:val="2"/>
        </w:numPr>
        <w:ind w:left="0" w:firstLine="0"/>
        <w:rPr>
          <w:rFonts w:cs="Times New Roman"/>
          <w:i/>
          <w:iCs/>
          <w:lang w:val="en-US"/>
          <w:rPrChange w:id="1182" w:author="Nikola Mitic" w:date="2025-07-08T11:39:00Z" w16du:dateUtc="2025-07-08T09:39:00Z">
            <w:rPr>
              <w:rFonts w:cs="Times New Roman"/>
              <w:lang w:val="en-US"/>
            </w:rPr>
          </w:rPrChange>
        </w:rPr>
      </w:pPr>
      <w:bookmarkStart w:id="1183" w:name="_Toc202867300"/>
      <w:ins w:id="1184" w:author="Nikola Mitic" w:date="2025-07-08T11:39:00Z" w16du:dateUtc="2025-07-08T09:39:00Z">
        <w:r w:rsidRPr="007C6864">
          <w:rPr>
            <w:rFonts w:cs="Times New Roman"/>
            <w:rPrChange w:id="1185" w:author="Nikola Mitic" w:date="2025-07-08T11:39:00Z" w16du:dateUtc="2025-07-08T09:39:00Z">
              <w:rPr>
                <w:rFonts w:cs="Times New Roman"/>
                <w:i/>
                <w:iCs/>
              </w:rPr>
            </w:rPrChange>
          </w:rPr>
          <w:t>Радно окружење</w:t>
        </w:r>
        <w:r>
          <w:rPr>
            <w:rFonts w:cs="Times New Roman"/>
            <w:i/>
            <w:iCs/>
          </w:rPr>
          <w:t xml:space="preserve"> </w:t>
        </w:r>
      </w:ins>
      <w:r w:rsidR="00AD777D" w:rsidRPr="007C6864">
        <w:rPr>
          <w:rFonts w:cs="Times New Roman"/>
          <w:i/>
          <w:iCs/>
          <w:lang w:val="en-US"/>
          <w:rPrChange w:id="1186" w:author="Nikola Mitic" w:date="2025-07-08T11:39:00Z" w16du:dateUtc="2025-07-08T09:39:00Z">
            <w:rPr>
              <w:rFonts w:cs="Times New Roman"/>
              <w:lang w:val="en-US"/>
            </w:rPr>
          </w:rPrChange>
        </w:rPr>
        <w:t>Angular</w:t>
      </w:r>
      <w:bookmarkEnd w:id="1183"/>
    </w:p>
    <w:p w14:paraId="43963AAA" w14:textId="77777777" w:rsidR="00AD777D" w:rsidRDefault="00AD777D" w:rsidP="00AD777D">
      <w:pPr>
        <w:rPr>
          <w:lang w:val="en-US"/>
        </w:rPr>
      </w:pPr>
    </w:p>
    <w:p w14:paraId="516DAABA" w14:textId="00907EE6"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del w:id="1187" w:author="Nikola Mitic" w:date="2025-07-08T11:19:00Z" w16du:dateUtc="2025-07-08T09:19:00Z">
        <w:r w:rsidRPr="00061661" w:rsidDel="00061661">
          <w:rPr>
            <w:rPrChange w:id="1188" w:author="Nikola Mitic" w:date="2025-07-08T11:19:00Z" w16du:dateUtc="2025-07-08T09:19:00Z">
              <w:rPr>
                <w:i/>
                <w:iCs/>
              </w:rPr>
            </w:rPrChange>
          </w:rPr>
          <w:delText>framework</w:delText>
        </w:r>
        <w:r w:rsidRPr="005C552C" w:rsidDel="00061661">
          <w:delText xml:space="preserve"> </w:delText>
        </w:r>
      </w:del>
      <w:ins w:id="1189" w:author="Nikola Mitic" w:date="2025-07-08T11:19:00Z" w16du:dateUtc="2025-07-08T09:19:00Z">
        <w:r w:rsidR="00061661">
          <w:t>радно окружење</w:t>
        </w:r>
        <w:r w:rsidR="00061661" w:rsidRPr="005C552C">
          <w:t xml:space="preserve"> </w:t>
        </w:r>
      </w:ins>
      <w:r w:rsidRPr="005C552C">
        <w:t>кој</w:t>
      </w:r>
      <w:ins w:id="1190" w:author="Nikola Mitic" w:date="2025-07-08T11:19:00Z" w16du:dateUtc="2025-07-08T09:19:00Z">
        <w:r w:rsidR="00061661">
          <w:t>е</w:t>
        </w:r>
      </w:ins>
      <w:del w:id="1191" w:author="Nikola Mitic" w:date="2025-07-08T11:19:00Z" w16du:dateUtc="2025-07-08T09:19:00Z">
        <w:r w:rsidRPr="005C552C" w:rsidDel="00061661">
          <w:delText>и</w:delText>
        </w:r>
      </w:del>
      <w:r w:rsidRPr="005C552C">
        <w:t xml:space="preserve"> користи </w:t>
      </w:r>
      <w:r w:rsidRPr="005C552C">
        <w:rPr>
          <w:i/>
          <w:iCs/>
        </w:rPr>
        <w:t>TypeScript</w:t>
      </w:r>
      <w:r w:rsidRPr="005C552C">
        <w:t xml:space="preserve"> програмски језик. Креиран је са истом идејом као и</w:t>
      </w:r>
      <w:ins w:id="1192" w:author="Nikola Mitic" w:date="2025-07-08T11:19:00Z" w16du:dateUtc="2025-07-08T09:19:00Z">
        <w:r w:rsidR="00061661">
          <w:t xml:space="preserve"> радно окружење</w:t>
        </w:r>
      </w:ins>
      <w:r w:rsidRPr="005C552C">
        <w:t xml:space="preserve">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29C79B11" w:rsidR="00AD777D" w:rsidRPr="005C552C" w:rsidRDefault="00AD777D" w:rsidP="00AD777D">
      <w:pPr>
        <w:pStyle w:val="ListParagraph"/>
        <w:numPr>
          <w:ilvl w:val="0"/>
          <w:numId w:val="21"/>
        </w:numPr>
      </w:pPr>
      <w:r w:rsidRPr="005C552C">
        <w:t>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1193"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1194" w:author="Nikola Mitic" w:date="2025-05-13T21:20:00Z" w16du:dateUtc="2025-05-13T19:20:00Z">
        <w:r>
          <w:t>Слика 11 –</w:t>
        </w:r>
      </w:ins>
      <w:ins w:id="1195"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BCFB651"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1196" w:author="Nikola Mitic" w:date="2025-05-13T21:21:00Z" w16du:dateUtc="2025-05-13T19:21:00Z">
        <w:r w:rsidR="00050810">
          <w:t xml:space="preserve"> На слици 12 је приказан пример</w:t>
        </w:r>
      </w:ins>
      <w:ins w:id="1197"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1198" w:author="Nikola Mitic" w:date="2025-05-13T21:22:00Z" w16du:dateUtc="2025-05-13T19:22:00Z">
        <w:r>
          <w:t>Слика 12 –</w:t>
        </w:r>
      </w:ins>
      <w:ins w:id="1199"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70217B7E" w:rsidR="00AD777D" w:rsidRPr="005C552C" w:rsidRDefault="00AD777D" w:rsidP="00AD777D">
      <w:pPr>
        <w:pStyle w:val="ListParagraph"/>
        <w:numPr>
          <w:ilvl w:val="0"/>
          <w:numId w:val="21"/>
        </w:numPr>
      </w:pPr>
      <w:r w:rsidRPr="005C552C">
        <w:t xml:space="preserve">декоратори параметра, они омогућују вршење </w:t>
      </w:r>
      <w:ins w:id="1200" w:author="Nikola Mitic" w:date="2025-05-13T20:47:00Z" w16du:dateUtc="2025-05-13T18:47:00Z">
        <w:r w:rsidR="00BF519B">
          <w:rPr>
            <w:i/>
            <w:iCs/>
            <w:lang w:val="en-US"/>
          </w:rPr>
          <w:t>D</w:t>
        </w:r>
      </w:ins>
      <w:del w:id="1201" w:author="Nikola Mitic" w:date="2025-05-13T20:47:00Z" w16du:dateUtc="2025-05-13T18:47:00Z">
        <w:r w:rsidRPr="005C552C" w:rsidDel="00BF519B">
          <w:rPr>
            <w:i/>
            <w:iCs/>
          </w:rPr>
          <w:delText>D</w:delText>
        </w:r>
      </w:del>
      <w:ins w:id="1202" w:author="Nikola Mitic" w:date="2025-05-13T20:47:00Z" w16du:dateUtc="2025-05-13T18:47:00Z">
        <w:r w:rsidR="00BF519B">
          <w:rPr>
            <w:i/>
            <w:iCs/>
            <w:lang w:val="en-US"/>
          </w:rPr>
          <w:t xml:space="preserve">ependency </w:t>
        </w:r>
      </w:ins>
      <w:ins w:id="1203" w:author="Nikola Mitic" w:date="2025-05-13T20:48:00Z" w16du:dateUtc="2025-05-13T18:48:00Z">
        <w:r w:rsidR="00BF519B">
          <w:rPr>
            <w:i/>
            <w:iCs/>
            <w:lang w:val="en-US"/>
          </w:rPr>
          <w:t>I</w:t>
        </w:r>
      </w:ins>
      <w:del w:id="1204" w:author="Nikola Mitic" w:date="2025-05-13T20:48:00Z" w16du:dateUtc="2025-05-13T18:48:00Z">
        <w:r w:rsidRPr="005C552C" w:rsidDel="00BF519B">
          <w:rPr>
            <w:i/>
            <w:iCs/>
          </w:rPr>
          <w:delText>I</w:delText>
        </w:r>
      </w:del>
      <w:ins w:id="1205" w:author="Nikola Mitic" w:date="2025-05-13T20:47:00Z" w16du:dateUtc="2025-05-13T18:47:00Z">
        <w:r w:rsidR="00BF519B">
          <w:rPr>
            <w:i/>
            <w:iCs/>
            <w:lang w:val="en-US"/>
          </w:rPr>
          <w:t>njection</w:t>
        </w:r>
      </w:ins>
      <w:del w:id="1206"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1209"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1210" w:author="Nikola Mitic" w:date="2025-05-13T21:22:00Z" w16du:dateUtc="2025-05-13T19:22:00Z">
        <w:r>
          <w:t xml:space="preserve">Слика </w:t>
        </w:r>
      </w:ins>
      <w:ins w:id="1211" w:author="Nikola Mitic" w:date="2025-05-13T21:23:00Z" w16du:dateUtc="2025-05-13T19:23:00Z">
        <w:r>
          <w:t>13 –</w:t>
        </w:r>
      </w:ins>
      <w:ins w:id="1212"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0402B971" w:rsidR="00AD777D" w:rsidRPr="005C552C" w:rsidRDefault="00AD777D" w:rsidP="00AD777D">
      <w:pPr>
        <w:ind w:firstLine="720"/>
      </w:pPr>
      <w:r w:rsidRPr="005C552C">
        <w:t>Апликације развијене у</w:t>
      </w:r>
      <w:ins w:id="1213" w:author="Nikola Mitic" w:date="2025-07-08T11:20:00Z" w16du:dateUtc="2025-07-08T09:20:00Z">
        <w:r w:rsidR="00061661">
          <w:t xml:space="preserve"> радном окружењу</w:t>
        </w:r>
      </w:ins>
      <w:r w:rsidRPr="005C552C">
        <w:t xml:space="preserve"> </w:t>
      </w:r>
      <w:r w:rsidRPr="005C552C">
        <w:rPr>
          <w:i/>
          <w:iCs/>
        </w:rPr>
        <w:t>Angular</w:t>
      </w:r>
      <w:del w:id="1214" w:author="Nikola Mitic" w:date="2025-07-08T11:20:00Z" w16du:dateUtc="2025-07-08T09:20:00Z">
        <w:r w:rsidRPr="005C552C" w:rsidDel="00061661">
          <w:delText>-у</w:delText>
        </w:r>
      </w:del>
      <w:r w:rsidRPr="005C552C">
        <w:t xml:space="preserve"> су заправо </w:t>
      </w:r>
      <w:del w:id="1215" w:author="Nikola Mitic" w:date="2025-07-08T11:20:00Z" w16du:dateUtc="2025-07-08T09:20:00Z">
        <w:r w:rsidRPr="005C552C" w:rsidDel="00061661">
          <w:rPr>
            <w:i/>
            <w:iCs/>
          </w:rPr>
          <w:delText>SPA</w:delText>
        </w:r>
        <w:r w:rsidRPr="005C552C" w:rsidDel="00061661">
          <w:delText xml:space="preserve"> односно </w:delText>
        </w:r>
      </w:del>
      <w:r w:rsidRPr="005C552C">
        <w:t>апликације са једном страницом</w:t>
      </w:r>
      <w:ins w:id="1216" w:author="Nikola Mitic" w:date="2025-07-08T11:20:00Z" w16du:dateUtc="2025-07-08T09:20:00Z">
        <w:r w:rsidR="00061661">
          <w:t xml:space="preserve"> односно </w:t>
        </w:r>
        <w:r w:rsidR="00061661" w:rsidRPr="005C552C">
          <w:rPr>
            <w:i/>
            <w:iCs/>
          </w:rPr>
          <w:t>SPA</w:t>
        </w:r>
      </w:ins>
      <w:r w:rsidRPr="005C552C">
        <w:t xml:space="preserve">.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w:t>
      </w:r>
      <w:ins w:id="1217" w:author="Nikola Mitic" w:date="2025-07-08T11:20:00Z" w16du:dateUtc="2025-07-08T09:20:00Z">
        <w:r w:rsidR="00061661">
          <w:t xml:space="preserve"> радно окружење</w:t>
        </w:r>
      </w:ins>
      <w:r w:rsidRPr="005C552C">
        <w:t xml:space="preserve">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1218"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1219"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Pr="007C6864" w:rsidRDefault="00AD777D" w:rsidP="00205E70">
      <w:pPr>
        <w:pStyle w:val="Heading2"/>
        <w:numPr>
          <w:ilvl w:val="1"/>
          <w:numId w:val="2"/>
        </w:numPr>
        <w:ind w:left="0" w:firstLine="0"/>
        <w:rPr>
          <w:rFonts w:cs="Times New Roman"/>
          <w:i/>
          <w:iCs/>
          <w:lang w:val="en-US"/>
          <w:rPrChange w:id="1220" w:author="Nikola Mitic" w:date="2025-07-08T11:39:00Z" w16du:dateUtc="2025-07-08T09:39:00Z">
            <w:rPr>
              <w:rFonts w:cs="Times New Roman"/>
              <w:lang w:val="en-US"/>
            </w:rPr>
          </w:rPrChange>
        </w:rPr>
      </w:pPr>
      <w:bookmarkStart w:id="1221" w:name="_Toc202867301"/>
      <w:r w:rsidRPr="007C6864">
        <w:rPr>
          <w:rFonts w:cs="Times New Roman"/>
          <w:i/>
          <w:iCs/>
          <w:lang w:val="en-US"/>
          <w:rPrChange w:id="1222" w:author="Nikola Mitic" w:date="2025-07-08T11:39:00Z" w16du:dateUtc="2025-07-08T09:39:00Z">
            <w:rPr>
              <w:rFonts w:cs="Times New Roman"/>
              <w:lang w:val="en-US"/>
            </w:rPr>
          </w:rPrChange>
        </w:rPr>
        <w:t>Web Socket</w:t>
      </w:r>
      <w:bookmarkEnd w:id="1221"/>
    </w:p>
    <w:p w14:paraId="5464479B" w14:textId="77777777" w:rsidR="00AD777D" w:rsidRDefault="00AD777D" w:rsidP="00AD777D">
      <w:pPr>
        <w:rPr>
          <w:lang w:val="en-US"/>
        </w:rPr>
      </w:pPr>
    </w:p>
    <w:p w14:paraId="7E1071AC" w14:textId="2F88CFFF"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1223"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1224" w:author="Nikola Mitic" w:date="2025-05-13T21:27:00Z" w16du:dateUtc="2025-05-13T19:27:00Z">
        <w:r w:rsidR="00741B9D">
          <w:t>15</w:t>
        </w:r>
      </w:ins>
      <w:del w:id="1225"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1226" w:author="Nikola Mitic" w:date="2025-05-13T21:27:00Z" w16du:dateUtc="2025-05-13T19:27:00Z">
        <w:r w:rsidR="00741B9D">
          <w:t xml:space="preserve"> На слици 16 је приказан </w:t>
        </w:r>
      </w:ins>
      <w:ins w:id="1227" w:author="Nikola Mitic" w:date="2025-05-13T21:29:00Z" w16du:dateUtc="2025-05-13T19:29:00Z">
        <w:r w:rsidR="00741B9D">
          <w:t>процес креирања канала</w:t>
        </w:r>
      </w:ins>
      <w:ins w:id="1228" w:author="Nikola Mitic" w:date="2025-05-13T21:27:00Z" w16du:dateUtc="2025-05-13T19:27:00Z">
        <w:r w:rsidR="00741B9D">
          <w:t xml:space="preserve"> </w:t>
        </w:r>
        <w:r w:rsidR="00741B9D" w:rsidRPr="00741B9D">
          <w:rPr>
            <w:i/>
            <w:iCs/>
            <w:lang w:val="en-US"/>
            <w:rPrChange w:id="1229"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1230" w:author="Nikola Mitic" w:date="2025-05-13T21:27:00Z" w16du:dateUtc="2025-05-13T19:27:00Z">
        <w:r w:rsidR="00741B9D">
          <w:t>16</w:t>
        </w:r>
      </w:ins>
      <w:del w:id="1231"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7C6864" w:rsidRDefault="00205E70" w:rsidP="00205E70">
      <w:pPr>
        <w:pStyle w:val="Heading2"/>
        <w:numPr>
          <w:ilvl w:val="1"/>
          <w:numId w:val="2"/>
        </w:numPr>
        <w:ind w:left="0" w:firstLine="0"/>
        <w:rPr>
          <w:rFonts w:cs="Times New Roman"/>
          <w:i/>
          <w:iCs/>
          <w:rPrChange w:id="1232" w:author="Nikola Mitic" w:date="2025-07-08T11:39:00Z" w16du:dateUtc="2025-07-08T09:39:00Z">
            <w:rPr>
              <w:rFonts w:cs="Times New Roman"/>
            </w:rPr>
          </w:rPrChange>
        </w:rPr>
      </w:pPr>
      <w:bookmarkStart w:id="1233" w:name="_Toc202867302"/>
      <w:r w:rsidRPr="007C6864">
        <w:rPr>
          <w:rFonts w:cs="Times New Roman"/>
          <w:i/>
          <w:iCs/>
          <w:rPrChange w:id="1234" w:author="Nikola Mitic" w:date="2025-07-08T11:39:00Z" w16du:dateUtc="2025-07-08T09:39:00Z">
            <w:rPr>
              <w:rFonts w:cs="Times New Roman"/>
            </w:rPr>
          </w:rPrChange>
        </w:rPr>
        <w:lastRenderedPageBreak/>
        <w:t>WebStorm</w:t>
      </w:r>
      <w:bookmarkEnd w:id="1233"/>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193F444C"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7C6864" w:rsidRDefault="00205E70" w:rsidP="00205E70">
      <w:pPr>
        <w:pStyle w:val="Heading2"/>
        <w:numPr>
          <w:ilvl w:val="1"/>
          <w:numId w:val="2"/>
        </w:numPr>
        <w:ind w:left="0" w:firstLine="0"/>
        <w:rPr>
          <w:rFonts w:cs="Times New Roman"/>
          <w:i/>
          <w:iCs/>
          <w:rPrChange w:id="1235" w:author="Nikola Mitic" w:date="2025-07-08T11:39:00Z" w16du:dateUtc="2025-07-08T09:39:00Z">
            <w:rPr>
              <w:rFonts w:cs="Times New Roman"/>
            </w:rPr>
          </w:rPrChange>
        </w:rPr>
      </w:pPr>
      <w:bookmarkStart w:id="1236" w:name="_Toc202867303"/>
      <w:r w:rsidRPr="007C6864">
        <w:rPr>
          <w:rFonts w:cs="Times New Roman"/>
          <w:i/>
          <w:iCs/>
          <w:rPrChange w:id="1237" w:author="Nikola Mitic" w:date="2025-07-08T11:39:00Z" w16du:dateUtc="2025-07-08T09:39:00Z">
            <w:rPr>
              <w:rFonts w:cs="Times New Roman"/>
            </w:rPr>
          </w:rPrChange>
        </w:rPr>
        <w:t>PhpStorm</w:t>
      </w:r>
      <w:bookmarkEnd w:id="1236"/>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1238" w:name="_Toc202867304"/>
      <w:r>
        <w:t>Опис имплементације базе података</w:t>
      </w:r>
      <w:bookmarkEnd w:id="1238"/>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1239" w:author="Nikola Mitic" w:date="2025-05-13T21:30:00Z" w16du:dateUtc="2025-05-13T19:30:00Z">
        <w:r w:rsidR="00741B9D">
          <w:t xml:space="preserve"> </w:t>
        </w:r>
      </w:ins>
      <w:del w:id="1240"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1241"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1242"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1243" w:author="Nikola Mitic" w:date="2025-05-13T21:31:00Z" w16du:dateUtc="2025-05-13T19:31:00Z">
        <w:r w:rsidRPr="005C552C" w:rsidDel="00741B9D">
          <w:delText>Тако је, р</w:delText>
        </w:r>
      </w:del>
      <w:ins w:id="1244" w:author="Nikola Mitic" w:date="2025-05-13T21:31:00Z" w16du:dateUtc="2025-05-13T19:31:00Z">
        <w:r w:rsidR="00741B9D">
          <w:t>Р</w:t>
        </w:r>
      </w:ins>
      <w:r w:rsidRPr="005C552C">
        <w:t xml:space="preserve">ади разумевања изгледа </w:t>
      </w:r>
      <w:del w:id="1245" w:author="Nikola Mitic" w:date="2025-05-13T21:31:00Z" w16du:dateUtc="2025-05-13T19:31:00Z">
        <w:r w:rsidRPr="005C552C" w:rsidDel="00741B9D">
          <w:delText xml:space="preserve">будуће </w:delText>
        </w:r>
      </w:del>
      <w:r w:rsidRPr="005C552C">
        <w:t xml:space="preserve">базе података, </w:t>
      </w:r>
      <w:del w:id="1246" w:author="Nikola Mitic" w:date="2025-05-13T21:32:00Z" w16du:dateUtc="2025-05-13T19:32:00Z">
        <w:r w:rsidRPr="005C552C" w:rsidDel="00741B9D">
          <w:delText xml:space="preserve">прво </w:delText>
        </w:r>
      </w:del>
      <w:ins w:id="1247" w:author="Nikola Mitic" w:date="2025-05-13T21:32:00Z" w16du:dateUtc="2025-05-13T19:32:00Z">
        <w:r w:rsidR="00741B9D">
          <w:t>најпре</w:t>
        </w:r>
        <w:r w:rsidR="00741B9D" w:rsidRPr="005C552C">
          <w:t xml:space="preserve"> </w:t>
        </w:r>
      </w:ins>
      <w:ins w:id="1248" w:author="Nikola Mitic" w:date="2025-05-13T21:31:00Z" w16du:dateUtc="2025-05-13T19:31:00Z">
        <w:r w:rsidR="00741B9D">
          <w:t>с</w:t>
        </w:r>
      </w:ins>
      <w:del w:id="1249" w:author="Nikola Mitic" w:date="2025-05-13T21:31:00Z" w16du:dateUtc="2025-05-13T19:31:00Z">
        <w:r w:rsidRPr="005C552C" w:rsidDel="00741B9D">
          <w:delText>ј</w:delText>
        </w:r>
      </w:del>
      <w:r w:rsidRPr="005C552C">
        <w:t>е креира</w:t>
      </w:r>
      <w:del w:id="1250"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1251" w:author="Nikola Mitic" w:date="2025-05-13T21:31:00Z" w16du:dateUtc="2025-05-13T19:31:00Z">
        <w:r w:rsidR="00741B9D">
          <w:t xml:space="preserve"> који је приказа</w:t>
        </w:r>
      </w:ins>
      <w:ins w:id="1252"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2AB96D6F">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1253" w:author="Nikola Mitic" w:date="2025-05-17T15:57:00Z" w16du:dateUtc="2025-05-17T13:57:00Z"/>
          <w:lang w:val="en-US"/>
        </w:rPr>
      </w:pPr>
      <w:r w:rsidRPr="005C552C">
        <w:t xml:space="preserve">Слика </w:t>
      </w:r>
      <w:ins w:id="1254" w:author="Nikola Mitic" w:date="2025-05-13T21:30:00Z" w16du:dateUtc="2025-05-13T19:30:00Z">
        <w:r w:rsidR="00741B9D">
          <w:t>17</w:t>
        </w:r>
      </w:ins>
      <w:del w:id="1255" w:author="Nikola Mitic" w:date="2025-05-13T21:30:00Z" w16du:dateUtc="2025-05-13T19:30:00Z">
        <w:r w:rsidRPr="005C552C" w:rsidDel="00741B9D">
          <w:delText>8</w:delText>
        </w:r>
      </w:del>
      <w:r w:rsidRPr="005C552C">
        <w:t xml:space="preserve"> – EER дијаграм ЕлФак такси базе података</w:t>
      </w:r>
      <w:del w:id="1256" w:author="Nikola Mitic" w:date="2025-05-17T15:57:00Z" w16du:dateUtc="2025-05-17T13:57:00Z">
        <w:r w:rsidR="00F40496" w:rsidDel="003F52E4">
          <w:br w:type="page"/>
        </w:r>
      </w:del>
    </w:p>
    <w:p w14:paraId="741D56B8" w14:textId="77777777" w:rsidR="003F52E4" w:rsidRPr="003F52E4" w:rsidRDefault="003F52E4">
      <w:pPr>
        <w:rPr>
          <w:i/>
          <w:iCs/>
          <w:lang w:val="en-US"/>
          <w:rPrChange w:id="1257" w:author="Nikola Mitic" w:date="2025-05-17T15:57:00Z" w16du:dateUtc="2025-05-17T13:57:00Z">
            <w:rPr>
              <w:i w:val="0"/>
              <w:iCs w:val="0"/>
            </w:rPr>
          </w:rPrChange>
        </w:rPr>
        <w:pPrChange w:id="1258"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4CF5D8FE"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1259" w:author="Nikola Mitic" w:date="2025-05-13T21:34:00Z" w16du:dateUtc="2025-05-13T19:34:00Z">
        <w:r w:rsidR="00741B9D">
          <w:t>о</w:t>
        </w:r>
      </w:ins>
      <w:del w:id="1260"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del w:id="1261" w:author="Nikola Mitic" w:date="2025-07-08T11:21:00Z" w16du:dateUtc="2025-07-08T09:21:00Z">
        <w:r w:rsidRPr="00061661" w:rsidDel="00061661">
          <w:rPr>
            <w:rPrChange w:id="1262" w:author="Nikola Mitic" w:date="2025-07-08T11:21:00Z" w16du:dateUtc="2025-07-08T09:21:00Z">
              <w:rPr>
                <w:i/>
                <w:iCs/>
              </w:rPr>
            </w:rPrChange>
          </w:rPr>
          <w:delText>freamwork</w:delText>
        </w:r>
        <w:r w:rsidRPr="00061661" w:rsidDel="00061661">
          <w:delText>-а</w:delText>
        </w:r>
      </w:del>
      <w:ins w:id="1263" w:author="Nikola Mitic" w:date="2025-07-08T11:21:00Z" w16du:dateUtc="2025-07-08T09:21:00Z">
        <w:r w:rsidR="00061661" w:rsidRPr="00061661">
          <w:rPr>
            <w:rPrChange w:id="1264" w:author="Nikola Mitic" w:date="2025-07-08T11:21:00Z" w16du:dateUtc="2025-07-08T09:21:00Z">
              <w:rPr>
                <w:i/>
                <w:iCs/>
              </w:rPr>
            </w:rPrChange>
          </w:rPr>
          <w:t>радног окружења</w:t>
        </w:r>
      </w:ins>
      <w:r w:rsidRPr="005C552C">
        <w:t>. А самим тим и до интегрисања специјалне логике за проверу аутентификационог статуса корисника употребом нових middleware-а у провери</w:t>
      </w:r>
      <w:ins w:id="1265"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266"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267"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908"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909"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1268" w:author="Nikola Mitic" w:date="2025-05-17T15:58:00Z" w16du:dateUtc="2025-05-17T13:58:00Z"/>
        </w:rPr>
      </w:pPr>
      <w:ins w:id="1269"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1270" w:author="Nikola Mitic" w:date="2025-05-17T15:58:00Z" w16du:dateUtc="2025-05-17T13:58:00Z"/>
          <w:rFonts w:eastAsiaTheme="majorEastAsia" w:cstheme="majorBidi"/>
          <w:i/>
          <w:iCs/>
          <w:color w:val="2F5496" w:themeColor="accent1" w:themeShade="BF"/>
        </w:rPr>
      </w:pPr>
      <w:ins w:id="1271" w:author="Nikola Mitic" w:date="2025-05-17T15:58:00Z" w16du:dateUtc="2025-05-17T13:58:00Z">
        <w:r>
          <w:br w:type="page"/>
        </w:r>
      </w:ins>
    </w:p>
    <w:p w14:paraId="50A20B40" w14:textId="16D53D4E" w:rsidR="00F2205D" w:rsidRPr="003F52E4" w:rsidDel="009023D2" w:rsidRDefault="00F2205D">
      <w:pPr>
        <w:pStyle w:val="Heading4"/>
        <w:rPr>
          <w:del w:id="1272" w:author="Nikola Mitic" w:date="2025-05-17T15:59:00Z" w16du:dateUtc="2025-05-17T13:59:00Z"/>
          <w:lang w:val="en-US"/>
          <w:rPrChange w:id="1273" w:author="Nikola Mitic" w:date="2025-05-17T15:58:00Z" w16du:dateUtc="2025-05-17T13:58:00Z">
            <w:rPr>
              <w:del w:id="1274" w:author="Nikola Mitic" w:date="2025-05-17T15:59:00Z" w16du:dateUtc="2025-05-17T13:59:00Z"/>
            </w:rPr>
          </w:rPrChange>
        </w:rPr>
        <w:pPrChange w:id="1275"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1276" w:author="Nikola Mitic" w:date="2025-05-17T15:59:00Z" w16du:dateUtc="2025-05-17T13:59:00Z"/>
        </w:rPr>
      </w:pPr>
    </w:p>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Default="00F2205D" w:rsidP="00F2205D">
      <w:pPr>
        <w:pStyle w:val="ListParagraph"/>
        <w:numPr>
          <w:ilvl w:val="0"/>
          <w:numId w:val="25"/>
        </w:numPr>
        <w:rPr>
          <w:ins w:id="1277"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6B917BDC" w:rsidR="00741B9D" w:rsidRPr="00FD0521" w:rsidDel="00FD0521" w:rsidRDefault="00FD0521">
      <w:pPr>
        <w:ind w:firstLine="720"/>
        <w:rPr>
          <w:del w:id="1278" w:author="Nikola Mitic" w:date="2025-05-13T21:37:00Z" w16du:dateUtc="2025-05-13T19:37:00Z"/>
        </w:rPr>
        <w:pPrChange w:id="1279" w:author="Nikola Mitic" w:date="2025-05-13T21:37:00Z" w16du:dateUtc="2025-05-13T19:37:00Z">
          <w:pPr>
            <w:pStyle w:val="ListParagraph"/>
            <w:numPr>
              <w:numId w:val="25"/>
            </w:numPr>
            <w:ind w:left="1440" w:hanging="360"/>
          </w:pPr>
        </w:pPrChange>
      </w:pPr>
      <w:ins w:id="1280" w:author="Nikola Mitic" w:date="2025-05-13T21:36:00Z" w16du:dateUtc="2025-05-13T19:36:00Z">
        <w:r>
          <w:t>Овакв</w:t>
        </w:r>
      </w:ins>
      <w:ins w:id="1281" w:author="Nikola Mitic" w:date="2025-05-13T21:38:00Z" w16du:dateUtc="2025-05-13T19:38:00Z">
        <w:r>
          <w:t>о креиран</w:t>
        </w:r>
      </w:ins>
      <w:ins w:id="1282" w:author="Nikola Mitic" w:date="2025-05-13T21:36:00Z" w16du:dateUtc="2025-05-13T19:36:00Z">
        <w:r>
          <w:t xml:space="preserve">а база података се визуелно може </w:t>
        </w:r>
      </w:ins>
      <w:ins w:id="1283" w:author="Nikola Mitic" w:date="2025-05-13T21:38:00Z" w16du:dateUtc="2025-05-13T19:38:00Z">
        <w:r>
          <w:t xml:space="preserve">приказати шемом, као што је </w:t>
        </w:r>
      </w:ins>
      <w:ins w:id="1284" w:author="Nikola Mitic" w:date="2025-05-13T21:36:00Z" w16du:dateUtc="2025-05-13T19:36:00Z">
        <w:r>
          <w:t>приказа</w:t>
        </w:r>
      </w:ins>
      <w:ins w:id="1285" w:author="Nikola Mitic" w:date="2025-05-13T21:38:00Z" w16du:dateUtc="2025-05-13T19:38:00Z">
        <w:r>
          <w:t>но на</w:t>
        </w:r>
      </w:ins>
      <w:ins w:id="1286" w:author="Nikola Mitic" w:date="2025-05-13T21:36:00Z" w16du:dateUtc="2025-05-13T19:36:00Z">
        <w:r>
          <w:t xml:space="preserve"> слици 19. </w:t>
        </w:r>
      </w:ins>
      <w:ins w:id="1287" w:author="Nikola Mitic" w:date="2025-05-13T21:39:00Z" w16du:dateUtc="2025-05-13T19:39:00Z">
        <w:r>
          <w:t>Додатно, како би</w:t>
        </w:r>
      </w:ins>
      <w:ins w:id="1288" w:author="Nikola Mitic" w:date="2025-07-08T11:21:00Z" w16du:dateUtc="2025-07-08T09:21:00Z">
        <w:r w:rsidR="00061661">
          <w:t xml:space="preserve"> радно</w:t>
        </w:r>
      </w:ins>
      <w:ins w:id="1289" w:author="Nikola Mitic" w:date="2025-07-08T11:22:00Z" w16du:dateUtc="2025-07-08T09:22:00Z">
        <w:r w:rsidR="00061661">
          <w:t xml:space="preserve"> окружење</w:t>
        </w:r>
      </w:ins>
      <w:ins w:id="1290" w:author="Nikola Mitic" w:date="2025-05-13T21:39:00Z" w16du:dateUtc="2025-05-13T19:39:00Z">
        <w:r>
          <w:t xml:space="preserve"> </w:t>
        </w:r>
      </w:ins>
      <w:ins w:id="1291" w:author="Nikola Mitic" w:date="2025-05-13T21:37:00Z" w16du:dateUtc="2025-05-13T19:37:00Z">
        <w:r w:rsidRPr="00FD0521">
          <w:rPr>
            <w:i/>
            <w:iCs/>
            <w:lang w:val="en-US"/>
            <w:rPrChange w:id="1292" w:author="Nikola Mitic" w:date="2025-05-13T21:39:00Z" w16du:dateUtc="2025-05-13T19:39:00Z">
              <w:rPr>
                <w:lang w:val="en-US"/>
              </w:rPr>
            </w:rPrChange>
          </w:rPr>
          <w:t>Laravel</w:t>
        </w:r>
        <w:r>
          <w:t xml:space="preserve"> управља</w:t>
        </w:r>
      </w:ins>
      <w:ins w:id="1293" w:author="Nikola Mitic" w:date="2025-05-13T21:39:00Z" w16du:dateUtc="2025-05-13T19:39:00Z">
        <w:r>
          <w:t>о овом базом податка, потребна је одређена конфигурација, а део исте је</w:t>
        </w:r>
      </w:ins>
      <w:ins w:id="1294" w:author="Nikola Mitic" w:date="2025-05-13T21:37:00Z" w16du:dateUtc="2025-05-13T19:37:00Z">
        <w:r>
          <w:t xml:space="preserve"> приказан на слици 20.</w:t>
        </w:r>
      </w:ins>
    </w:p>
    <w:p w14:paraId="760A1ACD" w14:textId="77777777" w:rsidR="00741B9D" w:rsidRDefault="00741B9D">
      <w:pPr>
        <w:ind w:firstLine="720"/>
        <w:rPr>
          <w:ins w:id="1295" w:author="Nikola Mitic" w:date="2025-05-13T21:35:00Z" w16du:dateUtc="2025-05-13T19:35:00Z"/>
        </w:rPr>
        <w:pPrChange w:id="1296"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16ED5A99">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1297" w:author="Nikola Mitic" w:date="2025-05-17T15:59:00Z" w16du:dateUtc="2025-05-17T13:59:00Z"/>
        </w:rPr>
        <w:pPrChange w:id="1298" w:author="Nikola Mitic" w:date="2025-05-17T15:59:00Z" w16du:dateUtc="2025-05-17T13:59:00Z">
          <w:pPr>
            <w:spacing w:line="259" w:lineRule="auto"/>
            <w:jc w:val="left"/>
          </w:pPr>
        </w:pPrChange>
      </w:pPr>
      <w:r w:rsidRPr="005C552C">
        <w:t xml:space="preserve">Слика </w:t>
      </w:r>
      <w:ins w:id="1299" w:author="Nikola Mitic" w:date="2025-05-13T21:34:00Z" w16du:dateUtc="2025-05-13T19:34:00Z">
        <w:r w:rsidR="00741B9D">
          <w:t>1</w:t>
        </w:r>
      </w:ins>
      <w:r w:rsidRPr="005C552C">
        <w:t>9 – MySQL шема релационе базе података</w:t>
      </w:r>
      <w:ins w:id="1300" w:author="Nikola Mitic" w:date="2025-05-17T15:59:00Z" w16du:dateUtc="2025-05-17T13:59:00Z">
        <w:r w:rsidR="009023D2">
          <w:br w:type="page"/>
        </w:r>
      </w:ins>
    </w:p>
    <w:p w14:paraId="433B427C" w14:textId="72BE561E" w:rsidR="00F2205D" w:rsidDel="009023D2" w:rsidRDefault="00F2205D" w:rsidP="00F2205D">
      <w:pPr>
        <w:pStyle w:val="Heading4"/>
        <w:jc w:val="center"/>
        <w:rPr>
          <w:del w:id="1301" w:author="Nikola Mitic" w:date="2025-05-17T16:00:00Z" w16du:dateUtc="2025-05-17T14:00:00Z"/>
        </w:rPr>
      </w:pPr>
    </w:p>
    <w:p w14:paraId="55F0F81F" w14:textId="24D95A12" w:rsidR="006C68D6" w:rsidRPr="006C68D6" w:rsidDel="009023D2" w:rsidRDefault="006C68D6" w:rsidP="006C68D6">
      <w:pPr>
        <w:rPr>
          <w:del w:id="1302"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1303" w:author="Nikola Mitic" w:date="2025-05-13T21:40:00Z" w16du:dateUtc="2025-05-13T19:40:00Z">
        <w:r>
          <w:rPr>
            <w:rStyle w:val="Heading4Char"/>
            <w:i/>
            <w:iCs/>
          </w:rPr>
          <w:t xml:space="preserve">Слика 20 – </w:t>
        </w:r>
      </w:ins>
      <w:commentRangeStart w:id="1304"/>
      <w:r w:rsidR="00F2205D" w:rsidRPr="005C552C">
        <w:rPr>
          <w:rStyle w:val="Heading4Char"/>
          <w:i/>
          <w:iCs/>
        </w:rPr>
        <w:t>Део конфигурације .env документа везан за комуникацију са базом података</w:t>
      </w:r>
      <w:commentRangeEnd w:id="1304"/>
      <w:r w:rsidR="00F8449E">
        <w:rPr>
          <w:rStyle w:val="CommentReference"/>
          <w:rFonts w:eastAsiaTheme="minorHAnsi" w:cstheme="minorBidi"/>
          <w:i w:val="0"/>
          <w:iCs w:val="0"/>
          <w:color w:val="auto"/>
        </w:rPr>
        <w:commentReference w:id="1304"/>
      </w:r>
    </w:p>
    <w:p w14:paraId="5CED6D0F" w14:textId="186BAA23" w:rsidR="006C68D6" w:rsidRPr="009023D2" w:rsidRDefault="006C68D6">
      <w:pPr>
        <w:spacing w:line="259" w:lineRule="auto"/>
        <w:jc w:val="left"/>
        <w:rPr>
          <w:lang w:val="en-US"/>
          <w:rPrChange w:id="1305" w:author="Nikola Mitic" w:date="2025-05-17T16:00:00Z" w16du:dateUtc="2025-05-17T14:00:00Z">
            <w:rPr/>
          </w:rPrChange>
        </w:rPr>
      </w:pPr>
      <w:del w:id="1306"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1307" w:name="_Toc202867305"/>
      <w:r w:rsidRPr="005C552C">
        <w:t>Имплементација серверског дела</w:t>
      </w:r>
      <w:bookmarkEnd w:id="1307"/>
    </w:p>
    <w:p w14:paraId="40F9A95F" w14:textId="77777777" w:rsidR="00205E70" w:rsidRPr="005C552C" w:rsidRDefault="00205E70" w:rsidP="00205E70"/>
    <w:p w14:paraId="44E38936" w14:textId="156EB934" w:rsidR="00205E70" w:rsidRPr="005C552C" w:rsidRDefault="00205E70" w:rsidP="00205E70">
      <w:pPr>
        <w:ind w:firstLine="720"/>
      </w:pPr>
      <w:r w:rsidRPr="005C552C">
        <w:t>Серверски део апликације имплементиран је у</w:t>
      </w:r>
      <w:ins w:id="1308" w:author="Nikola Mitic" w:date="2025-07-08T11:22:00Z" w16du:dateUtc="2025-07-08T09:22:00Z">
        <w:r w:rsidR="00061661">
          <w:t xml:space="preserve"> радном окружењу</w:t>
        </w:r>
      </w:ins>
      <w:r w:rsidRPr="005C552C">
        <w:t xml:space="preserve"> </w:t>
      </w:r>
      <w:r w:rsidRPr="005C552C">
        <w:rPr>
          <w:i/>
          <w:iCs/>
        </w:rPr>
        <w:t>Laravel</w:t>
      </w:r>
      <w:r w:rsidRPr="005C552C">
        <w:t>-у 11 са</w:t>
      </w:r>
      <w:ins w:id="1309" w:author="Nikola Mitic" w:date="2025-07-08T11:22:00Z" w16du:dateUtc="2025-07-08T09:22:00Z">
        <w:r w:rsidR="00061661">
          <w:t xml:space="preserve"> употребом </w:t>
        </w:r>
      </w:ins>
      <w:del w:id="1310" w:author="Nikola Mitic" w:date="2025-07-08T11:22:00Z" w16du:dateUtc="2025-07-08T09:22:00Z">
        <w:r w:rsidRPr="005C552C" w:rsidDel="00061661">
          <w:delText xml:space="preserve"> </w:delText>
        </w:r>
      </w:del>
      <w:r w:rsidRPr="005C552C">
        <w:rPr>
          <w:i/>
          <w:iCs/>
        </w:rPr>
        <w:t>PHP</w:t>
      </w:r>
      <w:del w:id="1311" w:author="Nikola Mitic" w:date="2025-07-08T11:22:00Z" w16du:dateUtc="2025-07-08T09:22:00Z">
        <w:r w:rsidRPr="005C552C" w:rsidDel="00061661">
          <w:delText>-ом</w:delText>
        </w:r>
      </w:del>
      <w:ins w:id="1312" w:author="Nikola Mitic" w:date="2025-07-08T11:22:00Z" w16du:dateUtc="2025-07-08T09:22:00Z">
        <w:r w:rsidR="00061661">
          <w:t xml:space="preserve"> </w:t>
        </w:r>
      </w:ins>
      <w:del w:id="1313" w:author="Nikola Mitic" w:date="2025-07-08T11:22:00Z" w16du:dateUtc="2025-07-08T09:22:00Z">
        <w:r w:rsidRPr="005C552C" w:rsidDel="00061661">
          <w:delText xml:space="preserve"> </w:delText>
        </w:r>
      </w:del>
      <w:r w:rsidRPr="005C552C">
        <w:t>8.2</w:t>
      </w:r>
      <w:ins w:id="1314" w:author="Nikola Mitic" w:date="2025-07-08T11:22:00Z" w16du:dateUtc="2025-07-08T09:22:00Z">
        <w:r w:rsidR="00061661">
          <w:t xml:space="preserve"> програмског језика</w:t>
        </w:r>
      </w:ins>
      <w:r w:rsidRPr="005C552C">
        <w:t xml:space="preserve">.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1315" w:author="Nikola Mitic" w:date="2025-05-13T21:41:00Z" w16du:dateUtc="2025-05-13T19:41:00Z">
        <w:r w:rsidR="00C523EB">
          <w:t xml:space="preserve">су </w:t>
        </w:r>
      </w:ins>
      <w:r w:rsidRPr="005C552C">
        <w:t>пре самог почетка имплементације подешен</w:t>
      </w:r>
      <w:ins w:id="1316" w:author="Nikola Mitic" w:date="2025-05-13T21:41:00Z" w16du:dateUtc="2025-05-13T19:41:00Z">
        <w:r w:rsidR="00C523EB">
          <w:t>и</w:t>
        </w:r>
      </w:ins>
      <w:ins w:id="1317" w:author="Nikola Mitic" w:date="2025-07-08T11:23:00Z" w16du:dateUtc="2025-07-08T09:23:00Z">
        <w:r w:rsidR="00061661">
          <w:t xml:space="preserve"> радно окружење</w:t>
        </w:r>
      </w:ins>
      <w:ins w:id="1318" w:author="Nikola Mitic" w:date="2025-05-13T21:41:00Z" w16du:dateUtc="2025-05-13T19:41:00Z">
        <w:r w:rsidR="00C523EB">
          <w:t xml:space="preserve"> </w:t>
        </w:r>
        <w:r w:rsidR="00C523EB" w:rsidRPr="00C523EB">
          <w:rPr>
            <w:i/>
            <w:iCs/>
            <w:lang w:val="en-US"/>
            <w:rPrChange w:id="1319"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1320" w:author="Nikola Mitic" w:date="2025-05-13T21:41:00Z" w16du:dateUtc="2025-05-13T19:41:00Z">
        <w:r w:rsidR="00C523EB">
          <w:t xml:space="preserve">Део конфигурационог </w:t>
        </w:r>
      </w:ins>
      <w:ins w:id="1321" w:author="Nikola Mitic" w:date="2025-05-13T21:42:00Z" w16du:dateUtc="2025-05-13T19:42:00Z">
        <w:r w:rsidR="00C523EB" w:rsidRPr="00C523EB">
          <w:rPr>
            <w:i/>
            <w:iCs/>
            <w:lang w:val="en-US"/>
            <w:rPrChange w:id="1322" w:author="Nikola Mitic" w:date="2025-05-13T21:42:00Z" w16du:dateUtc="2025-05-13T19:42:00Z">
              <w:rPr>
                <w:lang w:val="en-US"/>
              </w:rPr>
            </w:rPrChange>
          </w:rPr>
          <w:t>Laravel</w:t>
        </w:r>
        <w:r w:rsidR="00C523EB">
          <w:rPr>
            <w:lang w:val="en-US"/>
          </w:rPr>
          <w:t xml:space="preserve"> </w:t>
        </w:r>
        <w:r w:rsidR="00C523EB">
          <w:t>документа</w:t>
        </w:r>
      </w:ins>
      <w:ins w:id="1323"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1324"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4D210E85" w:rsidR="00205E70" w:rsidRPr="005C552C" w:rsidRDefault="00061661" w:rsidP="00205E70">
      <w:pPr>
        <w:ind w:firstLine="720"/>
      </w:pPr>
      <w:ins w:id="1325" w:author="Nikola Mitic" w:date="2025-07-08T11:23:00Z" w16du:dateUtc="2025-07-08T09:23:00Z">
        <w:r>
          <w:t xml:space="preserve">Радном окружењу </w:t>
        </w:r>
      </w:ins>
      <w:r w:rsidR="00205E70" w:rsidRPr="005C552C">
        <w:rPr>
          <w:i/>
          <w:iCs/>
        </w:rPr>
        <w:t>Laravel</w:t>
      </w:r>
      <w:del w:id="1326" w:author="Nikola Mitic" w:date="2025-07-08T11:23:00Z" w16du:dateUtc="2025-07-08T09:23:00Z">
        <w:r w:rsidR="00205E70" w:rsidRPr="005C552C" w:rsidDel="00061661">
          <w:delText>-у</w:delText>
        </w:r>
      </w:del>
      <w:r w:rsidR="00205E70" w:rsidRPr="005C552C">
        <w:t xml:space="preserve"> је за потребе тестирања приликом развоја додат пакет </w:t>
      </w:r>
      <w:r w:rsidR="00205E70" w:rsidRPr="005C552C">
        <w:rPr>
          <w:i/>
          <w:iCs/>
        </w:rPr>
        <w:t>laravel/tinker</w:t>
      </w:r>
      <w:r w:rsidR="00205E70"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504760CC"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w:t>
      </w:r>
      <w:ins w:id="1327" w:author="Nikola Mitic" w:date="2025-07-28T23:34:00Z" w16du:dateUtc="2025-07-28T21:34:00Z">
        <w:r w:rsidR="00D40BBF">
          <w:t xml:space="preserve">. </w:t>
        </w:r>
      </w:ins>
      <w:ins w:id="1328" w:author="Nikola Mitic" w:date="2025-07-28T23:35:00Z" w16du:dateUtc="2025-07-28T21:35:00Z">
        <w:r w:rsidR="00D40BBF">
          <w:t xml:space="preserve">Њиме се </w:t>
        </w:r>
      </w:ins>
      <w:ins w:id="1329" w:author="Nikola Mitic" w:date="2025-07-28T23:34:00Z" w16du:dateUtc="2025-07-28T21:34:00Z">
        <w:r w:rsidR="00D40BBF">
          <w:t>подешав</w:t>
        </w:r>
      </w:ins>
      <w:ins w:id="1330" w:author="Nikola Mitic" w:date="2025-07-28T23:35:00Z" w16du:dateUtc="2025-07-28T21:35:00Z">
        <w:r w:rsidR="00D40BBF">
          <w:t>а очекивани клијентски домен,</w:t>
        </w:r>
      </w:ins>
      <w:r w:rsidRPr="005C552C">
        <w:t xml:space="preserve"> </w:t>
      </w:r>
      <w:del w:id="1331" w:author="Nikola Mitic" w:date="2025-07-28T23:30:00Z" w16du:dateUtc="2025-07-28T21:30:00Z">
        <w:r w:rsidRPr="005C552C" w:rsidDel="00D40BBF">
          <w:delText xml:space="preserve">овог пакета </w:delText>
        </w:r>
      </w:del>
      <w:del w:id="1332" w:author="Nikola Mitic" w:date="2025-07-28T23:37:00Z" w16du:dateUtc="2025-07-28T21:37:00Z">
        <w:r w:rsidRPr="005C552C" w:rsidDel="00D40BBF">
          <w:delText xml:space="preserve">како не би долазило до потенцијалног неразумевања у комуникацији између </w:delText>
        </w:r>
        <w:r w:rsidRPr="005C552C" w:rsidDel="00D40BBF">
          <w:rPr>
            <w:i/>
            <w:iCs/>
          </w:rPr>
          <w:delText>backend</w:delText>
        </w:r>
        <w:r w:rsidRPr="005C552C" w:rsidDel="00D40BBF">
          <w:delText xml:space="preserve">-а и </w:delText>
        </w:r>
        <w:r w:rsidRPr="005C552C" w:rsidDel="00D40BBF">
          <w:rPr>
            <w:i/>
            <w:iCs/>
          </w:rPr>
          <w:delText>frontend</w:delText>
        </w:r>
        <w:r w:rsidRPr="005C552C" w:rsidDel="00D40BBF">
          <w:delText>-а</w:delText>
        </w:r>
      </w:del>
      <w:ins w:id="1333" w:author="Nikola Mitic" w:date="2025-07-28T23:36:00Z" w16du:dateUtc="2025-07-28T21:36:00Z">
        <w:r w:rsidR="00D40BBF">
          <w:t xml:space="preserve">како </w:t>
        </w:r>
      </w:ins>
      <w:del w:id="1334" w:author="Nikola Mitic" w:date="2025-07-28T23:36:00Z" w16du:dateUtc="2025-07-28T21:36:00Z">
        <w:r w:rsidRPr="005C552C" w:rsidDel="00D40BBF">
          <w:delText xml:space="preserve"> где би </w:delText>
        </w:r>
      </w:del>
      <w:r w:rsidRPr="005C552C">
        <w:t xml:space="preserve">систем </w:t>
      </w:r>
      <w:ins w:id="1335" w:author="Nikola Mitic" w:date="2025-07-28T23:36:00Z" w16du:dateUtc="2025-07-28T21:36:00Z">
        <w:r w:rsidR="00D40BBF">
          <w:t xml:space="preserve">не би </w:t>
        </w:r>
      </w:ins>
      <w:r w:rsidRPr="005C552C">
        <w:t xml:space="preserve">захтеве корисника </w:t>
      </w:r>
      <w:del w:id="1336" w:author="Nikola Mitic" w:date="2025-07-28T23:36:00Z" w16du:dateUtc="2025-07-28T21:36:00Z">
        <w:r w:rsidRPr="005C552C" w:rsidDel="00D40BBF">
          <w:delText>препознавао као</w:delText>
        </w:r>
      </w:del>
      <w:ins w:id="1337" w:author="Nikola Mitic" w:date="2025-07-28T23:36:00Z" w16du:dateUtc="2025-07-28T21:36:00Z">
        <w:r w:rsidR="00D40BBF">
          <w:t>сматрао</w:t>
        </w:r>
      </w:ins>
      <w:r w:rsidRPr="005C552C">
        <w:t xml:space="preserve"> неауторизован</w:t>
      </w:r>
      <w:ins w:id="1338" w:author="Nikola Mitic" w:date="2025-07-28T23:36:00Z" w16du:dateUtc="2025-07-28T21:36:00Z">
        <w:r w:rsidR="00D40BBF">
          <w:t>им.</w:t>
        </w:r>
      </w:ins>
      <w:ins w:id="1339" w:author="Nikola Mitic" w:date="2025-07-28T23:37:00Z" w16du:dateUtc="2025-07-28T21:37:00Z">
        <w:r w:rsidR="00D40BBF">
          <w:t xml:space="preserve"> Такође, подешава се</w:t>
        </w:r>
      </w:ins>
      <w:del w:id="1340" w:author="Nikola Mitic" w:date="2025-07-28T23:36:00Z" w16du:dateUtc="2025-07-28T21:36:00Z">
        <w:r w:rsidRPr="005C552C" w:rsidDel="00D40BBF">
          <w:delText>е</w:delText>
        </w:r>
      </w:del>
      <w:r w:rsidRPr="005C552C">
        <w:t xml:space="preserve"> и конфигурациони </w:t>
      </w:r>
      <w:r w:rsidRPr="005C552C">
        <w:rPr>
          <w:i/>
          <w:iCs/>
        </w:rPr>
        <w:t>config/cors.php</w:t>
      </w:r>
      <w:r w:rsidRPr="005C552C">
        <w:t xml:space="preserve"> документ</w:t>
      </w:r>
      <w:ins w:id="1341" w:author="Nikola Mitic" w:date="2025-07-28T23:37:00Z" w16du:dateUtc="2025-07-28T21:37:00Z">
        <w:r w:rsidR="00D40BBF">
          <w:t>,</w:t>
        </w:r>
      </w:ins>
      <w:r w:rsidRPr="005C552C">
        <w:t xml:space="preserve"> како систем не би захтеве клијента посматрао као потенцијалне нападе. </w:t>
      </w:r>
      <w:ins w:id="1342" w:author="Nikola Mitic" w:date="2025-05-13T21:43:00Z" w16du:dateUtc="2025-05-13T19:43:00Z">
        <w:r w:rsidR="00C523EB">
          <w:t xml:space="preserve">На слили 22 је приказан део конфигурационог документа </w:t>
        </w:r>
        <w:proofErr w:type="spellStart"/>
        <w:r w:rsidR="00C523EB" w:rsidRPr="00C523EB">
          <w:rPr>
            <w:i/>
            <w:iCs/>
            <w:lang w:val="en-US"/>
            <w:rPrChange w:id="1343" w:author="Nikola Mitic" w:date="2025-05-13T21:43:00Z" w16du:dateUtc="2025-05-13T19:43:00Z">
              <w:rPr>
                <w:lang w:val="en-US"/>
              </w:rPr>
            </w:rPrChange>
          </w:rPr>
          <w:t>cors</w:t>
        </w:r>
      </w:ins>
      <w:proofErr w:type="spellEnd"/>
      <w:ins w:id="1344" w:author="Nikola Mitic" w:date="2025-05-13T21:44:00Z" w16du:dateUtc="2025-05-13T19:44:00Z">
        <w:r w:rsidR="00C523EB">
          <w:t xml:space="preserve">, а на сликама 23 и 24 део конфигурације </w:t>
        </w:r>
        <w:r w:rsidR="00C523EB" w:rsidRPr="00C523EB">
          <w:rPr>
            <w:i/>
            <w:iCs/>
            <w:lang w:val="en-US"/>
            <w:rPrChange w:id="1345" w:author="Nikola Mitic" w:date="2025-05-13T21:44:00Z" w16du:dateUtc="2025-05-13T19:44:00Z">
              <w:rPr>
                <w:lang w:val="en-US"/>
              </w:rPr>
            </w:rPrChange>
          </w:rPr>
          <w:t>sanctum</w:t>
        </w:r>
        <w:r w:rsidR="00C523EB">
          <w:t>-а</w:t>
        </w:r>
      </w:ins>
      <w:ins w:id="1346"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1347"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1348" w:author="Nikola Mitic" w:date="2025-05-17T16:00:00Z" w16du:dateUtc="2025-05-17T14:00:00Z"/>
          <w:lang w:val="en-US"/>
          <w:rPrChange w:id="1349" w:author="Nikola Mitic" w:date="2025-05-17T16:00:00Z" w16du:dateUtc="2025-05-17T14:00:00Z">
            <w:rPr>
              <w:del w:id="1350" w:author="Nikola Mitic" w:date="2025-05-17T16:00:00Z" w16du:dateUtc="2025-05-17T14:00:00Z"/>
            </w:rPr>
          </w:rPrChange>
        </w:rPr>
      </w:pPr>
      <w:del w:id="1351"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1352"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1353"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3CAEB6F4" w:rsidR="00C62816" w:rsidRPr="00C523EB" w:rsidRDefault="00C62816" w:rsidP="00C62816">
      <w:pPr>
        <w:ind w:firstLine="720"/>
      </w:pPr>
      <w:r>
        <w:t>За потребе чувања краткорочно потребних података у</w:t>
      </w:r>
      <w:ins w:id="1354" w:author="Nikola Mitic" w:date="2025-07-08T11:23:00Z" w16du:dateUtc="2025-07-08T09:23:00Z">
        <w:r w:rsidR="00061661">
          <w:t xml:space="preserve"> радном окружењу</w:t>
        </w:r>
      </w:ins>
      <w:r>
        <w:t xml:space="preserve"> </w:t>
      </w:r>
      <w:r>
        <w:rPr>
          <w:lang w:val="en-US"/>
        </w:rPr>
        <w:t>Laravel</w:t>
      </w:r>
      <w:del w:id="1355" w:author="Nikola Mitic" w:date="2025-07-08T11:23:00Z" w16du:dateUtc="2025-07-08T09:23:00Z">
        <w:r w:rsidDel="00061661">
          <w:delText>-у</w:delText>
        </w:r>
      </w:del>
      <w:r>
        <w:t xml:space="preserve">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del w:id="1356" w:author="Nikola Mitic" w:date="2025-07-08T11:24:00Z" w16du:dateUtc="2025-07-08T09:24:00Z">
        <w:r w:rsidR="009F6D39" w:rsidDel="00061661">
          <w:rPr>
            <w:lang w:val="en-US"/>
          </w:rPr>
          <w:delText xml:space="preserve">php </w:delText>
        </w:r>
      </w:del>
      <w:r w:rsidR="009F6D39">
        <w:t xml:space="preserve">библиотеку </w:t>
      </w:r>
      <w:ins w:id="1357" w:author="Nikola Mitic" w:date="2025-07-08T11:24:00Z" w16du:dateUtc="2025-07-08T09:24:00Z">
        <w:r w:rsidR="00061661">
          <w:rPr>
            <w:i/>
            <w:iCs/>
            <w:lang w:val="en-US"/>
          </w:rPr>
          <w:t>PHP</w:t>
        </w:r>
        <w:r w:rsidR="00061661">
          <w:rPr>
            <w:lang w:val="en-US"/>
          </w:rPr>
          <w:t xml:space="preserve"> </w:t>
        </w:r>
        <w:r w:rsidR="00061661">
          <w:t>програмског језика</w:t>
        </w:r>
      </w:ins>
      <w:del w:id="1358" w:author="Nikola Mitic" w:date="2025-07-08T11:24:00Z" w16du:dateUtc="2025-07-08T09:24:00Z">
        <w:r w:rsidR="009F6D39" w:rsidDel="00061661">
          <w:delText xml:space="preserve">и лако се покреће са сваком </w:delText>
        </w:r>
        <w:r w:rsidR="009F6D39" w:rsidDel="00061661">
          <w:rPr>
            <w:lang w:val="en-US"/>
          </w:rPr>
          <w:delText xml:space="preserve">php </w:delText>
        </w:r>
        <w:r w:rsidR="009F6D39" w:rsidDel="00061661">
          <w:delText>апликацијом</w:delText>
        </w:r>
      </w:del>
      <w:r w:rsidR="009F6D39">
        <w:t xml:space="preserve">.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ins w:id="1359" w:author="Nikola Mitic" w:date="2025-05-13T21:44:00Z" w16du:dateUtc="2025-05-13T19:44:00Z">
        <w:r w:rsidR="00C523EB">
          <w:t>, део ове конфигурације приказан је на слиц</w:t>
        </w:r>
      </w:ins>
      <w:ins w:id="1360" w:author="Nikola Mitic" w:date="2025-05-13T21:45:00Z" w16du:dateUtc="2025-05-13T19:45:00Z">
        <w:r w:rsidR="00C523EB">
          <w:t>и</w:t>
        </w:r>
      </w:ins>
      <w:ins w:id="1361" w:author="Nikola Mitic" w:date="2025-05-13T21:44:00Z" w16du:dateUtc="2025-05-13T19:44:00Z">
        <w:r w:rsidR="00C523EB">
          <w:t xml:space="preserve"> 25</w:t>
        </w:r>
      </w:ins>
      <w:r>
        <w:t>.</w:t>
      </w:r>
      <w:ins w:id="1362" w:author="Nikola Mitic" w:date="2025-05-13T21:45:00Z" w16du:dateUtc="2025-05-13T19:45:00Z">
        <w:r w:rsidR="00C523EB">
          <w:t xml:space="preserve"> На слици 26 је приказан један </w:t>
        </w:r>
      </w:ins>
      <w:ins w:id="1363" w:author="Nikola Mitic" w:date="2025-05-13T21:46:00Z" w16du:dateUtc="2025-05-13T19:46:00Z">
        <w:r w:rsidR="00C523EB">
          <w:t xml:space="preserve">од </w:t>
        </w:r>
      </w:ins>
      <w:ins w:id="1364" w:author="Nikola Mitic" w:date="2025-05-13T21:45:00Z" w16du:dateUtc="2025-05-13T19:45:00Z">
        <w:r w:rsidR="00C523EB">
          <w:t>начин</w:t>
        </w:r>
      </w:ins>
      <w:ins w:id="1365" w:author="Nikola Mitic" w:date="2025-05-13T21:46:00Z" w16du:dateUtc="2025-05-13T19:46:00Z">
        <w:r w:rsidR="00C523EB">
          <w:t xml:space="preserve">а употребе </w:t>
        </w:r>
        <w:r w:rsidR="00C523EB" w:rsidRPr="00C523EB">
          <w:rPr>
            <w:i/>
            <w:iCs/>
            <w:lang w:val="en-US"/>
            <w:rPrChange w:id="1366"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1367"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1368" w:author="Nikola Mitic" w:date="2025-05-17T16:01:00Z" w16du:dateUtc="2025-05-17T14:01:00Z"/>
                              </w:rPr>
                            </w:pPr>
                            <w:del w:id="1369"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370"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1371" w:author="Nikola Mitic" w:date="2025-05-17T16:01:00Z" w16du:dateUtc="2025-05-17T14:01:00Z"/>
                        </w:rPr>
                      </w:pPr>
                      <w:del w:id="1372"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373"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1374"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3CC6368C"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w:t>
      </w:r>
      <w:del w:id="1375" w:author="Nikola Mitic" w:date="2025-07-08T11:25:00Z" w16du:dateUtc="2025-07-08T09:25:00Z">
        <w:r w:rsidRPr="005C552C" w:rsidDel="00061661">
          <w:delText xml:space="preserve">у </w:delText>
        </w:r>
        <w:r w:rsidRPr="005C552C" w:rsidDel="00061661">
          <w:rPr>
            <w:i/>
            <w:iCs/>
          </w:rPr>
          <w:delText>Laravel</w:delText>
        </w:r>
        <w:r w:rsidRPr="005C552C" w:rsidDel="00061661">
          <w:delText xml:space="preserve">-у је </w:delText>
        </w:r>
      </w:del>
      <w:r w:rsidRPr="005C552C">
        <w:t xml:space="preserve">додат </w:t>
      </w:r>
      <w:ins w:id="1376" w:author="Nikola Mitic" w:date="2025-07-08T11:25:00Z" w16du:dateUtc="2025-07-08T09:25:00Z">
        <w:r w:rsidR="00061661">
          <w:t xml:space="preserve">је </w:t>
        </w:r>
      </w:ins>
      <w:r w:rsidRPr="005C552C">
        <w:t xml:space="preserve">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1377"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1378" w:author="Nikola Mitic" w:date="2025-05-17T16:00:00Z" w16du:dateUtc="2025-05-17T14:00:00Z"/>
        </w:rPr>
      </w:pPr>
      <w:ins w:id="1379"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1380"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1381"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1382" w:author="Nikola Mitic" w:date="2025-05-17T16:01:00Z" w16du:dateUtc="2025-05-17T14:01:00Z">
            <w:rPr>
              <w:rStyle w:val="Heading4Char"/>
              <w:i w:val="0"/>
              <w:iCs w:val="0"/>
            </w:rPr>
          </w:rPrChange>
        </w:rPr>
        <w:pPrChange w:id="1383"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1384"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1385"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1386" w:author="Nikola Mitic" w:date="2025-05-13T20:59:00Z" w16du:dateUtc="2025-05-13T18:59:00Z">
        <w:r w:rsidRPr="00C66AD1" w:rsidDel="00C66AD1">
          <w:rPr>
            <w:rPrChange w:id="1387" w:author="Nikola Mitic" w:date="2025-05-13T20:59:00Z" w16du:dateUtc="2025-05-13T18:59:00Z">
              <w:rPr>
                <w:rStyle w:val="FootnoteReference"/>
              </w:rPr>
            </w:rPrChange>
          </w:rPr>
          <w:footnoteReference w:id="14"/>
        </w:r>
      </w:del>
      <w:r w:rsidRPr="005C552C">
        <w:t>обрасцу</w:t>
      </w:r>
      <w:ins w:id="1392"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75548A5C" w:rsidR="00205E70" w:rsidRPr="007C6864" w:rsidRDefault="00205E70" w:rsidP="00205E70">
      <w:pPr>
        <w:pStyle w:val="Heading3"/>
        <w:numPr>
          <w:ilvl w:val="2"/>
          <w:numId w:val="2"/>
        </w:numPr>
        <w:ind w:left="0" w:firstLine="0"/>
        <w:jc w:val="left"/>
        <w:rPr>
          <w:i/>
          <w:iCs/>
          <w:rPrChange w:id="1393" w:author="Nikola Mitic" w:date="2025-07-08T11:40:00Z" w16du:dateUtc="2025-07-08T09:40:00Z">
            <w:rPr/>
          </w:rPrChange>
        </w:rPr>
      </w:pPr>
      <w:del w:id="1394" w:author="Nikola Mitic" w:date="2025-07-08T11:40:00Z" w16du:dateUtc="2025-07-08T09:40:00Z">
        <w:r w:rsidRPr="007C6864" w:rsidDel="007C6864">
          <w:delText>E</w:delText>
        </w:r>
      </w:del>
      <w:bookmarkStart w:id="1395" w:name="_Toc202867306"/>
      <w:ins w:id="1396" w:author="Nikola Mitic" w:date="2025-07-08T11:40:00Z" w16du:dateUtc="2025-07-08T09:40:00Z">
        <w:r w:rsidR="007C6864" w:rsidRPr="007C6864">
          <w:rPr>
            <w:rPrChange w:id="1397" w:author="Nikola Mitic" w:date="2025-07-08T11:40:00Z" w16du:dateUtc="2025-07-08T09:40:00Z">
              <w:rPr>
                <w:i/>
                <w:iCs/>
              </w:rPr>
            </w:rPrChange>
          </w:rPr>
          <w:t>Објектно релациони мапер</w:t>
        </w:r>
        <w:r w:rsidR="007C6864">
          <w:rPr>
            <w:i/>
            <w:iCs/>
          </w:rPr>
          <w:t xml:space="preserve"> </w:t>
        </w:r>
        <w:r w:rsidR="007C6864">
          <w:rPr>
            <w:i/>
            <w:iCs/>
            <w:lang w:val="en-US"/>
          </w:rPr>
          <w:t>E</w:t>
        </w:r>
      </w:ins>
      <w:r w:rsidR="006D3628" w:rsidRPr="007C6864">
        <w:rPr>
          <w:i/>
          <w:iCs/>
          <w:lang w:val="en-US"/>
          <w:rPrChange w:id="1398" w:author="Nikola Mitic" w:date="2025-07-08T11:40:00Z" w16du:dateUtc="2025-07-08T09:40:00Z">
            <w:rPr>
              <w:lang w:val="en-US"/>
            </w:rPr>
          </w:rPrChange>
        </w:rPr>
        <w:t>loquent</w:t>
      </w:r>
      <w:r w:rsidRPr="007C6864">
        <w:rPr>
          <w:i/>
          <w:iCs/>
          <w:rPrChange w:id="1399" w:author="Nikola Mitic" w:date="2025-07-08T11:40:00Z" w16du:dateUtc="2025-07-08T09:40:00Z">
            <w:rPr/>
          </w:rPrChange>
        </w:rPr>
        <w:t xml:space="preserve"> ORM</w:t>
      </w:r>
      <w:bookmarkEnd w:id="1395"/>
    </w:p>
    <w:p w14:paraId="327CB23E" w14:textId="77777777" w:rsidR="00205E70" w:rsidRPr="005C552C" w:rsidRDefault="00205E70" w:rsidP="00205E70"/>
    <w:p w14:paraId="74CED2DB" w14:textId="32F58898" w:rsidR="00205E70" w:rsidRPr="00F64DEC" w:rsidRDefault="00205E70" w:rsidP="00205E70">
      <w:pPr>
        <w:ind w:firstLine="720"/>
        <w:rPr>
          <w:rPrChange w:id="1400"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401"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402"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403" w:author="Nikola Mitic" w:date="2025-05-13T21:48:00Z" w16du:dateUtc="2025-05-13T19:48:00Z">
        <w:r w:rsidR="00F64DEC">
          <w:t xml:space="preserve"> </w:t>
        </w:r>
      </w:ins>
      <w:ins w:id="1404"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405"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406"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407"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408" w:name="_Toc202867307"/>
      <w:r w:rsidRPr="005C552C">
        <w:lastRenderedPageBreak/>
        <w:t>Имплементација клијентског дела</w:t>
      </w:r>
      <w:bookmarkEnd w:id="1408"/>
    </w:p>
    <w:p w14:paraId="6BD29F87" w14:textId="77777777" w:rsidR="00205E70" w:rsidRPr="005C552C" w:rsidRDefault="00205E70" w:rsidP="00205E70"/>
    <w:p w14:paraId="0A3EF9D4" w14:textId="07968996" w:rsidR="00205E70" w:rsidRPr="005C552C" w:rsidRDefault="00205E70" w:rsidP="00205E70">
      <w:pPr>
        <w:ind w:firstLine="720"/>
      </w:pPr>
      <w:r w:rsidRPr="005C552C">
        <w:t>Клијентски део апликације имплементиран је у</w:t>
      </w:r>
      <w:ins w:id="1409" w:author="Nikola Mitic" w:date="2025-07-08T11:26:00Z" w16du:dateUtc="2025-07-08T09:26:00Z">
        <w:r w:rsidR="00061661">
          <w:t xml:space="preserve"> радном окружењу</w:t>
        </w:r>
      </w:ins>
      <w:r w:rsidRPr="005C552C">
        <w:t xml:space="preserve">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410"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411"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1FEDF78A" w:rsidR="00205E70" w:rsidRPr="005C552C" w:rsidRDefault="00061661" w:rsidP="00205E70">
      <w:pPr>
        <w:ind w:firstLine="720"/>
      </w:pPr>
      <w:ins w:id="1412" w:author="Nikola Mitic" w:date="2025-07-08T11:27:00Z" w16du:dateUtc="2025-07-08T09:27:00Z">
        <w:r>
          <w:t xml:space="preserve">Радном окружењу </w:t>
        </w:r>
      </w:ins>
      <w:r w:rsidR="00205E70" w:rsidRPr="00270276">
        <w:rPr>
          <w:i/>
          <w:iCs/>
        </w:rPr>
        <w:t>Angular</w:t>
      </w:r>
      <w:del w:id="1413" w:author="Nikola Mitic" w:date="2025-07-08T11:27:00Z" w16du:dateUtc="2025-07-08T09:27:00Z">
        <w:r w:rsidR="00205E70" w:rsidRPr="005C552C" w:rsidDel="00061661">
          <w:delText>-у</w:delText>
        </w:r>
      </w:del>
      <w:r w:rsidR="00205E70" w:rsidRPr="005C552C">
        <w:t xml:space="preserve"> су за потребе израде прилагодљивог дизајна за приказ апликације на паметном телефону и таблету додати пакети </w:t>
      </w:r>
      <w:r w:rsidR="00205E70" w:rsidRPr="00270276">
        <w:rPr>
          <w:i/>
          <w:iCs/>
        </w:rPr>
        <w:t>@ng-bootstrap/ng-bootstrap</w:t>
      </w:r>
      <w:r w:rsidR="00205E70" w:rsidRPr="005C552C">
        <w:t xml:space="preserve"> и </w:t>
      </w:r>
      <w:r w:rsidR="00205E70" w:rsidRPr="00270276">
        <w:rPr>
          <w:i/>
          <w:iCs/>
        </w:rPr>
        <w:t>bootstrap</w:t>
      </w:r>
      <w:r w:rsidR="00205E70"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00205E70" w:rsidRPr="005C552C">
        <w:rPr>
          <w:i/>
          <w:iCs/>
        </w:rPr>
        <w:t>div</w:t>
      </w:r>
      <w:r w:rsidR="00205E70" w:rsidRPr="005C552C">
        <w:t xml:space="preserve"> елемента са класом </w:t>
      </w:r>
      <w:r w:rsidR="00205E70" w:rsidRPr="005C552C">
        <w:rPr>
          <w:i/>
          <w:iCs/>
        </w:rPr>
        <w:t>row</w:t>
      </w:r>
      <w:r w:rsidR="00205E70" w:rsidRPr="005C552C">
        <w:t xml:space="preserve"> који у себи има друге градивне елементе дефинисане класама </w:t>
      </w:r>
      <w:r w:rsidR="00205E70" w:rsidRPr="005C552C">
        <w:rPr>
          <w:i/>
          <w:iCs/>
        </w:rPr>
        <w:t>col-1</w:t>
      </w:r>
      <w:r w:rsidR="00205E70" w:rsidRPr="005C552C">
        <w:t xml:space="preserve">, </w:t>
      </w:r>
      <w:r w:rsidR="00205E70" w:rsidRPr="005C552C">
        <w:rPr>
          <w:i/>
          <w:iCs/>
        </w:rPr>
        <w:t>col-2</w:t>
      </w:r>
      <w:r w:rsidR="00205E70" w:rsidRPr="005C552C">
        <w:t xml:space="preserve">, па све до </w:t>
      </w:r>
      <w:r w:rsidR="00205E70" w:rsidRPr="005C552C">
        <w:rPr>
          <w:i/>
          <w:iCs/>
        </w:rPr>
        <w:t>col-12</w:t>
      </w:r>
      <w:r w:rsidR="00205E70" w:rsidRPr="005C552C">
        <w:t xml:space="preserve"> и </w:t>
      </w:r>
      <w:r w:rsidR="00205E70" w:rsidRPr="005C552C">
        <w:rPr>
          <w:i/>
          <w:iCs/>
        </w:rPr>
        <w:t>col-auto</w:t>
      </w:r>
      <w:r w:rsidR="00205E70" w:rsidRPr="005C552C">
        <w:t>. Овај принцип ради по систему да један ред може имати 12 јединица.</w:t>
      </w:r>
    </w:p>
    <w:p w14:paraId="3AA42DD9" w14:textId="6DD1FA72" w:rsidR="00205E70" w:rsidRPr="00F64DEC" w:rsidRDefault="00205E70" w:rsidP="00205E70">
      <w:pPr>
        <w:ind w:firstLine="720"/>
      </w:pPr>
      <w:r w:rsidRPr="005C552C">
        <w:t xml:space="preserve">За потребе чувања и употребе података, коришћен је </w:t>
      </w:r>
      <w:del w:id="1414" w:author="Nikola Mitic" w:date="2025-07-08T11:28:00Z" w16du:dateUtc="2025-07-08T09:28:00Z">
        <w:r w:rsidRPr="005C552C" w:rsidDel="00931758">
          <w:rPr>
            <w:i/>
            <w:iCs/>
          </w:rPr>
          <w:delText>Angular</w:delText>
        </w:r>
        <w:r w:rsidRPr="005C552C" w:rsidDel="00931758">
          <w:delText xml:space="preserve">-ов </w:delText>
        </w:r>
      </w:del>
      <w:r w:rsidRPr="005C552C">
        <w:t xml:space="preserve">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415" w:author="Nikola Mitic" w:date="2025-05-13T21:50:00Z" w16du:dateUtc="2025-05-13T19:50:00Z">
        <w:r w:rsidR="00F64DEC">
          <w:t xml:space="preserve"> </w:t>
        </w:r>
        <w:r w:rsidR="00F64DEC" w:rsidRPr="00F64DEC">
          <w:rPr>
            <w:i/>
            <w:iCs/>
            <w:lang w:val="en-US"/>
            <w:rPrChange w:id="1416" w:author="Nikola Mitic" w:date="2025-05-13T21:50:00Z" w16du:dateUtc="2025-05-13T19:50:00Z">
              <w:rPr>
                <w:lang w:val="en-US"/>
              </w:rPr>
            </w:rPrChange>
          </w:rPr>
          <w:t>Store</w:t>
        </w:r>
        <w:r w:rsidR="00F64DEC">
          <w:rPr>
            <w:i/>
            <w:iCs/>
          </w:rPr>
          <w:t xml:space="preserve"> </w:t>
        </w:r>
        <w:r w:rsidR="00F64DEC">
          <w:t xml:space="preserve">овог система </w:t>
        </w:r>
      </w:ins>
      <w:ins w:id="1417"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418"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16CBB2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-а, у</w:t>
      </w:r>
      <w:ins w:id="1419" w:author="Nikola Mitic" w:date="2025-07-08T11:29:00Z" w16du:dateUtc="2025-07-08T09:29:00Z">
        <w:r w:rsidR="00931758">
          <w:t xml:space="preserve"> радном окружењу</w:t>
        </w:r>
      </w:ins>
      <w:r w:rsidRPr="005C552C">
        <w:t xml:space="preserve"> </w:t>
      </w:r>
      <w:r w:rsidRPr="005C552C">
        <w:rPr>
          <w:i/>
          <w:iCs/>
        </w:rPr>
        <w:t>Angular</w:t>
      </w:r>
      <w:del w:id="1420" w:author="Nikola Mitic" w:date="2025-07-08T11:29:00Z" w16du:dateUtc="2025-07-08T09:29:00Z">
        <w:r w:rsidRPr="005C552C" w:rsidDel="00931758">
          <w:delText>-у</w:delText>
        </w:r>
      </w:del>
      <w:r w:rsidRPr="005C552C">
        <w:t xml:space="preserve"> су додати и пакети l</w:t>
      </w:r>
      <w:r w:rsidRPr="005C552C">
        <w:rPr>
          <w:i/>
          <w:iCs/>
        </w:rPr>
        <w:t xml:space="preserve">aravel-echo </w:t>
      </w:r>
      <w:r w:rsidRPr="005C552C">
        <w:t>и</w:t>
      </w:r>
      <w:r w:rsidRPr="005C552C">
        <w:rPr>
          <w:i/>
          <w:iCs/>
        </w:rPr>
        <w:t xml:space="preserve">  pusher-js</w:t>
      </w:r>
      <w:r w:rsidRPr="005C552C">
        <w:t xml:space="preserve">. </w:t>
      </w:r>
      <w:ins w:id="1421" w:author="Nikola Mitic" w:date="2025-05-13T21:52:00Z" w16du:dateUtc="2025-05-13T19:52:00Z">
        <w:r w:rsidR="00F64DEC">
          <w:t xml:space="preserve">Имплементација </w:t>
        </w:r>
        <w:r w:rsidR="00F64DEC" w:rsidRPr="00F64DEC">
          <w:rPr>
            <w:i/>
            <w:iCs/>
            <w:lang w:val="en-US"/>
            <w:rPrChange w:id="1422"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423"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424"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425"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426" w:name="_Toc202867308"/>
      <w:r w:rsidRPr="005C552C">
        <w:t>Приказ мапе</w:t>
      </w:r>
      <w:bookmarkEnd w:id="1426"/>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427"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428" w:author="Nikola Mitic" w:date="2025-05-13T21:53:00Z" w16du:dateUtc="2025-05-13T19:53:00Z">
        <w:r w:rsidR="00D32DA5">
          <w:t>37</w:t>
        </w:r>
      </w:ins>
      <w:del w:id="1429"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430" w:author="Nikola Mitic" w:date="2025-05-13T21:53:00Z" w16du:dateUtc="2025-05-13T19:53:00Z">
        <w:r w:rsidR="00D32DA5">
          <w:t>38</w:t>
        </w:r>
      </w:ins>
      <w:del w:id="1431"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432" w:author="Nikola Mitic" w:date="2025-05-13T21:53:00Z" w16du:dateUtc="2025-05-13T19:53:00Z">
        <w:r w:rsidRPr="005C552C" w:rsidDel="00D32DA5">
          <w:delText>12</w:delText>
        </w:r>
      </w:del>
      <w:ins w:id="1433"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434"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435"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436"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437"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438"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439"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440"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441"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442"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443"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444" w:author="Nikola Mitic" w:date="2025-05-17T16:02:00Z" w16du:dateUtc="2025-05-17T14:02:00Z"/>
        </w:rPr>
      </w:pPr>
      <w:ins w:id="1445"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446"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EF31BD3" w:rsidR="00205E70" w:rsidRPr="005C552C" w:rsidRDefault="00D32DA5" w:rsidP="00205E70">
      <w:pPr>
        <w:pStyle w:val="Heading4"/>
        <w:jc w:val="center"/>
      </w:pPr>
      <w:ins w:id="1447" w:author="Nikola Mitic" w:date="2025-05-13T21:55:00Z" w16du:dateUtc="2025-05-13T19:55:00Z">
        <w:r>
          <w:t xml:space="preserve">Слика 41 – </w:t>
        </w:r>
      </w:ins>
      <w:r w:rsidR="00205E70"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448" w:name="_Toc202867309"/>
      <w:r>
        <w:rPr>
          <w:rFonts w:cs="Times New Roman"/>
        </w:rPr>
        <w:t>РАД</w:t>
      </w:r>
      <w:r w:rsidR="005E6281" w:rsidRPr="005C552C">
        <w:rPr>
          <w:rFonts w:cs="Times New Roman"/>
        </w:rPr>
        <w:t xml:space="preserve"> АПЛИКАЦИЈЕ</w:t>
      </w:r>
      <w:bookmarkEnd w:id="1448"/>
    </w:p>
    <w:p w14:paraId="1E0B0957" w14:textId="71CF9664" w:rsidR="005966AB" w:rsidRDefault="00574158" w:rsidP="00574158">
      <w:pPr>
        <w:tabs>
          <w:tab w:val="left" w:pos="1510"/>
        </w:tabs>
        <w:rPr>
          <w:lang w:val="en-US"/>
        </w:rPr>
      </w:pPr>
      <w:r>
        <w:tab/>
      </w:r>
    </w:p>
    <w:p w14:paraId="1ED9B9EC" w14:textId="0C5C4C9C"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 xml:space="preserve">„ЕлФак такси“, која је осмишљена са идејом унапређења и олакшања </w:t>
      </w:r>
      <w:del w:id="1449" w:author="Nikola Mitic" w:date="2025-07-28T23:39:00Z" w16du:dateUtc="2025-07-28T21:39:00Z">
        <w:r w:rsidRPr="005C552C" w:rsidDel="00335878">
          <w:rPr>
            <w:rFonts w:cs="Times New Roman"/>
            <w:szCs w:val="24"/>
          </w:rPr>
          <w:delText xml:space="preserve">скоро </w:delText>
        </w:r>
      </w:del>
      <w:r w:rsidRPr="005C552C">
        <w:rPr>
          <w:rFonts w:cs="Times New Roman"/>
          <w:szCs w:val="24"/>
        </w:rPr>
        <w:t>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450" w:name="_Toc202867310"/>
      <w:r>
        <w:t>Опис апликације</w:t>
      </w:r>
      <w:bookmarkEnd w:id="1450"/>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1E119E39"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w:t>
      </w:r>
      <w:del w:id="1451" w:author="Nikola Mitic" w:date="2025-07-28T23:40:00Z" w16du:dateUtc="2025-07-28T21:40:00Z">
        <w:r w:rsidRPr="005C552C" w:rsidDel="00610648">
          <w:rPr>
            <w:rFonts w:cs="Times New Roman"/>
            <w:szCs w:val="24"/>
          </w:rPr>
          <w:delText>Иако је ф</w:delText>
        </w:r>
      </w:del>
      <w:ins w:id="1452" w:author="Nikola Mitic" w:date="2025-07-28T23:40:00Z" w16du:dateUtc="2025-07-28T21:40:00Z">
        <w:r w:rsidR="00610648">
          <w:rPr>
            <w:rFonts w:cs="Times New Roman"/>
            <w:szCs w:val="24"/>
          </w:rPr>
          <w:t>Ф</w:t>
        </w:r>
      </w:ins>
      <w:r w:rsidRPr="005C552C">
        <w:rPr>
          <w:rFonts w:cs="Times New Roman"/>
          <w:szCs w:val="24"/>
        </w:rPr>
        <w:t xml:space="preserve">окус употребе система базиран </w:t>
      </w:r>
      <w:ins w:id="1453" w:author="Nikola Mitic" w:date="2025-07-28T23:40:00Z" w16du:dateUtc="2025-07-28T21:40:00Z">
        <w:r w:rsidR="00610648">
          <w:rPr>
            <w:rFonts w:cs="Times New Roman"/>
            <w:szCs w:val="24"/>
          </w:rPr>
          <w:t xml:space="preserve">је </w:t>
        </w:r>
      </w:ins>
      <w:r w:rsidRPr="005C552C">
        <w:rPr>
          <w:rFonts w:cs="Times New Roman"/>
          <w:szCs w:val="24"/>
        </w:rPr>
        <w:t xml:space="preserve">на идеји да сами паметни телефони поседују </w:t>
      </w:r>
      <w:r w:rsidRPr="00610648">
        <w:rPr>
          <w:rFonts w:cs="Times New Roman"/>
          <w:i/>
          <w:iCs/>
          <w:szCs w:val="24"/>
          <w:rPrChange w:id="1454" w:author="Nikola Mitic" w:date="2025-07-28T23:41:00Z" w16du:dateUtc="2025-07-28T21:41:00Z">
            <w:rPr>
              <w:rFonts w:cs="Times New Roman"/>
              <w:szCs w:val="24"/>
            </w:rPr>
          </w:rPrChange>
        </w:rPr>
        <w:t>GPS</w:t>
      </w:r>
      <w:ins w:id="1455" w:author="Nikola Mitic" w:date="2025-07-28T23:40:00Z" w16du:dateUtc="2025-07-28T21:40:00Z">
        <w:r w:rsidR="00610648">
          <w:rPr>
            <w:rFonts w:cs="Times New Roman"/>
            <w:szCs w:val="24"/>
          </w:rPr>
          <w:t xml:space="preserve">. </w:t>
        </w:r>
      </w:ins>
      <w:del w:id="1456" w:author="Nikola Mitic" w:date="2025-07-28T23:40:00Z" w16du:dateUtc="2025-07-28T21:40:00Z">
        <w:r w:rsidRPr="005C552C" w:rsidDel="00610648">
          <w:rPr>
            <w:rFonts w:cs="Times New Roman"/>
            <w:szCs w:val="24"/>
          </w:rPr>
          <w:delText>, те им се н</w:delText>
        </w:r>
      </w:del>
      <w:ins w:id="1457" w:author="Nikola Mitic" w:date="2025-07-28T23:40:00Z" w16du:dateUtc="2025-07-28T21:40:00Z">
        <w:r w:rsidR="00610648">
          <w:rPr>
            <w:rFonts w:cs="Times New Roman"/>
            <w:szCs w:val="24"/>
          </w:rPr>
          <w:t>Н</w:t>
        </w:r>
      </w:ins>
      <w:r w:rsidRPr="005C552C">
        <w:rPr>
          <w:rFonts w:cs="Times New Roman"/>
          <w:szCs w:val="24"/>
        </w:rPr>
        <w:t xml:space="preserve">а тај начин </w:t>
      </w:r>
      <w:ins w:id="1458" w:author="Nikola Mitic" w:date="2025-07-28T23:40:00Z" w16du:dateUtc="2025-07-28T21:40:00Z">
        <w:r w:rsidR="00610648">
          <w:rPr>
            <w:rFonts w:cs="Times New Roman"/>
            <w:szCs w:val="24"/>
          </w:rPr>
          <w:t xml:space="preserve">се </w:t>
        </w:r>
      </w:ins>
      <w:r w:rsidRPr="005C552C">
        <w:rPr>
          <w:rFonts w:cs="Times New Roman"/>
          <w:szCs w:val="24"/>
        </w:rPr>
        <w:t>може одредити почетна адреса вожње</w:t>
      </w:r>
      <w:ins w:id="1459" w:author="Nikola Mitic" w:date="2025-07-28T23:41:00Z" w16du:dateUtc="2025-07-28T21:41:00Z">
        <w:r w:rsidR="00610648">
          <w:rPr>
            <w:rFonts w:cs="Times New Roman"/>
            <w:szCs w:val="24"/>
          </w:rPr>
          <w:t>. Такође,</w:t>
        </w:r>
      </w:ins>
      <w:del w:id="1460" w:author="Nikola Mitic" w:date="2025-07-28T23:41:00Z" w16du:dateUtc="2025-07-28T21:41:00Z">
        <w:r w:rsidRPr="005C552C" w:rsidDel="00610648">
          <w:rPr>
            <w:rFonts w:cs="Times New Roman"/>
            <w:szCs w:val="24"/>
          </w:rPr>
          <w:delText>,</w:delText>
        </w:r>
      </w:del>
      <w:r w:rsidRPr="005C552C">
        <w:rPr>
          <w:rFonts w:cs="Times New Roman"/>
          <w:szCs w:val="24"/>
        </w:rPr>
        <w:t xml:space="preserve">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w:t>
      </w:r>
      <w:r w:rsidRPr="00610648">
        <w:rPr>
          <w:rFonts w:cs="Times New Roman"/>
          <w:i/>
          <w:iCs/>
          <w:szCs w:val="24"/>
          <w:rPrChange w:id="1461" w:author="Nikola Mitic" w:date="2025-07-28T23:41:00Z" w16du:dateUtc="2025-07-28T21:41:00Z">
            <w:rPr>
              <w:rFonts w:cs="Times New Roman"/>
              <w:szCs w:val="24"/>
            </w:rPr>
          </w:rPrChange>
        </w:rPr>
        <w:t>GPS</w:t>
      </w:r>
      <w:r w:rsidRPr="005C552C">
        <w:rPr>
          <w:rFonts w:cs="Times New Roman"/>
          <w:szCs w:val="24"/>
        </w:rPr>
        <w:t xml:space="preserve">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462" w:name="_Toc202867311"/>
      <w:r w:rsidRPr="005C552C">
        <w:rPr>
          <w:rFonts w:cs="Times New Roman"/>
        </w:rPr>
        <w:t>П</w:t>
      </w:r>
      <w:r w:rsidR="00CE50F7" w:rsidRPr="005C552C">
        <w:rPr>
          <w:rFonts w:cs="Times New Roman"/>
        </w:rPr>
        <w:t>рофил корисника апликације</w:t>
      </w:r>
      <w:bookmarkEnd w:id="1462"/>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FF7E423"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 xml:space="preserve">Свака особа која има приступ интернету и потребу да се брзо транспортује до другог </w:t>
      </w:r>
      <w:del w:id="1463" w:author="Nikola Mitic" w:date="2025-07-28T23:42:00Z" w16du:dateUtc="2025-07-28T21:42:00Z">
        <w:r w:rsidR="00690395" w:rsidRPr="005C552C" w:rsidDel="00C73744">
          <w:rPr>
            <w:rFonts w:cs="Times New Roman"/>
            <w:szCs w:val="24"/>
          </w:rPr>
          <w:delText xml:space="preserve">дела </w:delText>
        </w:r>
      </w:del>
      <w:ins w:id="1464" w:author="Nikola Mitic" w:date="2025-07-28T23:42:00Z" w16du:dateUtc="2025-07-28T21:42:00Z">
        <w:r w:rsidR="00C73744">
          <w:rPr>
            <w:rFonts w:cs="Times New Roman"/>
            <w:szCs w:val="24"/>
          </w:rPr>
          <w:t>места у</w:t>
        </w:r>
        <w:r w:rsidR="00C73744" w:rsidRPr="005C552C">
          <w:rPr>
            <w:rFonts w:cs="Times New Roman"/>
            <w:szCs w:val="24"/>
          </w:rPr>
          <w:t xml:space="preserve"> </w:t>
        </w:r>
      </w:ins>
      <w:r w:rsidR="00690395" w:rsidRPr="005C552C">
        <w:rPr>
          <w:rFonts w:cs="Times New Roman"/>
          <w:szCs w:val="24"/>
        </w:rPr>
        <w:t>град</w:t>
      </w:r>
      <w:ins w:id="1465" w:author="Nikola Mitic" w:date="2025-07-28T23:42:00Z" w16du:dateUtc="2025-07-28T21:42:00Z">
        <w:r w:rsidR="00C73744">
          <w:rPr>
            <w:rFonts w:cs="Times New Roman"/>
            <w:szCs w:val="24"/>
          </w:rPr>
          <w:t>у</w:t>
        </w:r>
      </w:ins>
      <w:del w:id="1466" w:author="Nikola Mitic" w:date="2025-07-28T23:42:00Z" w16du:dateUtc="2025-07-28T21:42:00Z">
        <w:r w:rsidRPr="005C552C" w:rsidDel="00C73744">
          <w:rPr>
            <w:rFonts w:cs="Times New Roman"/>
            <w:szCs w:val="24"/>
          </w:rPr>
          <w:delText>а</w:delText>
        </w:r>
      </w:del>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467" w:name="_Toc202867312"/>
      <w:r w:rsidRPr="005C552C">
        <w:rPr>
          <w:rFonts w:cs="Times New Roman"/>
        </w:rPr>
        <w:t>С</w:t>
      </w:r>
      <w:r w:rsidR="00CE50F7" w:rsidRPr="005C552C">
        <w:rPr>
          <w:rFonts w:cs="Times New Roman"/>
        </w:rPr>
        <w:t>лучајеви коришћења</w:t>
      </w:r>
      <w:bookmarkEnd w:id="1467"/>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468" w:author="Nikola Mitic" w:date="2025-05-13T21:57:00Z" w16du:dateUtc="2025-05-13T19:57:00Z">
        <w:r w:rsidR="006E2572">
          <w:rPr>
            <w:rFonts w:cs="Times New Roman"/>
            <w:szCs w:val="24"/>
          </w:rPr>
          <w:t>, изглед ове странице је приказан на слици</w:t>
        </w:r>
      </w:ins>
      <w:ins w:id="1469"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470"/>
      <w:r w:rsidRPr="005C552C">
        <w:rPr>
          <w:rFonts w:cs="Times New Roman"/>
          <w:szCs w:val="24"/>
        </w:rPr>
        <w:t xml:space="preserve">Слика </w:t>
      </w:r>
      <w:del w:id="1471" w:author="Nikola Mitic" w:date="2025-05-13T21:56:00Z" w16du:dateUtc="2025-05-13T19:56:00Z">
        <w:r w:rsidRPr="005C552C" w:rsidDel="006E2572">
          <w:rPr>
            <w:rFonts w:cs="Times New Roman"/>
            <w:szCs w:val="24"/>
          </w:rPr>
          <w:delText>13</w:delText>
        </w:r>
      </w:del>
      <w:ins w:id="1472"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470"/>
      <w:r w:rsidR="00F8449E">
        <w:rPr>
          <w:rStyle w:val="CommentReference"/>
          <w:rFonts w:eastAsiaTheme="minorHAnsi" w:cstheme="minorBidi"/>
          <w:i w:val="0"/>
          <w:iCs w:val="0"/>
          <w:color w:val="auto"/>
        </w:rPr>
        <w:commentReference w:id="1470"/>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473"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474" w:author="Nikola Mitic" w:date="2025-05-13T21:58:00Z" w16du:dateUtc="2025-05-13T19:58:00Z">
        <w:r w:rsidDel="006E2572">
          <w:rPr>
            <w:rFonts w:cs="Times New Roman"/>
            <w:szCs w:val="24"/>
          </w:rPr>
          <w:delText>1</w:delText>
        </w:r>
      </w:del>
      <w:r>
        <w:rPr>
          <w:rFonts w:cs="Times New Roman"/>
          <w:szCs w:val="24"/>
        </w:rPr>
        <w:t>4</w:t>
      </w:r>
      <w:ins w:id="1475"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476" w:author="Nikola Mitic" w:date="2025-05-13T21:58:00Z" w16du:dateUtc="2025-05-13T19:58:00Z">
        <w:r w:rsidR="006E2572">
          <w:rPr>
            <w:rFonts w:cs="Times New Roman"/>
            <w:szCs w:val="24"/>
          </w:rPr>
          <w:t>, изглед ове страни</w:t>
        </w:r>
      </w:ins>
      <w:ins w:id="1477" w:author="Nikola Mitic" w:date="2025-05-13T22:02:00Z" w16du:dateUtc="2025-05-13T20:02:00Z">
        <w:r w:rsidR="00A5486A">
          <w:rPr>
            <w:rFonts w:cs="Times New Roman"/>
            <w:szCs w:val="24"/>
          </w:rPr>
          <w:t>ц</w:t>
        </w:r>
      </w:ins>
      <w:ins w:id="1478"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479" w:author="Nikola Mitic" w:date="2025-05-13T21:58:00Z" w16du:dateUtc="2025-05-13T19:58:00Z">
        <w:r w:rsidR="006E2572">
          <w:rPr>
            <w:rFonts w:cs="Times New Roman"/>
            <w:szCs w:val="24"/>
          </w:rPr>
          <w:t>44</w:t>
        </w:r>
      </w:ins>
      <w:del w:id="1480"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481" w:author="Nikola Mitic" w:date="2025-05-13T21:58:00Z" w16du:dateUtc="2025-05-13T19:58:00Z">
        <w:r w:rsidR="006E2572">
          <w:rPr>
            <w:rFonts w:cs="Times New Roman"/>
            <w:szCs w:val="24"/>
          </w:rPr>
          <w:t>, изглед ове страни</w:t>
        </w:r>
      </w:ins>
      <w:ins w:id="1482" w:author="Nikola Mitic" w:date="2025-05-13T22:02:00Z" w16du:dateUtc="2025-05-13T20:02:00Z">
        <w:r w:rsidR="00A5486A">
          <w:rPr>
            <w:rFonts w:cs="Times New Roman"/>
            <w:szCs w:val="24"/>
          </w:rPr>
          <w:t>ц</w:t>
        </w:r>
      </w:ins>
      <w:ins w:id="1483"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484" w:author="Nikola Mitic" w:date="2025-05-13T21:59:00Z" w16du:dateUtc="2025-05-13T19:59:00Z">
        <w:r w:rsidR="006E2572">
          <w:t>45</w:t>
        </w:r>
      </w:ins>
      <w:del w:id="1485"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486"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487" w:author="Nikola Mitic" w:date="2025-05-13T22:00:00Z" w16du:dateUtc="2025-05-13T20:00:00Z">
        <w:r w:rsidR="006E2572">
          <w:t>46</w:t>
        </w:r>
      </w:ins>
      <w:del w:id="1488"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489"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490" w:author="Nikola Mitic" w:date="2025-05-13T22:00:00Z" w16du:dateUtc="2025-05-13T20:00:00Z">
        <w:r w:rsidR="006E2572">
          <w:rPr>
            <w:rFonts w:cs="Times New Roman"/>
            <w:szCs w:val="24"/>
          </w:rPr>
          <w:t>47</w:t>
        </w:r>
      </w:ins>
      <w:del w:id="1491"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492" w:author="Nikola Mitic" w:date="2025-05-13T22:00:00Z" w16du:dateUtc="2025-05-13T20:00:00Z">
        <w:r w:rsidR="0002582B">
          <w:rPr>
            <w:rFonts w:cs="Times New Roman"/>
            <w:szCs w:val="24"/>
          </w:rPr>
          <w:t xml:space="preserve">, </w:t>
        </w:r>
      </w:ins>
      <w:ins w:id="1493" w:author="Nikola Mitic" w:date="2025-05-13T22:01:00Z" w16du:dateUtc="2025-05-13T20:01:00Z">
        <w:r w:rsidR="0002582B">
          <w:rPr>
            <w:rFonts w:cs="Times New Roman"/>
            <w:szCs w:val="24"/>
          </w:rPr>
          <w:t>изглед</w:t>
        </w:r>
      </w:ins>
      <w:ins w:id="1494" w:author="Nikola Mitic" w:date="2025-05-13T22:00:00Z" w16du:dateUtc="2025-05-13T20:00:00Z">
        <w:r w:rsidR="0002582B">
          <w:rPr>
            <w:rFonts w:cs="Times New Roman"/>
            <w:szCs w:val="24"/>
          </w:rPr>
          <w:t xml:space="preserve"> </w:t>
        </w:r>
      </w:ins>
      <w:ins w:id="1495"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496" w:author="Nikola Mitic" w:date="2025-05-13T22:00:00Z" w16du:dateUtc="2025-05-13T20:00:00Z">
        <w:r w:rsidR="0002582B">
          <w:rPr>
            <w:rFonts w:cs="Times New Roman"/>
            <w:szCs w:val="24"/>
          </w:rPr>
          <w:t>48</w:t>
        </w:r>
      </w:ins>
      <w:del w:id="1497"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498"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499" w:author="Nikola Mitic" w:date="2025-05-13T22:01:00Z" w16du:dateUtc="2025-05-13T20:01:00Z">
        <w:r w:rsidR="00D143D7">
          <w:t>49</w:t>
        </w:r>
      </w:ins>
      <w:del w:id="1500"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501" w:author="Nikola Mitic" w:date="2025-05-13T22:03:00Z" w16du:dateUtc="2025-05-13T20:03:00Z">
        <w:r w:rsidR="00A5486A">
          <w:rPr>
            <w:rFonts w:cs="Times New Roman"/>
            <w:szCs w:val="24"/>
          </w:rPr>
          <w:t>. Промене које се дешавају на страници му</w:t>
        </w:r>
      </w:ins>
      <w:ins w:id="1502"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503" w:author="Nikola Mitic" w:date="2025-05-13T22:02:00Z" w16du:dateUtc="2025-05-13T20:02:00Z">
        <w:r w:rsidDel="00A5486A">
          <w:rPr>
            <w:rFonts w:cs="Times New Roman"/>
            <w:szCs w:val="24"/>
          </w:rPr>
          <w:delText>21</w:delText>
        </w:r>
      </w:del>
      <w:ins w:id="1504" w:author="Nikola Mitic" w:date="2025-05-13T22:02:00Z" w16du:dateUtc="2025-05-13T20:02:00Z">
        <w:r w:rsidR="00A5486A">
          <w:rPr>
            <w:rFonts w:cs="Times New Roman"/>
            <w:szCs w:val="24"/>
          </w:rPr>
          <w:t>5</w:t>
        </w:r>
      </w:ins>
      <w:ins w:id="1505"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506"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507" w:author="Nikola Mitic" w:date="2025-05-13T22:04:00Z" w16du:dateUtc="2025-05-13T20:04:00Z">
        <w:r w:rsidDel="00A5486A">
          <w:rPr>
            <w:rFonts w:cs="Times New Roman"/>
            <w:szCs w:val="24"/>
          </w:rPr>
          <w:delText>22</w:delText>
        </w:r>
      </w:del>
      <w:ins w:id="1508"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509" w:author="Nikola Mitic" w:date="2025-05-13T22:04:00Z" w16du:dateUtc="2025-05-13T20:04:00Z">
        <w:r w:rsidR="00A5486A">
          <w:rPr>
            <w:rFonts w:cs="Times New Roman"/>
            <w:szCs w:val="24"/>
          </w:rPr>
          <w:t xml:space="preserve">. Муштерија у том тренутку добија </w:t>
        </w:r>
      </w:ins>
      <w:ins w:id="1510"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511" w:author="Nikola Mitic" w:date="2025-05-13T22:04:00Z" w16du:dateUtc="2025-05-13T20:04:00Z">
        <w:r w:rsidDel="00A5486A">
          <w:rPr>
            <w:rFonts w:cs="Times New Roman"/>
            <w:szCs w:val="24"/>
          </w:rPr>
          <w:delText>23</w:delText>
        </w:r>
      </w:del>
      <w:ins w:id="1512"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513"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514" w:author="Nikola Mitic" w:date="2025-05-13T22:05:00Z" w16du:dateUtc="2025-05-13T20:05:00Z">
        <w:r w:rsidR="00A5486A">
          <w:rPr>
            <w:rFonts w:cs="Times New Roman"/>
            <w:szCs w:val="24"/>
          </w:rPr>
          <w:t>53</w:t>
        </w:r>
      </w:ins>
      <w:del w:id="1515"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516"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517" w:author="Nikola Mitic" w:date="2025-05-13T22:05:00Z" w16du:dateUtc="2025-05-13T20:05:00Z">
        <w:r w:rsidR="00A5486A">
          <w:rPr>
            <w:rFonts w:cs="Times New Roman"/>
            <w:szCs w:val="24"/>
          </w:rPr>
          <w:t>54</w:t>
        </w:r>
      </w:ins>
      <w:del w:id="1518"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519" w:author="Nikola Mitic" w:date="2025-05-17T16:07:00Z" w16du:dateUtc="2025-05-17T14:07:00Z"/>
          <w:szCs w:val="24"/>
          <w:lang w:val="en-US"/>
        </w:rPr>
      </w:pPr>
      <w:ins w:id="1520"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521"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522"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523" w:author="Nikola Mitic" w:date="2025-05-17T16:08:00Z" w16du:dateUtc="2025-05-17T14:08:00Z"/>
          <w:rFonts w:cs="Times New Roman"/>
          <w:szCs w:val="24"/>
          <w:rPrChange w:id="1524" w:author="Nikola Mitic" w:date="2025-05-17T16:08:00Z" w16du:dateUtc="2025-05-17T14:08:00Z">
            <w:rPr>
              <w:ins w:id="1525"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526" w:author="Nikola Mitic" w:date="2025-05-17T16:08:00Z" w16du:dateUtc="2025-05-17T14:08:00Z"/>
          <w:rFonts w:cs="Times New Roman"/>
          <w:szCs w:val="24"/>
        </w:rPr>
        <w:pPrChange w:id="1527" w:author="Nikola Mitic" w:date="2025-05-17T16:10:00Z" w16du:dateUtc="2025-05-17T14:10:00Z">
          <w:pPr>
            <w:pStyle w:val="ListParagraph"/>
            <w:numPr>
              <w:numId w:val="6"/>
            </w:numPr>
            <w:ind w:left="1440" w:hanging="360"/>
            <w:jc w:val="center"/>
          </w:pPr>
        </w:pPrChange>
      </w:pPr>
      <w:ins w:id="1528"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529" w:author="Nikola Mitic" w:date="2025-05-17T16:08:00Z" w16du:dateUtc="2025-05-17T14:08:00Z"/>
          <w:rFonts w:cs="Times New Roman"/>
          <w:szCs w:val="24"/>
        </w:rPr>
        <w:pPrChange w:id="1530" w:author="Nikola Mitic" w:date="2025-05-17T16:10:00Z" w16du:dateUtc="2025-05-17T14:10:00Z">
          <w:pPr>
            <w:pStyle w:val="Heading4"/>
            <w:numPr>
              <w:numId w:val="6"/>
            </w:numPr>
            <w:ind w:left="1440" w:hanging="360"/>
            <w:jc w:val="center"/>
          </w:pPr>
        </w:pPrChange>
      </w:pPr>
      <w:ins w:id="1531"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532" w:author="Nikola Mitic" w:date="2025-05-17T16:08:00Z" w16du:dateUtc="2025-05-17T14:08:00Z"/>
          <w:rFonts w:cs="Times New Roman"/>
          <w:szCs w:val="24"/>
          <w:lang w:val="en-US"/>
        </w:rPr>
        <w:pPrChange w:id="1533"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534"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535" w:author="Nikola Mitic" w:date="2025-05-17T16:08:00Z" w16du:dateUtc="2025-05-17T14:08:00Z"/>
          <w:rFonts w:cs="Times New Roman"/>
          <w:szCs w:val="24"/>
        </w:rPr>
        <w:pPrChange w:id="1536" w:author="Nikola Mitic" w:date="2025-05-17T16:08:00Z" w16du:dateUtc="2025-05-17T14:08:00Z">
          <w:pPr>
            <w:pStyle w:val="ListParagraph"/>
            <w:ind w:left="0"/>
            <w:jc w:val="center"/>
          </w:pPr>
        </w:pPrChange>
      </w:pPr>
      <w:del w:id="1537"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538" w:author="Nikola Mitic" w:date="2025-05-17T16:08:00Z" w16du:dateUtc="2025-05-17T14:08:00Z"/>
        </w:rPr>
        <w:pPrChange w:id="1539" w:author="Nikola Mitic" w:date="2025-05-17T16:08:00Z" w16du:dateUtc="2025-05-17T14:08:00Z">
          <w:pPr>
            <w:pStyle w:val="Heading4"/>
            <w:jc w:val="center"/>
          </w:pPr>
        </w:pPrChange>
      </w:pPr>
      <w:del w:id="1540" w:author="Nikola Mitic" w:date="2025-05-17T16:08:00Z" w16du:dateUtc="2025-05-17T14:08:00Z">
        <w:r w:rsidRPr="00ED38CD" w:rsidDel="00E351DD">
          <w:delText xml:space="preserve">Слика </w:delText>
        </w:r>
      </w:del>
      <w:del w:id="1541" w:author="Nikola Mitic" w:date="2025-05-13T22:06:00Z" w16du:dateUtc="2025-05-13T20:06:00Z">
        <w:r w:rsidR="00FF4148" w:rsidDel="00A5486A">
          <w:delText>2</w:delText>
        </w:r>
        <w:r w:rsidR="00322596" w:rsidDel="00A5486A">
          <w:delText>6</w:delText>
        </w:r>
      </w:del>
      <w:del w:id="1542"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543" w:author="Nikola Mitic" w:date="2025-05-17T16:09:00Z" w16du:dateUtc="2025-05-17T14:09:00Z"/>
        </w:rPr>
        <w:pPrChange w:id="1544" w:author="Nikola Mitic" w:date="2025-05-17T16:08:00Z" w16du:dateUtc="2025-05-17T14:08:00Z">
          <w:pPr>
            <w:pStyle w:val="ListParagraph"/>
            <w:numPr>
              <w:ilvl w:val="1"/>
              <w:numId w:val="31"/>
            </w:numPr>
            <w:spacing w:line="259" w:lineRule="auto"/>
            <w:ind w:left="2154" w:hanging="357"/>
            <w:jc w:val="left"/>
          </w:pPr>
        </w:pPrChange>
      </w:pPr>
      <w:del w:id="1545" w:author="Nikola Mitic" w:date="2025-05-17T16:08:00Z" w16du:dateUtc="2025-05-17T14:08:00Z">
        <w:r w:rsidRPr="006F5893" w:rsidDel="00E351DD">
          <w:br w:type="page"/>
        </w:r>
      </w:del>
      <w:del w:id="1546"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547"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548" w:author="Nikola Mitic" w:date="2025-05-13T22:06:00Z" w16du:dateUtc="2025-05-13T20:06:00Z">
        <w:r w:rsidR="00A5486A">
          <w:rPr>
            <w:rFonts w:cs="Times New Roman"/>
            <w:szCs w:val="24"/>
          </w:rPr>
          <w:t>56</w:t>
        </w:r>
      </w:ins>
      <w:del w:id="1549"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550"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551" w:author="Nikola Mitic" w:date="2025-05-13T22:07:00Z" w16du:dateUtc="2025-05-13T20:07:00Z">
        <w:r w:rsidR="00640681">
          <w:rPr>
            <w:rFonts w:cs="Times New Roman"/>
            <w:szCs w:val="24"/>
          </w:rPr>
          <w:t>57</w:t>
        </w:r>
      </w:ins>
      <w:del w:id="1552"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553"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554" w:author="Nikola Mitic" w:date="2025-05-13T22:07:00Z" w16du:dateUtc="2025-05-13T20:07:00Z">
        <w:r w:rsidR="00640681">
          <w:t>58</w:t>
        </w:r>
      </w:ins>
      <w:del w:id="1555"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556" w:name="_Toc202867313"/>
      <w:r w:rsidRPr="005C552C">
        <w:rPr>
          <w:rFonts w:cs="Times New Roman"/>
        </w:rPr>
        <w:lastRenderedPageBreak/>
        <w:t>ЗАКЉУЧАК</w:t>
      </w:r>
      <w:bookmarkEnd w:id="1556"/>
    </w:p>
    <w:p w14:paraId="28C32C1B" w14:textId="77777777" w:rsidR="002C4D64" w:rsidRPr="005C552C" w:rsidRDefault="002C4D64" w:rsidP="002C4D64">
      <w:pPr>
        <w:ind w:firstLine="720"/>
        <w:rPr>
          <w:rFonts w:cs="Times New Roman"/>
        </w:rPr>
      </w:pPr>
    </w:p>
    <w:p w14:paraId="71A1354A" w14:textId="3D4222C9" w:rsidR="002C4D64" w:rsidRDefault="00B31521" w:rsidP="002C4D64">
      <w:pPr>
        <w:ind w:firstLine="720"/>
        <w:rPr>
          <w:ins w:id="1557" w:author="Nikola Mitic" w:date="2025-05-17T16:25:00Z" w16du:dateUtc="2025-05-17T14:25:00Z"/>
          <w:rFonts w:cs="Times New Roman"/>
          <w:szCs w:val="24"/>
        </w:rPr>
      </w:pPr>
      <w:ins w:id="1558" w:author="Nikola Mitic" w:date="2025-05-17T16:23:00Z" w16du:dateUtc="2025-05-17T14:23:00Z">
        <w:r>
          <w:rPr>
            <w:rFonts w:cs="Times New Roman"/>
            <w:szCs w:val="24"/>
          </w:rPr>
          <w:t>Теоријским делом</w:t>
        </w:r>
      </w:ins>
      <w:ins w:id="1559" w:author="Nikola Mitic" w:date="2025-05-17T16:21:00Z" w16du:dateUtc="2025-05-17T14:21:00Z">
        <w:r>
          <w:rPr>
            <w:rFonts w:cs="Times New Roman"/>
            <w:szCs w:val="24"/>
          </w:rPr>
          <w:t xml:space="preserve"> рад</w:t>
        </w:r>
      </w:ins>
      <w:ins w:id="1560" w:author="Nikola Mitic" w:date="2025-05-17T16:23:00Z" w16du:dateUtc="2025-05-17T14:23:00Z">
        <w:r>
          <w:rPr>
            <w:rFonts w:cs="Times New Roman"/>
            <w:szCs w:val="24"/>
          </w:rPr>
          <w:t>а</w:t>
        </w:r>
      </w:ins>
      <w:ins w:id="1561" w:author="Nikola Mitic" w:date="2025-05-17T16:21:00Z" w16du:dateUtc="2025-05-17T14:21:00Z">
        <w:r>
          <w:rPr>
            <w:rFonts w:cs="Times New Roman"/>
            <w:szCs w:val="24"/>
          </w:rPr>
          <w:t xml:space="preserve"> извршено је </w:t>
        </w:r>
      </w:ins>
      <w:del w:id="1562" w:author="Nikola Mitic" w:date="2025-05-17T16:20:00Z" w16du:dateUtc="2025-05-17T14:20:00Z">
        <w:r w:rsidR="002C4D64" w:rsidRPr="005C552C" w:rsidDel="00B31521">
          <w:rPr>
            <w:rFonts w:cs="Times New Roman"/>
            <w:szCs w:val="24"/>
          </w:rPr>
          <w:delText>И</w:delText>
        </w:r>
      </w:del>
      <w:ins w:id="1563" w:author="Nikola Mitic" w:date="2025-05-17T16:21:00Z" w16du:dateUtc="2025-05-17T14:21:00Z">
        <w:r>
          <w:rPr>
            <w:rFonts w:cs="Times New Roman"/>
            <w:szCs w:val="24"/>
          </w:rPr>
          <w:t>и</w:t>
        </w:r>
      </w:ins>
      <w:r w:rsidR="002C4D64" w:rsidRPr="005C552C">
        <w:rPr>
          <w:rFonts w:cs="Times New Roman"/>
          <w:szCs w:val="24"/>
        </w:rPr>
        <w:t>страживањ</w:t>
      </w:r>
      <w:ins w:id="1564" w:author="Nikola Mitic" w:date="2025-05-17T16:21:00Z" w16du:dateUtc="2025-05-17T14:21:00Z">
        <w:r>
          <w:rPr>
            <w:rFonts w:cs="Times New Roman"/>
            <w:szCs w:val="24"/>
          </w:rPr>
          <w:t>е</w:t>
        </w:r>
      </w:ins>
      <w:del w:id="1565"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566" w:author="Nikola Mitic" w:date="2025-05-17T16:21:00Z" w16du:dateUtc="2025-05-17T14:21:00Z">
        <w:r>
          <w:rPr>
            <w:rFonts w:cs="Times New Roman"/>
            <w:szCs w:val="24"/>
          </w:rPr>
          <w:t>,</w:t>
        </w:r>
      </w:ins>
      <w:ins w:id="1567" w:author="Nikola Mitic" w:date="2025-07-08T11:31:00Z" w16du:dateUtc="2025-07-08T09:31:00Z">
        <w:r w:rsidR="00931758">
          <w:rPr>
            <w:rFonts w:cs="Times New Roman"/>
            <w:szCs w:val="24"/>
          </w:rPr>
          <w:t xml:space="preserve"> радног окружења</w:t>
        </w:r>
      </w:ins>
      <w:ins w:id="1568" w:author="Nikola Mitic" w:date="2025-05-17T16:21:00Z" w16du:dateUtc="2025-05-17T14:21:00Z">
        <w:r>
          <w:rPr>
            <w:rFonts w:cs="Times New Roman"/>
            <w:szCs w:val="24"/>
            <w:lang w:val="en-US"/>
          </w:rPr>
          <w:t xml:space="preserve"> </w:t>
        </w:r>
        <w:r>
          <w:rPr>
            <w:rFonts w:cs="Times New Roman"/>
            <w:i/>
            <w:iCs/>
            <w:szCs w:val="24"/>
            <w:lang w:val="en-US"/>
          </w:rPr>
          <w:t>Laravel</w:t>
        </w:r>
        <w:r>
          <w:rPr>
            <w:rFonts w:cs="Times New Roman"/>
            <w:szCs w:val="24"/>
          </w:rPr>
          <w:t xml:space="preserve"> и његовог</w:t>
        </w:r>
      </w:ins>
      <w:ins w:id="1569" w:author="Nikola Mitic" w:date="2025-07-08T11:31:00Z" w16du:dateUtc="2025-07-08T09:31:00Z">
        <w:r w:rsidR="00931758">
          <w:rPr>
            <w:rFonts w:cs="Times New Roman"/>
            <w:szCs w:val="24"/>
          </w:rPr>
          <w:t xml:space="preserve"> објектно</w:t>
        </w:r>
      </w:ins>
      <w:ins w:id="1570" w:author="Nikola Mitic" w:date="2025-07-08T11:34:00Z" w16du:dateUtc="2025-07-08T09:34:00Z">
        <w:r w:rsidR="00931758">
          <w:rPr>
            <w:rFonts w:cs="Times New Roman"/>
            <w:szCs w:val="24"/>
          </w:rPr>
          <w:t xml:space="preserve"> </w:t>
        </w:r>
      </w:ins>
      <w:ins w:id="1571" w:author="Nikola Mitic" w:date="2025-07-08T11:33:00Z" w16du:dateUtc="2025-07-08T09:33:00Z">
        <w:r w:rsidR="00931758">
          <w:rPr>
            <w:rFonts w:cs="Times New Roman"/>
            <w:szCs w:val="24"/>
          </w:rPr>
          <w:t>релационог</w:t>
        </w:r>
      </w:ins>
      <w:ins w:id="1572" w:author="Nikola Mitic" w:date="2025-07-08T11:32:00Z" w16du:dateUtc="2025-07-08T09:32:00Z">
        <w:r w:rsidR="00931758">
          <w:rPr>
            <w:rFonts w:cs="Times New Roman"/>
            <w:szCs w:val="24"/>
          </w:rPr>
          <w:t xml:space="preserve"> мапера</w:t>
        </w:r>
      </w:ins>
      <w:ins w:id="1573" w:author="Nikola Mitic" w:date="2025-05-17T16:21:00Z" w16du:dateUtc="2025-05-17T14:21:00Z">
        <w:r>
          <w:rPr>
            <w:rFonts w:cs="Times New Roman"/>
            <w:szCs w:val="24"/>
          </w:rPr>
          <w:t xml:space="preserve"> </w:t>
        </w:r>
        <w:r>
          <w:rPr>
            <w:rFonts w:cs="Times New Roman"/>
            <w:i/>
            <w:iCs/>
            <w:szCs w:val="24"/>
            <w:lang w:val="en-US"/>
          </w:rPr>
          <w:t>Eloquent ORM</w:t>
        </w:r>
        <w:r>
          <w:rPr>
            <w:rFonts w:cs="Times New Roman"/>
            <w:szCs w:val="24"/>
          </w:rPr>
          <w:t>-а</w:t>
        </w:r>
      </w:ins>
      <w:del w:id="1574"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575" w:author="Nikola Mitic" w:date="2025-05-17T16:22:00Z" w16du:dateUtc="2025-05-17T14:22:00Z">
        <w:r>
          <w:rPr>
            <w:rFonts w:cs="Times New Roman"/>
            <w:szCs w:val="24"/>
          </w:rPr>
          <w:t xml:space="preserve">основе релационих база података и њихову примену </w:t>
        </w:r>
      </w:ins>
      <w:del w:id="1576" w:author="Nikola Mitic" w:date="2025-05-17T16:22:00Z" w16du:dateUtc="2025-05-17T14:22:00Z">
        <w:r w:rsidR="00730B9C" w:rsidDel="00B31521">
          <w:rPr>
            <w:rFonts w:cs="Times New Roman"/>
            <w:szCs w:val="24"/>
          </w:rPr>
          <w:delText xml:space="preserve">технологија </w:delText>
        </w:r>
      </w:del>
      <w:ins w:id="1577" w:author="Nikola Mitic" w:date="2025-05-17T16:22:00Z" w16du:dateUtc="2025-05-17T14:22:00Z">
        <w:r>
          <w:rPr>
            <w:rFonts w:cs="Times New Roman"/>
            <w:szCs w:val="24"/>
          </w:rPr>
          <w:t>у</w:t>
        </w:r>
      </w:ins>
      <w:del w:id="1578"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579" w:author="Nikola Mitic" w:date="2025-05-17T16:22:00Z" w16du:dateUtc="2025-05-17T14:22:00Z">
        <w:r>
          <w:rPr>
            <w:rFonts w:cs="Times New Roman"/>
            <w:szCs w:val="24"/>
          </w:rPr>
          <w:t>у савремених</w:t>
        </w:r>
      </w:ins>
      <w:del w:id="1580"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581" w:author="Nikola Mitic" w:date="2025-05-17T16:22:00Z" w16du:dateUtc="2025-05-17T14:22:00Z">
        <w:r>
          <w:rPr>
            <w:rFonts w:cs="Times New Roman"/>
            <w:szCs w:val="24"/>
          </w:rPr>
          <w:t>.</w:t>
        </w:r>
      </w:ins>
      <w:ins w:id="1582" w:author="Nikola Mitic" w:date="2025-05-17T16:24:00Z" w16du:dateUtc="2025-05-17T14:24:00Z">
        <w:r>
          <w:rPr>
            <w:rFonts w:cs="Times New Roman"/>
            <w:szCs w:val="24"/>
          </w:rPr>
          <w:t xml:space="preserve"> Изучен је метод објектно-релационог мапирања података из релационих база података и организација система по </w:t>
        </w:r>
        <w:r w:rsidRPr="00B31521">
          <w:rPr>
            <w:rFonts w:cs="Times New Roman"/>
            <w:i/>
            <w:iCs/>
            <w:szCs w:val="24"/>
            <w:lang w:val="en-US"/>
            <w:rPrChange w:id="1583"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584" w:author="Nikola Mitic" w:date="2025-05-17T16:24:00Z" w16du:dateUtc="2025-05-17T14:24:00Z">
              <w:rPr>
                <w:rFonts w:cs="Times New Roman"/>
                <w:i/>
                <w:iCs/>
                <w:szCs w:val="24"/>
              </w:rPr>
            </w:rPrChange>
          </w:rPr>
          <w:t>архитектури</w:t>
        </w:r>
      </w:ins>
      <w:del w:id="1585"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35F3828C" w:rsidR="00B31521" w:rsidRDefault="00B31521" w:rsidP="002C4D64">
      <w:pPr>
        <w:ind w:firstLine="720"/>
        <w:rPr>
          <w:ins w:id="1586" w:author="Nikola Mitic" w:date="2025-05-17T16:28:00Z" w16du:dateUtc="2025-05-17T14:28:00Z"/>
          <w:rFonts w:cs="Times New Roman"/>
          <w:szCs w:val="24"/>
        </w:rPr>
      </w:pPr>
      <w:ins w:id="1587"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588" w:author="Nikola Mitic" w:date="2025-05-17T16:25:00Z" w16du:dateUtc="2025-05-17T14:25:00Z">
        <w:r>
          <w:rPr>
            <w:rFonts w:cs="Times New Roman"/>
            <w:szCs w:val="24"/>
          </w:rPr>
          <w:t>апликације која служи за управљање такси удружењем. Коришћењем</w:t>
        </w:r>
      </w:ins>
      <w:ins w:id="1589" w:author="Nikola Mitic" w:date="2025-07-08T11:33:00Z" w16du:dateUtc="2025-07-08T09:33:00Z">
        <w:r w:rsidR="00931758">
          <w:rPr>
            <w:rFonts w:cs="Times New Roman"/>
            <w:szCs w:val="24"/>
          </w:rPr>
          <w:t xml:space="preserve"> радног окружења</w:t>
        </w:r>
      </w:ins>
      <w:ins w:id="1590" w:author="Nikola Mitic" w:date="2025-05-17T16:25:00Z" w16du:dateUtc="2025-05-17T14:25:00Z">
        <w:r>
          <w:rPr>
            <w:rFonts w:cs="Times New Roman"/>
            <w:szCs w:val="24"/>
            <w:lang w:val="en-US"/>
          </w:rPr>
          <w:t xml:space="preserve"> </w:t>
        </w:r>
        <w:r>
          <w:rPr>
            <w:rFonts w:cs="Times New Roman"/>
            <w:i/>
            <w:iCs/>
            <w:szCs w:val="24"/>
            <w:lang w:val="en-US"/>
          </w:rPr>
          <w:t>Laravel</w:t>
        </w:r>
      </w:ins>
      <w:ins w:id="1591" w:author="Nikola Mitic" w:date="2025-05-17T16:26:00Z" w16du:dateUtc="2025-05-17T14:26:00Z">
        <w:r>
          <w:rPr>
            <w:rFonts w:cs="Times New Roman"/>
            <w:szCs w:val="24"/>
          </w:rPr>
          <w:t xml:space="preserve"> и</w:t>
        </w:r>
      </w:ins>
      <w:ins w:id="1592" w:author="Nikola Mitic" w:date="2025-07-08T11:33:00Z" w16du:dateUtc="2025-07-08T09:33:00Z">
        <w:r w:rsidR="00931758">
          <w:rPr>
            <w:rFonts w:cs="Times New Roman"/>
            <w:szCs w:val="24"/>
          </w:rPr>
          <w:t xml:space="preserve"> објектно</w:t>
        </w:r>
      </w:ins>
      <w:ins w:id="1593" w:author="Nikola Mitic" w:date="2025-07-08T11:34:00Z" w16du:dateUtc="2025-07-08T09:34:00Z">
        <w:r w:rsidR="00931758">
          <w:rPr>
            <w:rFonts w:cs="Times New Roman"/>
            <w:szCs w:val="24"/>
          </w:rPr>
          <w:t xml:space="preserve"> </w:t>
        </w:r>
      </w:ins>
      <w:ins w:id="1594" w:author="Nikola Mitic" w:date="2025-07-08T11:33:00Z" w16du:dateUtc="2025-07-08T09:33:00Z">
        <w:r w:rsidR="00931758">
          <w:rPr>
            <w:rFonts w:cs="Times New Roman"/>
            <w:szCs w:val="24"/>
          </w:rPr>
          <w:t>релационог мапера</w:t>
        </w:r>
      </w:ins>
      <w:ins w:id="1595" w:author="Nikola Mitic" w:date="2025-05-17T16:26:00Z" w16du:dateUtc="2025-05-17T14:26:00Z">
        <w:r>
          <w:rPr>
            <w:rFonts w:cs="Times New Roman"/>
            <w:szCs w:val="24"/>
          </w:rPr>
          <w:t xml:space="preserve"> </w:t>
        </w:r>
        <w:r w:rsidRPr="00B31521">
          <w:rPr>
            <w:rFonts w:cs="Times New Roman"/>
            <w:i/>
            <w:iCs/>
            <w:szCs w:val="24"/>
            <w:lang w:val="en-US"/>
            <w:rPrChange w:id="1596" w:author="Nikola Mitic" w:date="2025-05-17T16:26:00Z" w16du:dateUtc="2025-05-17T14:26:00Z">
              <w:rPr>
                <w:rFonts w:cs="Times New Roman"/>
                <w:szCs w:val="24"/>
                <w:lang w:val="en-US"/>
              </w:rPr>
            </w:rPrChange>
          </w:rPr>
          <w:t>Eloquent ORM</w:t>
        </w:r>
        <w:r>
          <w:rPr>
            <w:rFonts w:cs="Times New Roman"/>
            <w:szCs w:val="24"/>
          </w:rPr>
          <w:t xml:space="preserve"> обрађени су подаци који описују муштерије, возаче, возила и вожње, као и међусобне релације међу набројаним ентитетима.</w:t>
        </w:r>
      </w:ins>
      <w:ins w:id="1597"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598" w:author="Nikola Mitic" w:date="2025-05-17T16:28:00Z" w16du:dateUtc="2025-05-17T14:28:00Z">
        <w:r>
          <w:rPr>
            <w:rFonts w:cs="Times New Roman"/>
            <w:szCs w:val="24"/>
          </w:rPr>
          <w:t xml:space="preserve">за приказ </w:t>
        </w:r>
      </w:ins>
      <w:ins w:id="1599" w:author="Nikola Mitic" w:date="2025-05-17T16:27:00Z" w16du:dateUtc="2025-05-17T14:27:00Z">
        <w:r>
          <w:rPr>
            <w:rFonts w:cs="Times New Roman"/>
            <w:szCs w:val="24"/>
          </w:rPr>
          <w:t>коришћен</w:t>
        </w:r>
      </w:ins>
      <w:ins w:id="1600" w:author="Nikola Mitic" w:date="2025-07-08T11:34:00Z" w16du:dateUtc="2025-07-08T09:34:00Z">
        <w:r w:rsidR="00931758">
          <w:rPr>
            <w:rFonts w:cs="Times New Roman"/>
            <w:szCs w:val="24"/>
          </w:rPr>
          <w:t>о</w:t>
        </w:r>
      </w:ins>
      <w:ins w:id="1601" w:author="Nikola Mitic" w:date="2025-05-17T16:27:00Z" w16du:dateUtc="2025-05-17T14:27:00Z">
        <w:r>
          <w:rPr>
            <w:rFonts w:cs="Times New Roman"/>
            <w:szCs w:val="24"/>
          </w:rPr>
          <w:t xml:space="preserve"> је</w:t>
        </w:r>
      </w:ins>
      <w:ins w:id="1602" w:author="Nikola Mitic" w:date="2025-07-08T11:34:00Z" w16du:dateUtc="2025-07-08T09:34:00Z">
        <w:r w:rsidR="00931758">
          <w:rPr>
            <w:rFonts w:cs="Times New Roman"/>
            <w:szCs w:val="24"/>
          </w:rPr>
          <w:t xml:space="preserve"> радно окружење</w:t>
        </w:r>
      </w:ins>
      <w:ins w:id="1603" w:author="Nikola Mitic" w:date="2025-05-17T16:27:00Z" w16du:dateUtc="2025-05-17T14:27:00Z">
        <w:r>
          <w:rPr>
            <w:rFonts w:cs="Times New Roman"/>
            <w:szCs w:val="24"/>
          </w:rPr>
          <w:t xml:space="preserve"> </w:t>
        </w:r>
        <w:r>
          <w:rPr>
            <w:rFonts w:cs="Times New Roman"/>
            <w:i/>
            <w:iCs/>
            <w:szCs w:val="24"/>
            <w:lang w:val="en-US"/>
          </w:rPr>
          <w:t>Angular</w:t>
        </w:r>
      </w:ins>
      <w:ins w:id="1604"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605" w:author="Nikola Mitic" w:date="2025-05-17T16:28:00Z" w16du:dateUtc="2025-05-17T14:28:00Z"/>
          <w:rFonts w:cs="Times New Roman"/>
          <w:szCs w:val="24"/>
        </w:rPr>
      </w:pPr>
    </w:p>
    <w:p w14:paraId="7AE0665A" w14:textId="3111A80D"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606" w:author="Nikola Mitic" w:date="2025-05-17T16:29:00Z" w16du:dateUtc="2025-05-17T14:29:00Z">
        <w:r w:rsidR="007F51CA" w:rsidRPr="005C552C" w:rsidDel="00B31521">
          <w:rPr>
            <w:rFonts w:cs="Times New Roman"/>
            <w:szCs w:val="24"/>
          </w:rPr>
          <w:delText xml:space="preserve"> </w:delText>
        </w:r>
      </w:del>
      <w:ins w:id="1607" w:author="Nikola Mitic" w:date="2025-05-17T16:29:00Z" w16du:dateUtc="2025-05-17T14:29:00Z">
        <w:r w:rsidR="00B31521">
          <w:rPr>
            <w:rFonts w:cs="Times New Roman"/>
            <w:szCs w:val="24"/>
          </w:rPr>
          <w:t>.</w:t>
        </w:r>
      </w:ins>
      <w:ins w:id="1608"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609"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610"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611" w:author="Nikola Mitic" w:date="2025-05-17T16:30:00Z" w16du:dateUtc="2025-05-17T14:30:00Z">
              <w:rPr>
                <w:rFonts w:cs="Times New Roman"/>
                <w:i/>
                <w:iCs/>
                <w:szCs w:val="24"/>
                <w:lang w:val="en-US"/>
              </w:rPr>
            </w:rPrChange>
          </w:rPr>
          <w:t>ORM</w:t>
        </w:r>
        <w:r w:rsidR="00B31521" w:rsidRPr="00B31521">
          <w:rPr>
            <w:rPrChange w:id="1612" w:author="Nikola Mitic" w:date="2025-05-17T16:30:00Z" w16du:dateUtc="2025-05-17T14:30:00Z">
              <w:rPr>
                <w:i/>
                <w:iCs/>
              </w:rPr>
            </w:rPrChange>
          </w:rPr>
          <w:t>,</w:t>
        </w:r>
        <w:r w:rsidR="00B31521">
          <w:t xml:space="preserve"> </w:t>
        </w:r>
      </w:ins>
      <w:ins w:id="1613"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614" w:author="Nikola Mitic" w:date="2025-05-17T16:31:00Z" w16du:dateUtc="2025-05-17T14:31:00Z">
        <w:r w:rsidR="00B31521">
          <w:t xml:space="preserve"> дефинисања модела за даљу обраду </w:t>
        </w:r>
      </w:ins>
      <w:ins w:id="1615" w:author="Nikola Mitic" w:date="2025-05-17T16:32:00Z" w16du:dateUtc="2025-05-17T14:32:00Z">
        <w:r w:rsidR="00E45A71">
          <w:t xml:space="preserve">података </w:t>
        </w:r>
      </w:ins>
      <w:ins w:id="1616" w:author="Nikola Mitic" w:date="2025-05-17T16:31:00Z" w16du:dateUtc="2025-05-17T14:31:00Z">
        <w:r w:rsidR="00B31521">
          <w:t>у систему се истакла као највећа предност и олакшица у раду</w:t>
        </w:r>
      </w:ins>
      <w:r w:rsidR="00121020">
        <w:t>. То је довело до</w:t>
      </w:r>
      <w:ins w:id="1617" w:author="Nikola Mitic" w:date="2025-05-17T16:32:00Z" w16du:dateUtc="2025-05-17T14:32:00Z">
        <w:r w:rsidR="00B31521">
          <w:t xml:space="preserve"> </w:t>
        </w:r>
        <w:r w:rsidR="00E45A71">
          <w:t>једноставно</w:t>
        </w:r>
      </w:ins>
      <w:r w:rsidR="00121020">
        <w:t>г</w:t>
      </w:r>
      <w:ins w:id="1618" w:author="Nikola Mitic" w:date="2025-05-17T16:32:00Z" w16du:dateUtc="2025-05-17T14:32:00Z">
        <w:r w:rsidR="00E45A71">
          <w:t xml:space="preserve"> писања </w:t>
        </w:r>
      </w:ins>
      <w:ins w:id="1619" w:author="Nikola Mitic" w:date="2025-05-17T16:36:00Z" w16du:dateUtc="2025-05-17T14:36:00Z">
        <w:r w:rsidR="00E45A71">
          <w:t>упита</w:t>
        </w:r>
      </w:ins>
      <w:ins w:id="1620" w:author="Nikola Mitic" w:date="2025-05-17T16:32:00Z" w16du:dateUtc="2025-05-17T14:32:00Z">
        <w:r w:rsidR="00E45A71">
          <w:t xml:space="preserve"> за прибав</w:t>
        </w:r>
      </w:ins>
      <w:ins w:id="1621" w:author="Nikola Mitic" w:date="2025-05-17T16:33:00Z" w16du:dateUtc="2025-05-17T14:33:00Z">
        <w:r w:rsidR="00E45A71">
          <w:t>љање</w:t>
        </w:r>
      </w:ins>
      <w:ins w:id="1622" w:author="Nikola Mitic" w:date="2025-05-17T16:36:00Z" w16du:dateUtc="2025-05-17T14:36:00Z">
        <w:r w:rsidR="00E45A71">
          <w:t xml:space="preserve"> и измену података</w:t>
        </w:r>
      </w:ins>
      <w:ins w:id="1623" w:author="Nikola Mitic" w:date="2025-05-17T16:32:00Z" w16du:dateUtc="2025-05-17T14:32:00Z">
        <w:r w:rsidR="00E45A71">
          <w:t>,</w:t>
        </w:r>
      </w:ins>
      <w:r w:rsidR="00FA4C55">
        <w:t xml:space="preserve"> као и до</w:t>
      </w:r>
      <w:r w:rsidR="00294954">
        <w:t xml:space="preserve"> велик</w:t>
      </w:r>
      <w:r w:rsidR="00FA4C55">
        <w:t>е</w:t>
      </w:r>
      <w:ins w:id="1624" w:author="Nikola Mitic" w:date="2025-05-17T16:32:00Z" w16du:dateUtc="2025-05-17T14:32:00Z">
        <w:r w:rsidR="00E45A71">
          <w:t xml:space="preserve"> брзин</w:t>
        </w:r>
      </w:ins>
      <w:r w:rsidR="00FA4C55">
        <w:t>е</w:t>
      </w:r>
      <w:ins w:id="1625"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626" w:author="Nikola Mitic" w:date="2025-05-17T16:32:00Z" w16du:dateUtc="2025-05-17T14:32:00Z">
        <w:r w:rsidR="00E45A71">
          <w:t xml:space="preserve">. </w:t>
        </w:r>
      </w:ins>
      <w:ins w:id="1627" w:author="Nikola Mitic" w:date="2025-05-17T16:33:00Z" w16du:dateUtc="2025-05-17T14:33:00Z">
        <w:r w:rsidR="00E45A71">
          <w:t xml:space="preserve">Међутим, и </w:t>
        </w:r>
      </w:ins>
      <w:ins w:id="1628" w:author="Nikola Mitic" w:date="2025-05-17T16:36:00Z" w16du:dateUtc="2025-05-17T14:36:00Z">
        <w:r w:rsidR="00E45A71">
          <w:t>поред</w:t>
        </w:r>
      </w:ins>
      <w:ins w:id="1629" w:author="Nikola Mitic" w:date="2025-05-17T16:33:00Z" w16du:dateUtc="2025-05-17T14:33:00Z">
        <w:r w:rsidR="00E45A71">
          <w:t xml:space="preserve"> овако добр</w:t>
        </w:r>
      </w:ins>
      <w:ins w:id="1630" w:author="Nikola Mitic" w:date="2025-05-17T16:36:00Z" w16du:dateUtc="2025-05-17T14:36:00Z">
        <w:r w:rsidR="00E45A71">
          <w:t>их предности</w:t>
        </w:r>
      </w:ins>
      <w:r w:rsidR="006700B1">
        <w:t>,</w:t>
      </w:r>
      <w:ins w:id="1631" w:author="Nikola Mitic" w:date="2025-05-17T16:33:00Z" w16du:dateUtc="2025-05-17T14:33:00Z">
        <w:r w:rsidR="00E45A71">
          <w:t xml:space="preserve"> морало се </w:t>
        </w:r>
      </w:ins>
      <w:ins w:id="1632" w:author="Nikola Mitic" w:date="2025-05-17T16:36:00Z" w16du:dateUtc="2025-05-17T14:36:00Z">
        <w:r w:rsidR="00E45A71">
          <w:t>водити рачуна о писањ</w:t>
        </w:r>
      </w:ins>
      <w:ins w:id="1633" w:author="Nikola Mitic" w:date="2025-05-17T16:37:00Z" w16du:dateUtc="2025-05-17T14:37:00Z">
        <w:r w:rsidR="00E45A71">
          <w:t>у упита</w:t>
        </w:r>
      </w:ins>
      <w:ins w:id="1634" w:author="Nikola Mitic" w:date="2025-05-17T16:34:00Z" w16du:dateUtc="2025-05-17T14:34:00Z">
        <w:r w:rsidR="00E45A71">
          <w:t xml:space="preserve">. </w:t>
        </w:r>
      </w:ins>
      <w:ins w:id="1635" w:author="Nikola Mitic" w:date="2025-05-17T16:37:00Z" w16du:dateUtc="2025-05-17T14:37:00Z">
        <w:r w:rsidR="00E45A71">
          <w:t>П</w:t>
        </w:r>
      </w:ins>
      <w:ins w:id="1636" w:author="Nikola Mitic" w:date="2025-05-17T16:34:00Z" w16du:dateUtc="2025-05-17T14:34:00Z">
        <w:r w:rsidR="00E45A71">
          <w:t xml:space="preserve">оказало се као критично битно водити рачуна о </w:t>
        </w:r>
        <w:r w:rsidR="00E45A71" w:rsidRPr="00E45A71">
          <w:rPr>
            <w:i/>
            <w:iCs/>
            <w:lang w:val="en-US"/>
            <w:rPrChange w:id="1637" w:author="Nikola Mitic" w:date="2025-05-17T16:34:00Z" w16du:dateUtc="2025-05-17T14:34:00Z">
              <w:rPr>
                <w:lang w:val="en-US"/>
              </w:rPr>
            </w:rPrChange>
          </w:rPr>
          <w:t>e</w:t>
        </w:r>
      </w:ins>
      <w:ins w:id="1638" w:author="Nikola Mitic" w:date="2025-05-17T16:35:00Z" w16du:dateUtc="2025-05-17T14:35:00Z">
        <w:r w:rsidR="00E45A71">
          <w:rPr>
            <w:i/>
            <w:iCs/>
            <w:lang w:val="en-US"/>
          </w:rPr>
          <w:t>a</w:t>
        </w:r>
      </w:ins>
      <w:ins w:id="1639" w:author="Nikola Mitic" w:date="2025-05-17T16:34:00Z" w16du:dateUtc="2025-05-17T14:34:00Z">
        <w:r w:rsidR="00E45A71" w:rsidRPr="00E45A71">
          <w:rPr>
            <w:i/>
            <w:iCs/>
            <w:lang w:val="en-US"/>
            <w:rPrChange w:id="1640" w:author="Nikola Mitic" w:date="2025-05-17T16:34:00Z" w16du:dateUtc="2025-05-17T14:34:00Z">
              <w:rPr>
                <w:lang w:val="en-US"/>
              </w:rPr>
            </w:rPrChange>
          </w:rPr>
          <w:t>g</w:t>
        </w:r>
      </w:ins>
      <w:ins w:id="1641" w:author="Nikola Mitic" w:date="2025-05-17T16:35:00Z" w16du:dateUtc="2025-05-17T14:35:00Z">
        <w:r w:rsidR="00E45A71">
          <w:rPr>
            <w:i/>
            <w:iCs/>
            <w:lang w:val="en-US"/>
          </w:rPr>
          <w:t>e</w:t>
        </w:r>
      </w:ins>
      <w:ins w:id="1642" w:author="Nikola Mitic" w:date="2025-05-17T16:34:00Z" w16du:dateUtc="2025-05-17T14:34:00Z">
        <w:r w:rsidR="00E45A71" w:rsidRPr="00E45A71">
          <w:rPr>
            <w:i/>
            <w:iCs/>
            <w:lang w:val="en-US"/>
            <w:rPrChange w:id="1643"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644" w:author="Nikola Mitic" w:date="2025-05-17T16:34:00Z" w16du:dateUtc="2025-05-17T14:34:00Z">
              <w:rPr>
                <w:lang w:val="en-US"/>
              </w:rPr>
            </w:rPrChange>
          </w:rPr>
          <w:t xml:space="preserve"> lazy</w:t>
        </w:r>
      </w:ins>
      <w:del w:id="1645" w:author="Nikola Mitic" w:date="2025-05-17T16:29:00Z" w16du:dateUtc="2025-05-17T14:29:00Z">
        <w:r w:rsidR="007F51CA" w:rsidRPr="00B31521" w:rsidDel="00B31521">
          <w:rPr>
            <w:rPrChange w:id="1646"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647" w:author="Nikola Mitic" w:date="2025-05-17T16:34:00Z" w16du:dateUtc="2025-05-17T14:34:00Z">
        <w:r w:rsidR="00E45A71" w:rsidRPr="00E45A71">
          <w:rPr>
            <w:rFonts w:cs="Times New Roman"/>
            <w:i/>
            <w:iCs/>
            <w:szCs w:val="24"/>
            <w:lang w:val="en-US"/>
            <w:rPrChange w:id="1648" w:author="Nikola Mitic" w:date="2025-05-17T16:35:00Z" w16du:dateUtc="2025-05-17T14:35:00Z">
              <w:rPr>
                <w:rFonts w:cs="Times New Roman"/>
                <w:szCs w:val="24"/>
                <w:lang w:val="en-US"/>
              </w:rPr>
            </w:rPrChange>
          </w:rPr>
          <w:t>loading</w:t>
        </w:r>
      </w:ins>
      <w:ins w:id="1649" w:author="Nikola Mitic" w:date="2025-05-17T16:35:00Z" w16du:dateUtc="2025-05-17T14:35:00Z">
        <w:r w:rsidR="00E45A71">
          <w:rPr>
            <w:rFonts w:cs="Times New Roman"/>
            <w:szCs w:val="24"/>
          </w:rPr>
          <w:t>-у</w:t>
        </w:r>
      </w:ins>
      <w:r w:rsidR="002219D8">
        <w:rPr>
          <w:rFonts w:cs="Times New Roman"/>
          <w:szCs w:val="24"/>
        </w:rPr>
        <w:t>,</w:t>
      </w:r>
      <w:ins w:id="1650"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651"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w:t>
      </w:r>
      <w:del w:id="1652" w:author="Nikola Mitic" w:date="2025-07-28T23:49:00Z" w16du:dateUtc="2025-07-28T21:49:00Z">
        <w:r w:rsidR="00723445" w:rsidDel="003F295E">
          <w:rPr>
            <w:rFonts w:cs="Times New Roman"/>
            <w:szCs w:val="24"/>
          </w:rPr>
          <w:delText>У свему томе, т</w:delText>
        </w:r>
      </w:del>
      <w:ins w:id="1653" w:author="Nikola Mitic" w:date="2025-07-28T23:49:00Z" w16du:dateUtc="2025-07-28T21:49:00Z">
        <w:r w:rsidR="003F295E">
          <w:rPr>
            <w:rFonts w:cs="Times New Roman"/>
            <w:szCs w:val="24"/>
          </w:rPr>
          <w:t>Т</w:t>
        </w:r>
      </w:ins>
      <w:r w:rsidR="00723445">
        <w:rPr>
          <w:rFonts w:cs="Times New Roman"/>
          <w:szCs w:val="24"/>
        </w:rPr>
        <w:t xml:space="preserve">оком целог развоја, највише </w:t>
      </w:r>
      <w:del w:id="1654" w:author="Nikola Mitic" w:date="2025-07-28T23:49:00Z" w16du:dateUtc="2025-07-28T21:49:00Z">
        <w:r w:rsidR="00723445" w:rsidDel="003F295E">
          <w:rPr>
            <w:rFonts w:cs="Times New Roman"/>
            <w:szCs w:val="24"/>
          </w:rPr>
          <w:delText xml:space="preserve">ми </w:delText>
        </w:r>
      </w:del>
      <w:r w:rsidR="00723445">
        <w:rPr>
          <w:rFonts w:cs="Times New Roman"/>
          <w:szCs w:val="24"/>
        </w:rPr>
        <w:t>је значила добра документација и велик</w:t>
      </w:r>
      <w:ins w:id="1655" w:author="Nikola Mitic" w:date="2025-07-28T23:49:00Z" w16du:dateUtc="2025-07-28T21:49:00Z">
        <w:r w:rsidR="003F295E">
          <w:rPr>
            <w:rFonts w:cs="Times New Roman"/>
            <w:szCs w:val="24"/>
          </w:rPr>
          <w:t>а</w:t>
        </w:r>
      </w:ins>
      <w:r w:rsidR="00723445">
        <w:rPr>
          <w:rFonts w:cs="Times New Roman"/>
          <w:szCs w:val="24"/>
        </w:rPr>
        <w:t xml:space="preserve"> заједница програмера који користе</w:t>
      </w:r>
      <w:ins w:id="1656" w:author="Nikola Mitic" w:date="2025-07-08T11:35:00Z" w16du:dateUtc="2025-07-08T09:35:00Z">
        <w:r w:rsidR="00931758">
          <w:rPr>
            <w:rFonts w:cs="Times New Roman"/>
            <w:szCs w:val="24"/>
          </w:rPr>
          <w:t xml:space="preserve"> радно окружење</w:t>
        </w:r>
      </w:ins>
      <w:r w:rsidR="00723445">
        <w:rPr>
          <w:rFonts w:cs="Times New Roman"/>
          <w:szCs w:val="24"/>
        </w:rPr>
        <w:t xml:space="preserve">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657" w:author="Nikola Mitic" w:date="2025-05-17T16:28:00Z" w16du:dateUtc="2025-05-17T14:28:00Z"/>
          <w:rFonts w:cs="Times New Roman"/>
          <w:szCs w:val="24"/>
        </w:rPr>
      </w:pPr>
      <w:del w:id="1658"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4D3B6F0D"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w:t>
      </w:r>
      <w:ins w:id="1659" w:author="Nikola Mitic" w:date="2025-07-28T23:49:00Z" w16du:dateUtc="2025-07-28T21:49:00Z">
        <w:r w:rsidR="00F10864">
          <w:rPr>
            <w:rFonts w:cs="Times New Roman"/>
            <w:szCs w:val="24"/>
          </w:rPr>
          <w:t>м</w:t>
        </w:r>
      </w:ins>
      <w:del w:id="1660" w:author="Nikola Mitic" w:date="2025-07-28T23:49:00Z" w16du:dateUtc="2025-07-28T21:49:00Z">
        <w:r w:rsidDel="00F10864">
          <w:rPr>
            <w:rFonts w:cs="Times New Roman"/>
            <w:szCs w:val="24"/>
          </w:rPr>
          <w:delText xml:space="preserve">м </w:delText>
        </w:r>
      </w:del>
      <w:r>
        <w:rPr>
          <w:rFonts w:cs="Times New Roman"/>
          <w:szCs w:val="24"/>
        </w:rPr>
        <w:t xml:space="preserve">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 xml:space="preserve">развоја система на </w:t>
      </w:r>
      <w:del w:id="1661" w:author="Nikola Mitic" w:date="2025-07-28T23:50:00Z" w16du:dateUtc="2025-07-28T21:50:00Z">
        <w:r w:rsidR="007F51CA" w:rsidRPr="005C552C" w:rsidDel="00F10864">
          <w:rPr>
            <w:rFonts w:cs="Times New Roman"/>
            <w:szCs w:val="24"/>
          </w:rPr>
          <w:delText xml:space="preserve">веће </w:delText>
        </w:r>
      </w:del>
      <w:ins w:id="1662" w:author="Nikola Mitic" w:date="2025-07-28T23:50:00Z" w16du:dateUtc="2025-07-28T21:50:00Z">
        <w:r w:rsidR="00F10864">
          <w:rPr>
            <w:rFonts w:cs="Times New Roman"/>
            <w:szCs w:val="24"/>
          </w:rPr>
          <w:t>више</w:t>
        </w:r>
        <w:r w:rsidR="00F10864" w:rsidRPr="005C552C">
          <w:rPr>
            <w:rFonts w:cs="Times New Roman"/>
            <w:szCs w:val="24"/>
          </w:rPr>
          <w:t xml:space="preserve"> </w:t>
        </w:r>
      </w:ins>
      <w:r w:rsidR="007F51CA" w:rsidRPr="005C552C">
        <w:rPr>
          <w:rFonts w:cs="Times New Roman"/>
          <w:szCs w:val="24"/>
        </w:rPr>
        <w:t>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proofErr w:type="spellStart"/>
      <w:r w:rsidR="00AC2162" w:rsidRPr="005C552C">
        <w:rPr>
          <w:rFonts w:cs="Times New Roman"/>
          <w:szCs w:val="24"/>
        </w:rPr>
        <w:t>међу</w:t>
      </w:r>
      <w:del w:id="1663" w:author="Nikola Mitic" w:date="2025-07-28T23:51:00Z" w16du:dateUtc="2025-07-28T21:51:00Z">
        <w:r w:rsidR="00AC2162" w:rsidRPr="005C552C" w:rsidDel="00F10864">
          <w:rPr>
            <w:rFonts w:cs="Times New Roman"/>
            <w:szCs w:val="24"/>
          </w:rPr>
          <w:delText xml:space="preserve"> </w:delText>
        </w:r>
      </w:del>
      <w:r w:rsidR="00AC2162" w:rsidRPr="005C552C">
        <w:rPr>
          <w:rFonts w:cs="Times New Roman"/>
          <w:szCs w:val="24"/>
        </w:rPr>
        <w:t>станица</w:t>
      </w:r>
      <w:proofErr w:type="spellEnd"/>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664" w:name="_Toc202867314"/>
      <w:r w:rsidRPr="005C552C">
        <w:rPr>
          <w:rFonts w:cs="Times New Roman"/>
        </w:rPr>
        <w:lastRenderedPageBreak/>
        <w:t>ЛИТЕРАТУРА</w:t>
      </w:r>
      <w:bookmarkEnd w:id="1664"/>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665"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666">
                  <w:tblGrid>
                    <w:gridCol w:w="468"/>
                    <w:gridCol w:w="7"/>
                    <w:gridCol w:w="8885"/>
                    <w:gridCol w:w="167"/>
                  </w:tblGrid>
                </w:tblGridChange>
              </w:tblGrid>
              <w:tr w:rsidR="003E6B8A" w14:paraId="6A1C343D" w14:textId="77777777" w:rsidTr="003E6B8A">
                <w:trPr>
                  <w:divId w:val="405883804"/>
                  <w:tblCellSpacing w:w="15" w:type="dxa"/>
                  <w:trPrChange w:id="1667" w:author="Nikola Mitic" w:date="2025-05-17T16:11:00Z" w16du:dateUtc="2025-05-17T14:11:00Z">
                    <w:trPr>
                      <w:gridAfter w:val="0"/>
                      <w:divId w:val="405883804"/>
                      <w:tblCellSpacing w:w="15" w:type="dxa"/>
                    </w:trPr>
                  </w:trPrChange>
                </w:trPr>
                <w:tc>
                  <w:tcPr>
                    <w:tcW w:w="276" w:type="pct"/>
                    <w:hideMark/>
                    <w:tcPrChange w:id="1668"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669"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670" w:author="Nikola Mitic" w:date="2025-05-17T16:11:00Z" w16du:dateUtc="2025-05-17T14:11:00Z">
                    <w:trPr>
                      <w:gridAfter w:val="0"/>
                      <w:divId w:val="405883804"/>
                      <w:tblCellSpacing w:w="15" w:type="dxa"/>
                    </w:trPr>
                  </w:trPrChange>
                </w:trPr>
                <w:tc>
                  <w:tcPr>
                    <w:tcW w:w="276" w:type="pct"/>
                    <w:hideMark/>
                    <w:tcPrChange w:id="1671"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672"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673" w:author="Nikola Mitic" w:date="2025-05-17T16:11:00Z" w16du:dateUtc="2025-05-17T14:11:00Z">
                    <w:trPr>
                      <w:gridAfter w:val="0"/>
                      <w:divId w:val="405883804"/>
                      <w:tblCellSpacing w:w="15" w:type="dxa"/>
                    </w:trPr>
                  </w:trPrChange>
                </w:trPr>
                <w:tc>
                  <w:tcPr>
                    <w:tcW w:w="276" w:type="pct"/>
                    <w:hideMark/>
                    <w:tcPrChange w:id="1674"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675"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676" w:author="Nikola Mitic" w:date="2025-05-17T16:11:00Z" w16du:dateUtc="2025-05-17T14:11:00Z">
                    <w:trPr>
                      <w:gridAfter w:val="0"/>
                      <w:divId w:val="405883804"/>
                      <w:tblCellSpacing w:w="15" w:type="dxa"/>
                    </w:trPr>
                  </w:trPrChange>
                </w:trPr>
                <w:tc>
                  <w:tcPr>
                    <w:tcW w:w="276" w:type="pct"/>
                    <w:hideMark/>
                    <w:tcPrChange w:id="1677"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678"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679" w:author="Nikola Mitic" w:date="2025-05-17T16:11:00Z" w16du:dateUtc="2025-05-17T14:11:00Z">
                    <w:trPr>
                      <w:gridAfter w:val="0"/>
                      <w:divId w:val="405883804"/>
                      <w:tblCellSpacing w:w="15" w:type="dxa"/>
                    </w:trPr>
                  </w:trPrChange>
                </w:trPr>
                <w:tc>
                  <w:tcPr>
                    <w:tcW w:w="276" w:type="pct"/>
                    <w:hideMark/>
                    <w:tcPrChange w:id="1680"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1681"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1682" w:author="Nikola Mitic" w:date="2025-05-17T16:11:00Z" w16du:dateUtc="2025-05-17T14:11:00Z">
                    <w:trPr>
                      <w:gridAfter w:val="0"/>
                      <w:divId w:val="405883804"/>
                      <w:tblCellSpacing w:w="15" w:type="dxa"/>
                    </w:trPr>
                  </w:trPrChange>
                </w:trPr>
                <w:tc>
                  <w:tcPr>
                    <w:tcW w:w="276" w:type="pct"/>
                    <w:hideMark/>
                    <w:tcPrChange w:id="1683"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1684"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1685" w:author="Nikola Mitic" w:date="2025-05-17T16:11:00Z" w16du:dateUtc="2025-05-17T14:11:00Z">
                    <w:trPr>
                      <w:gridAfter w:val="0"/>
                      <w:divId w:val="405883804"/>
                      <w:tblCellSpacing w:w="15" w:type="dxa"/>
                    </w:trPr>
                  </w:trPrChange>
                </w:trPr>
                <w:tc>
                  <w:tcPr>
                    <w:tcW w:w="276" w:type="pct"/>
                    <w:hideMark/>
                    <w:tcPrChange w:id="1686"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1687"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1688" w:author="Nikola Mitic" w:date="2025-05-17T16:11:00Z" w16du:dateUtc="2025-05-17T14:11:00Z">
                    <w:trPr>
                      <w:gridAfter w:val="0"/>
                      <w:divId w:val="405883804"/>
                      <w:tblCellSpacing w:w="15" w:type="dxa"/>
                    </w:trPr>
                  </w:trPrChange>
                </w:trPr>
                <w:tc>
                  <w:tcPr>
                    <w:tcW w:w="276" w:type="pct"/>
                    <w:hideMark/>
                    <w:tcPrChange w:id="1689"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1690"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1691" w:author="Nikola Mitic" w:date="2025-05-17T16:11:00Z" w16du:dateUtc="2025-05-17T14:11:00Z">
                    <w:trPr>
                      <w:gridAfter w:val="0"/>
                      <w:divId w:val="405883804"/>
                      <w:tblCellSpacing w:w="15" w:type="dxa"/>
                    </w:trPr>
                  </w:trPrChange>
                </w:trPr>
                <w:tc>
                  <w:tcPr>
                    <w:tcW w:w="276" w:type="pct"/>
                    <w:hideMark/>
                    <w:tcPrChange w:id="1692"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1693"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1694" w:author="Nikola Mitic" w:date="2025-05-17T16:11:00Z" w16du:dateUtc="2025-05-17T14:11:00Z">
                    <w:trPr>
                      <w:gridAfter w:val="0"/>
                      <w:divId w:val="405883804"/>
                      <w:tblCellSpacing w:w="15" w:type="dxa"/>
                    </w:trPr>
                  </w:trPrChange>
                </w:trPr>
                <w:tc>
                  <w:tcPr>
                    <w:tcW w:w="276" w:type="pct"/>
                    <w:hideMark/>
                    <w:tcPrChange w:id="1695"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1696"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1697" w:author="Nikola Mitic" w:date="2025-05-17T16:11:00Z" w16du:dateUtc="2025-05-17T14:11:00Z">
                    <w:trPr>
                      <w:gridAfter w:val="0"/>
                      <w:divId w:val="405883804"/>
                      <w:tblCellSpacing w:w="15" w:type="dxa"/>
                    </w:trPr>
                  </w:trPrChange>
                </w:trPr>
                <w:tc>
                  <w:tcPr>
                    <w:tcW w:w="276" w:type="pct"/>
                    <w:hideMark/>
                    <w:tcPrChange w:id="1698"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1699"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1700" w:author="Nikola Mitic" w:date="2025-05-17T16:11:00Z" w16du:dateUtc="2025-05-17T14:11:00Z">
                    <w:trPr>
                      <w:gridAfter w:val="0"/>
                      <w:divId w:val="405883804"/>
                      <w:tblCellSpacing w:w="15" w:type="dxa"/>
                    </w:trPr>
                  </w:trPrChange>
                </w:trPr>
                <w:tc>
                  <w:tcPr>
                    <w:tcW w:w="276" w:type="pct"/>
                    <w:hideMark/>
                    <w:tcPrChange w:id="1701"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1702"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1703" w:author="Nikola Mitic" w:date="2025-05-17T16:11:00Z" w16du:dateUtc="2025-05-17T14:11:00Z">
                    <w:trPr>
                      <w:gridAfter w:val="0"/>
                      <w:divId w:val="405883804"/>
                      <w:tblCellSpacing w:w="15" w:type="dxa"/>
                    </w:trPr>
                  </w:trPrChange>
                </w:trPr>
                <w:tc>
                  <w:tcPr>
                    <w:tcW w:w="276" w:type="pct"/>
                    <w:hideMark/>
                    <w:tcPrChange w:id="1704"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1705"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1706" w:author="Nikola Mitic" w:date="2025-05-17T16:11:00Z" w16du:dateUtc="2025-05-17T14:11:00Z">
                    <w:trPr>
                      <w:gridAfter w:val="0"/>
                      <w:divId w:val="405883804"/>
                      <w:tblCellSpacing w:w="15" w:type="dxa"/>
                    </w:trPr>
                  </w:trPrChange>
                </w:trPr>
                <w:tc>
                  <w:tcPr>
                    <w:tcW w:w="276" w:type="pct"/>
                    <w:hideMark/>
                    <w:tcPrChange w:id="1707"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1708"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1709" w:author="Nikola Mitic" w:date="2025-05-17T16:11:00Z" w16du:dateUtc="2025-05-17T14:11:00Z">
                    <w:trPr>
                      <w:gridAfter w:val="0"/>
                      <w:divId w:val="405883804"/>
                      <w:tblCellSpacing w:w="15" w:type="dxa"/>
                    </w:trPr>
                  </w:trPrChange>
                </w:trPr>
                <w:tc>
                  <w:tcPr>
                    <w:tcW w:w="276" w:type="pct"/>
                    <w:hideMark/>
                    <w:tcPrChange w:id="1710"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1711"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1712" w:author="Nikola Mitic" w:date="2025-05-17T16:11:00Z" w16du:dateUtc="2025-05-17T14:11:00Z">
                    <w:trPr>
                      <w:gridAfter w:val="0"/>
                      <w:divId w:val="405883804"/>
                      <w:tblCellSpacing w:w="15" w:type="dxa"/>
                    </w:trPr>
                  </w:trPrChange>
                </w:trPr>
                <w:tc>
                  <w:tcPr>
                    <w:tcW w:w="276" w:type="pct"/>
                    <w:hideMark/>
                    <w:tcPrChange w:id="1713"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1714"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1715" w:author="Nikola Mitic" w:date="2025-05-17T16:11:00Z" w16du:dateUtc="2025-05-17T14:11:00Z">
                    <w:trPr>
                      <w:gridAfter w:val="0"/>
                      <w:divId w:val="405883804"/>
                      <w:tblCellSpacing w:w="15" w:type="dxa"/>
                    </w:trPr>
                  </w:trPrChange>
                </w:trPr>
                <w:tc>
                  <w:tcPr>
                    <w:tcW w:w="276" w:type="pct"/>
                    <w:hideMark/>
                    <w:tcPrChange w:id="1716"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1717"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1718" w:author="Nikola Mitic" w:date="2025-05-17T16:11:00Z" w16du:dateUtc="2025-05-17T14:11:00Z">
                    <w:trPr>
                      <w:gridAfter w:val="0"/>
                      <w:divId w:val="405883804"/>
                      <w:tblCellSpacing w:w="15" w:type="dxa"/>
                    </w:trPr>
                  </w:trPrChange>
                </w:trPr>
                <w:tc>
                  <w:tcPr>
                    <w:tcW w:w="276" w:type="pct"/>
                    <w:hideMark/>
                    <w:tcPrChange w:id="1719"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1720"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1721" w:author="Nikola Mitic" w:date="2025-05-17T16:11:00Z" w16du:dateUtc="2025-05-17T14:11:00Z">
                    <w:trPr>
                      <w:gridAfter w:val="0"/>
                      <w:divId w:val="405883804"/>
                      <w:tblCellSpacing w:w="15" w:type="dxa"/>
                    </w:trPr>
                  </w:trPrChange>
                </w:trPr>
                <w:tc>
                  <w:tcPr>
                    <w:tcW w:w="276" w:type="pct"/>
                    <w:hideMark/>
                    <w:tcPrChange w:id="1722"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1723"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1724" w:author="Nikola Mitic" w:date="2025-05-17T16:11:00Z" w16du:dateUtc="2025-05-17T14:11:00Z">
                    <w:trPr>
                      <w:gridAfter w:val="0"/>
                      <w:divId w:val="405883804"/>
                      <w:tblCellSpacing w:w="15" w:type="dxa"/>
                    </w:trPr>
                  </w:trPrChange>
                </w:trPr>
                <w:tc>
                  <w:tcPr>
                    <w:tcW w:w="276" w:type="pct"/>
                    <w:hideMark/>
                    <w:tcPrChange w:id="1725"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1726"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1727" w:author="Nikola Mitic" w:date="2025-05-17T16:11:00Z" w16du:dateUtc="2025-05-17T14:11:00Z">
                    <w:trPr>
                      <w:gridAfter w:val="0"/>
                      <w:divId w:val="405883804"/>
                      <w:tblCellSpacing w:w="15" w:type="dxa"/>
                    </w:trPr>
                  </w:trPrChange>
                </w:trPr>
                <w:tc>
                  <w:tcPr>
                    <w:tcW w:w="276" w:type="pct"/>
                    <w:hideMark/>
                    <w:tcPrChange w:id="1728"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1729"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1730" w:author="Nikola Mitic" w:date="2025-05-17T16:11:00Z" w16du:dateUtc="2025-05-17T14:11:00Z">
                    <w:trPr>
                      <w:gridAfter w:val="0"/>
                      <w:divId w:val="405883804"/>
                      <w:tblCellSpacing w:w="15" w:type="dxa"/>
                    </w:trPr>
                  </w:trPrChange>
                </w:trPr>
                <w:tc>
                  <w:tcPr>
                    <w:tcW w:w="276" w:type="pct"/>
                    <w:hideMark/>
                    <w:tcPrChange w:id="1731"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1732"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1733" w:author="Nikola Mitic" w:date="2025-05-17T16:11:00Z" w16du:dateUtc="2025-05-17T14:11:00Z">
                    <w:trPr>
                      <w:gridAfter w:val="0"/>
                      <w:divId w:val="405883804"/>
                      <w:tblCellSpacing w:w="15" w:type="dxa"/>
                    </w:trPr>
                  </w:trPrChange>
                </w:trPr>
                <w:tc>
                  <w:tcPr>
                    <w:tcW w:w="276" w:type="pct"/>
                    <w:hideMark/>
                    <w:tcPrChange w:id="1734"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1735"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1736" w:author="Nikola Mitic" w:date="2025-05-17T16:11:00Z" w16du:dateUtc="2025-05-17T14:11:00Z">
                    <w:trPr>
                      <w:gridAfter w:val="0"/>
                      <w:divId w:val="405883804"/>
                      <w:tblCellSpacing w:w="15" w:type="dxa"/>
                    </w:trPr>
                  </w:trPrChange>
                </w:trPr>
                <w:tc>
                  <w:tcPr>
                    <w:tcW w:w="276" w:type="pct"/>
                    <w:hideMark/>
                    <w:tcPrChange w:id="1737"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1738"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1739" w:author="Nikola Mitic" w:date="2025-05-17T16:11:00Z" w16du:dateUtc="2025-05-17T14:11:00Z">
                    <w:trPr>
                      <w:gridAfter w:val="0"/>
                      <w:divId w:val="405883804"/>
                      <w:tblCellSpacing w:w="15" w:type="dxa"/>
                    </w:trPr>
                  </w:trPrChange>
                </w:trPr>
                <w:tc>
                  <w:tcPr>
                    <w:tcW w:w="276" w:type="pct"/>
                    <w:hideMark/>
                    <w:tcPrChange w:id="1740"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1741"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1742" w:author="Nikola Mitic" w:date="2025-05-17T16:11:00Z" w16du:dateUtc="2025-05-17T14:11:00Z">
                    <w:trPr>
                      <w:gridAfter w:val="0"/>
                      <w:divId w:val="405883804"/>
                      <w:tblCellSpacing w:w="15" w:type="dxa"/>
                    </w:trPr>
                  </w:trPrChange>
                </w:trPr>
                <w:tc>
                  <w:tcPr>
                    <w:tcW w:w="276" w:type="pct"/>
                    <w:hideMark/>
                    <w:tcPrChange w:id="1743"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1744"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1745" w:author="Nikola Mitic" w:date="2025-05-17T16:11:00Z" w16du:dateUtc="2025-05-17T14:11:00Z">
                    <w:trPr>
                      <w:gridAfter w:val="0"/>
                      <w:divId w:val="405883804"/>
                      <w:tblCellSpacing w:w="15" w:type="dxa"/>
                    </w:trPr>
                  </w:trPrChange>
                </w:trPr>
                <w:tc>
                  <w:tcPr>
                    <w:tcW w:w="276" w:type="pct"/>
                    <w:hideMark/>
                    <w:tcPrChange w:id="1746"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1747"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1748" w:author="Nikola Mitic" w:date="2025-05-17T16:11:00Z" w16du:dateUtc="2025-05-17T14:11:00Z">
                    <w:trPr>
                      <w:gridAfter w:val="0"/>
                      <w:divId w:val="405883804"/>
                      <w:tblCellSpacing w:w="15" w:type="dxa"/>
                    </w:trPr>
                  </w:trPrChange>
                </w:trPr>
                <w:tc>
                  <w:tcPr>
                    <w:tcW w:w="276" w:type="pct"/>
                    <w:hideMark/>
                    <w:tcPrChange w:id="1749"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1750"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1751" w:author="Nikola Mitic" w:date="2025-05-17T16:11:00Z" w16du:dateUtc="2025-05-17T14:11:00Z">
                    <w:trPr>
                      <w:gridAfter w:val="0"/>
                      <w:divId w:val="405883804"/>
                      <w:tblCellSpacing w:w="15" w:type="dxa"/>
                    </w:trPr>
                  </w:trPrChange>
                </w:trPr>
                <w:tc>
                  <w:tcPr>
                    <w:tcW w:w="276" w:type="pct"/>
                    <w:hideMark/>
                    <w:tcPrChange w:id="1752"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1753"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1754" w:author="Nikola Mitic" w:date="2025-05-17T16:11:00Z" w16du:dateUtc="2025-05-17T14:11:00Z">
                    <w:trPr>
                      <w:gridAfter w:val="0"/>
                      <w:divId w:val="405883804"/>
                      <w:tblCellSpacing w:w="15" w:type="dxa"/>
                    </w:trPr>
                  </w:trPrChange>
                </w:trPr>
                <w:tc>
                  <w:tcPr>
                    <w:tcW w:w="276" w:type="pct"/>
                    <w:hideMark/>
                    <w:tcPrChange w:id="1755"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1756"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1757" w:author="Nikola Mitic" w:date="2025-05-17T16:11:00Z" w16du:dateUtc="2025-05-17T14:11:00Z">
                    <w:trPr>
                      <w:gridAfter w:val="0"/>
                      <w:divId w:val="405883804"/>
                      <w:tblCellSpacing w:w="15" w:type="dxa"/>
                    </w:trPr>
                  </w:trPrChange>
                </w:trPr>
                <w:tc>
                  <w:tcPr>
                    <w:tcW w:w="276" w:type="pct"/>
                    <w:hideMark/>
                    <w:tcPrChange w:id="1758"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1759"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1760" w:author="Nikola Mitic" w:date="2025-05-17T16:11:00Z" w16du:dateUtc="2025-05-17T14:11:00Z">
                    <w:trPr>
                      <w:gridAfter w:val="0"/>
                      <w:divId w:val="405883804"/>
                      <w:tblCellSpacing w:w="15" w:type="dxa"/>
                    </w:trPr>
                  </w:trPrChange>
                </w:trPr>
                <w:tc>
                  <w:tcPr>
                    <w:tcW w:w="276" w:type="pct"/>
                    <w:hideMark/>
                    <w:tcPrChange w:id="1761"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1762"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1763" w:author="Nikola Mitic" w:date="2025-05-17T16:11:00Z" w16du:dateUtc="2025-05-17T14:11:00Z">
                    <w:trPr>
                      <w:gridAfter w:val="0"/>
                      <w:divId w:val="405883804"/>
                      <w:tblCellSpacing w:w="15" w:type="dxa"/>
                    </w:trPr>
                  </w:trPrChange>
                </w:trPr>
                <w:tc>
                  <w:tcPr>
                    <w:tcW w:w="276" w:type="pct"/>
                    <w:hideMark/>
                    <w:tcPrChange w:id="1764"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1765"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1766" w:author="Nikola Mitic" w:date="2025-05-17T16:11:00Z" w16du:dateUtc="2025-05-17T14:11:00Z">
                    <w:trPr>
                      <w:gridAfter w:val="0"/>
                      <w:divId w:val="405883804"/>
                      <w:tblCellSpacing w:w="15" w:type="dxa"/>
                    </w:trPr>
                  </w:trPrChange>
                </w:trPr>
                <w:tc>
                  <w:tcPr>
                    <w:tcW w:w="276" w:type="pct"/>
                    <w:hideMark/>
                    <w:tcPrChange w:id="1767"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1768"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1769" w:author="Nikola Mitic" w:date="2025-05-17T16:11:00Z" w16du:dateUtc="2025-05-17T14:11:00Z">
                    <w:trPr>
                      <w:gridAfter w:val="0"/>
                      <w:divId w:val="405883804"/>
                      <w:tblCellSpacing w:w="15" w:type="dxa"/>
                    </w:trPr>
                  </w:trPrChange>
                </w:trPr>
                <w:tc>
                  <w:tcPr>
                    <w:tcW w:w="276" w:type="pct"/>
                    <w:hideMark/>
                    <w:tcPrChange w:id="1770"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1771"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1772" w:author="Nikola Mitic" w:date="2025-05-17T16:11:00Z" w16du:dateUtc="2025-05-17T14:11:00Z">
                    <w:trPr>
                      <w:gridAfter w:val="0"/>
                      <w:divId w:val="405883804"/>
                      <w:tblCellSpacing w:w="15" w:type="dxa"/>
                    </w:trPr>
                  </w:trPrChange>
                </w:trPr>
                <w:tc>
                  <w:tcPr>
                    <w:tcW w:w="276" w:type="pct"/>
                    <w:hideMark/>
                    <w:tcPrChange w:id="1773"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1774"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1775" w:author="Nikola Mitic" w:date="2025-05-17T16:11:00Z" w16du:dateUtc="2025-05-17T14:11:00Z">
                    <w:trPr>
                      <w:gridAfter w:val="0"/>
                      <w:divId w:val="405883804"/>
                      <w:tblCellSpacing w:w="15" w:type="dxa"/>
                    </w:trPr>
                  </w:trPrChange>
                </w:trPr>
                <w:tc>
                  <w:tcPr>
                    <w:tcW w:w="276" w:type="pct"/>
                    <w:hideMark/>
                    <w:tcPrChange w:id="1776"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1777"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1778" w:author="Nikola Mitic" w:date="2025-05-17T16:11:00Z" w16du:dateUtc="2025-05-17T14:11:00Z">
                    <w:trPr>
                      <w:gridAfter w:val="0"/>
                      <w:divId w:val="405883804"/>
                      <w:tblCellSpacing w:w="15" w:type="dxa"/>
                    </w:trPr>
                  </w:trPrChange>
                </w:trPr>
                <w:tc>
                  <w:tcPr>
                    <w:tcW w:w="276" w:type="pct"/>
                    <w:hideMark/>
                    <w:tcPrChange w:id="1779"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1780"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1781" w:author="Nikola Mitic" w:date="2025-05-17T16:11:00Z" w16du:dateUtc="2025-05-17T14:11:00Z">
                    <w:trPr>
                      <w:gridAfter w:val="0"/>
                      <w:divId w:val="405883804"/>
                      <w:tblCellSpacing w:w="15" w:type="dxa"/>
                    </w:trPr>
                  </w:trPrChange>
                </w:trPr>
                <w:tc>
                  <w:tcPr>
                    <w:tcW w:w="276" w:type="pct"/>
                    <w:hideMark/>
                    <w:tcPrChange w:id="1782"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1783"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1784" w:author="Nikola Mitic" w:date="2025-05-17T16:11:00Z" w16du:dateUtc="2025-05-17T14:11:00Z">
                    <w:trPr>
                      <w:gridAfter w:val="0"/>
                      <w:divId w:val="405883804"/>
                      <w:tblCellSpacing w:w="15" w:type="dxa"/>
                    </w:trPr>
                  </w:trPrChange>
                </w:trPr>
                <w:tc>
                  <w:tcPr>
                    <w:tcW w:w="276" w:type="pct"/>
                    <w:hideMark/>
                    <w:tcPrChange w:id="1785"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1786"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1787" w:author="Nikola Mitic" w:date="2025-05-17T16:11:00Z" w16du:dateUtc="2025-05-17T14:11:00Z">
                    <w:trPr>
                      <w:gridAfter w:val="0"/>
                      <w:divId w:val="405883804"/>
                      <w:tblCellSpacing w:w="15" w:type="dxa"/>
                    </w:trPr>
                  </w:trPrChange>
                </w:trPr>
                <w:tc>
                  <w:tcPr>
                    <w:tcW w:w="276" w:type="pct"/>
                    <w:hideMark/>
                    <w:tcPrChange w:id="1788"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1789"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1790" w:author="Nikola Mitic" w:date="2025-05-17T16:11:00Z" w16du:dateUtc="2025-05-17T14:11:00Z">
                    <w:trPr>
                      <w:gridAfter w:val="0"/>
                      <w:divId w:val="405883804"/>
                      <w:tblCellSpacing w:w="15" w:type="dxa"/>
                    </w:trPr>
                  </w:trPrChange>
                </w:trPr>
                <w:tc>
                  <w:tcPr>
                    <w:tcW w:w="276" w:type="pct"/>
                    <w:hideMark/>
                    <w:tcPrChange w:id="1791"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1792"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1793" w:author="Nikola Mitic" w:date="2025-05-17T16:11:00Z" w16du:dateUtc="2025-05-17T14:11:00Z">
                    <w:trPr>
                      <w:gridAfter w:val="0"/>
                      <w:divId w:val="405883804"/>
                      <w:tblCellSpacing w:w="15" w:type="dxa"/>
                    </w:trPr>
                  </w:trPrChange>
                </w:trPr>
                <w:tc>
                  <w:tcPr>
                    <w:tcW w:w="276" w:type="pct"/>
                    <w:hideMark/>
                    <w:tcPrChange w:id="1794"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1795"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1796" w:author="Nikola Mitic" w:date="2025-05-17T16:11:00Z" w16du:dateUtc="2025-05-17T14:11:00Z">
                    <w:trPr>
                      <w:gridAfter w:val="0"/>
                      <w:divId w:val="405883804"/>
                      <w:tblCellSpacing w:w="15" w:type="dxa"/>
                    </w:trPr>
                  </w:trPrChange>
                </w:trPr>
                <w:tc>
                  <w:tcPr>
                    <w:tcW w:w="276" w:type="pct"/>
                    <w:hideMark/>
                    <w:tcPrChange w:id="1797"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1798"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8"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427"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459"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546"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667"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742"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743"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1304"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470"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extLst>
      <w16:ext w16:uri="{CE6994B0-6A32-4C9F-8C6B-6E91EDA988CE}">
        <cr:reactions xmlns:cr="http://schemas.microsoft.com/office/comments/2020/reactions">
          <cr:reaction reactionType="1">
            <cr:reactionInfo dateUtc="2025-07-07T23:07:2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BDD5B" w14:textId="77777777" w:rsidR="001C74ED" w:rsidRPr="005C552C" w:rsidRDefault="001C74ED" w:rsidP="00A2473D">
      <w:pPr>
        <w:spacing w:after="0"/>
      </w:pPr>
      <w:r w:rsidRPr="005C552C">
        <w:separator/>
      </w:r>
    </w:p>
  </w:endnote>
  <w:endnote w:type="continuationSeparator" w:id="0">
    <w:p w14:paraId="0F0F57B3" w14:textId="77777777" w:rsidR="001C74ED" w:rsidRPr="005C552C" w:rsidRDefault="001C74ED"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872E5" w14:textId="77777777" w:rsidR="001C74ED" w:rsidRPr="005C552C" w:rsidRDefault="001C74ED" w:rsidP="00A2473D">
      <w:pPr>
        <w:spacing w:after="0"/>
      </w:pPr>
      <w:r w:rsidRPr="005C552C">
        <w:separator/>
      </w:r>
    </w:p>
  </w:footnote>
  <w:footnote w:type="continuationSeparator" w:id="0">
    <w:p w14:paraId="6D4F9F0A" w14:textId="77777777" w:rsidR="001C74ED" w:rsidRPr="005C552C" w:rsidRDefault="001C74ED" w:rsidP="00A2473D">
      <w:pPr>
        <w:spacing w:after="0"/>
      </w:pPr>
      <w:r w:rsidRPr="005C552C">
        <w:continuationSeparator/>
      </w:r>
    </w:p>
  </w:footnote>
  <w:footnote w:id="1">
    <w:p w14:paraId="49644B42" w14:textId="0E26AAF9" w:rsidR="00D157D3" w:rsidRPr="00D157D3" w:rsidDel="00562AEE" w:rsidRDefault="003C1D27">
      <w:pPr>
        <w:pStyle w:val="FootnoteText"/>
        <w:rPr>
          <w:del w:id="430" w:author="Nikola Mitic" w:date="2025-05-13T20:25:00Z" w16du:dateUtc="2025-05-13T18:25:00Z"/>
        </w:rPr>
      </w:pPr>
      <w:ins w:id="431" w:author="Nikola Mitic" w:date="2025-05-13T20:35:00Z" w16du:dateUtc="2025-05-13T18:35:00Z">
        <w:r w:rsidRPr="005C552C">
          <w:t xml:space="preserve">MVC </w:t>
        </w:r>
      </w:ins>
      <w:del w:id="432"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600" w:author="Nikola Mitic" w:date="2025-05-13T20:34:00Z" w16du:dateUtc="2025-05-13T18:34:00Z"/>
        </w:rPr>
      </w:pPr>
      <w:del w:id="601"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643" w:author="Nikola Mitic" w:date="2025-05-13T20:35:00Z" w16du:dateUtc="2025-05-13T18:35:00Z"/>
        </w:rPr>
      </w:pPr>
      <w:del w:id="644"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655" w:author="Nikola Mitic" w:date="2025-05-13T20:36:00Z" w16du:dateUtc="2025-05-13T18:36:00Z"/>
        </w:rPr>
      </w:pPr>
      <w:del w:id="656"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768" w:author="Nikola Mitic" w:date="2025-05-13T20:37:00Z" w16du:dateUtc="2025-05-13T18:37:00Z"/>
        </w:rPr>
      </w:pPr>
      <w:del w:id="769"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799" w:author="Nikola Mitic" w:date="2025-05-13T20:37:00Z" w16du:dateUtc="2025-05-13T18:37:00Z"/>
        </w:rPr>
      </w:pPr>
      <w:del w:id="800"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825" w:author="Nikola Mitic" w:date="2025-05-13T20:41:00Z" w16du:dateUtc="2025-05-13T18:41:00Z"/>
        </w:rPr>
      </w:pPr>
      <w:del w:id="826"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848" w:author="Nikola Mitic" w:date="2025-05-13T20:41:00Z" w16du:dateUtc="2025-05-13T18:41:00Z"/>
          <w:lang w:val="en-US"/>
        </w:rPr>
      </w:pPr>
      <w:del w:id="849"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869" w:author="Nikola Mitic" w:date="2025-05-13T20:43:00Z" w16du:dateUtc="2025-05-13T18:43:00Z"/>
        </w:rPr>
      </w:pPr>
      <w:del w:id="870"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954" w:author="Nikola Mitic" w:date="2025-05-13T20:45:00Z" w16du:dateUtc="2025-05-13T18:45:00Z"/>
        </w:rPr>
      </w:pPr>
      <w:del w:id="955"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1147" w:author="Nikola Mitic" w:date="2025-05-13T20:46:00Z" w16du:dateUtc="2025-05-13T18:46:00Z"/>
          <w:lang w:val="en-US"/>
        </w:rPr>
      </w:pPr>
      <w:del w:id="1148"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1174" w:author="Nikola Mitic" w:date="2025-05-13T20:47:00Z" w16du:dateUtc="2025-05-13T18:47:00Z"/>
          <w:lang w:val="en-US"/>
        </w:rPr>
      </w:pPr>
      <w:del w:id="1175"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1207" w:author="Nikola Mitic" w:date="2025-05-13T20:48:00Z" w16du:dateUtc="2025-05-13T18:48:00Z"/>
        </w:rPr>
      </w:pPr>
      <w:del w:id="1208"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1388" w:author="Nikola Mitic" w:date="2025-05-13T20:59:00Z" w16du:dateUtc="2025-05-13T18:59:00Z"/>
        </w:rPr>
      </w:pPr>
      <w:del w:id="1389" w:author="Nikola Mitic" w:date="2025-05-13T20:59:00Z" w16du:dateUtc="2025-05-13T18:59:00Z">
        <w:r w:rsidRPr="005C552C" w:rsidDel="00C66AD1">
          <w:rPr>
            <w:rStyle w:val="FootnoteReference"/>
          </w:rPr>
          <w:footnoteRef/>
        </w:r>
        <w:r w:rsidRPr="005C552C" w:rsidDel="00C66AD1">
          <w:delText xml:space="preserve"> Singleton – </w:delText>
        </w:r>
        <w:bookmarkStart w:id="1390" w:name="_Hlk198061765"/>
        <w:bookmarkStart w:id="1391" w:name="_Hlk198061766"/>
        <w:r w:rsidRPr="005C552C" w:rsidDel="00C66AD1">
          <w:delText>образац који се брине о томе да класа има само једну инстанцу, док пружа глобални приступ истој</w:delText>
        </w:r>
        <w:bookmarkEnd w:id="1390"/>
        <w:bookmarkEnd w:id="1391"/>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24E7"/>
    <w:rsid w:val="00044B7D"/>
    <w:rsid w:val="00050810"/>
    <w:rsid w:val="0005343C"/>
    <w:rsid w:val="00053680"/>
    <w:rsid w:val="00061661"/>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546D"/>
    <w:rsid w:val="000C696B"/>
    <w:rsid w:val="000D66BA"/>
    <w:rsid w:val="000D6FE7"/>
    <w:rsid w:val="000D74E2"/>
    <w:rsid w:val="000D7E36"/>
    <w:rsid w:val="000E15B0"/>
    <w:rsid w:val="000E16AF"/>
    <w:rsid w:val="000E6580"/>
    <w:rsid w:val="000E77F8"/>
    <w:rsid w:val="000F03E3"/>
    <w:rsid w:val="000F1B93"/>
    <w:rsid w:val="000F6F08"/>
    <w:rsid w:val="001038BF"/>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77C"/>
    <w:rsid w:val="001817DE"/>
    <w:rsid w:val="00184A74"/>
    <w:rsid w:val="0018747F"/>
    <w:rsid w:val="00191BA2"/>
    <w:rsid w:val="001947DE"/>
    <w:rsid w:val="001A26A8"/>
    <w:rsid w:val="001A7F67"/>
    <w:rsid w:val="001B0196"/>
    <w:rsid w:val="001B3BC6"/>
    <w:rsid w:val="001B478D"/>
    <w:rsid w:val="001B4795"/>
    <w:rsid w:val="001B6375"/>
    <w:rsid w:val="001C15BB"/>
    <w:rsid w:val="001C5F2D"/>
    <w:rsid w:val="001C74E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55A5"/>
    <w:rsid w:val="00216F20"/>
    <w:rsid w:val="00221420"/>
    <w:rsid w:val="002219D8"/>
    <w:rsid w:val="00232D56"/>
    <w:rsid w:val="0023355B"/>
    <w:rsid w:val="00233C59"/>
    <w:rsid w:val="00235F87"/>
    <w:rsid w:val="0023646C"/>
    <w:rsid w:val="002365DB"/>
    <w:rsid w:val="00236656"/>
    <w:rsid w:val="002374CE"/>
    <w:rsid w:val="00243472"/>
    <w:rsid w:val="002461F1"/>
    <w:rsid w:val="00246A8E"/>
    <w:rsid w:val="00254755"/>
    <w:rsid w:val="00267445"/>
    <w:rsid w:val="00270276"/>
    <w:rsid w:val="002817DF"/>
    <w:rsid w:val="002824F0"/>
    <w:rsid w:val="00294954"/>
    <w:rsid w:val="002954EC"/>
    <w:rsid w:val="00296259"/>
    <w:rsid w:val="002B3511"/>
    <w:rsid w:val="002B3CDD"/>
    <w:rsid w:val="002B4C05"/>
    <w:rsid w:val="002C26B7"/>
    <w:rsid w:val="002C26F7"/>
    <w:rsid w:val="002C4D64"/>
    <w:rsid w:val="002C726B"/>
    <w:rsid w:val="002D272B"/>
    <w:rsid w:val="002D52D6"/>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35878"/>
    <w:rsid w:val="003429A3"/>
    <w:rsid w:val="00346BBF"/>
    <w:rsid w:val="00353CDB"/>
    <w:rsid w:val="00354F82"/>
    <w:rsid w:val="0035758C"/>
    <w:rsid w:val="00361147"/>
    <w:rsid w:val="00372264"/>
    <w:rsid w:val="00374FA1"/>
    <w:rsid w:val="00376D06"/>
    <w:rsid w:val="00381B70"/>
    <w:rsid w:val="00382B7E"/>
    <w:rsid w:val="00383104"/>
    <w:rsid w:val="003840A4"/>
    <w:rsid w:val="003900A3"/>
    <w:rsid w:val="00390F2B"/>
    <w:rsid w:val="00390F2E"/>
    <w:rsid w:val="00391FE7"/>
    <w:rsid w:val="00392684"/>
    <w:rsid w:val="003979A4"/>
    <w:rsid w:val="00397D4C"/>
    <w:rsid w:val="003A0D2C"/>
    <w:rsid w:val="003A12D3"/>
    <w:rsid w:val="003A3D0D"/>
    <w:rsid w:val="003A64E4"/>
    <w:rsid w:val="003A725D"/>
    <w:rsid w:val="003B2952"/>
    <w:rsid w:val="003B6D15"/>
    <w:rsid w:val="003C10A5"/>
    <w:rsid w:val="003C1D27"/>
    <w:rsid w:val="003C2FE4"/>
    <w:rsid w:val="003C5399"/>
    <w:rsid w:val="003D320A"/>
    <w:rsid w:val="003D4D63"/>
    <w:rsid w:val="003D6974"/>
    <w:rsid w:val="003D75D0"/>
    <w:rsid w:val="003D78BA"/>
    <w:rsid w:val="003D7D6D"/>
    <w:rsid w:val="003E2C26"/>
    <w:rsid w:val="003E6305"/>
    <w:rsid w:val="003E6B8A"/>
    <w:rsid w:val="003E6F20"/>
    <w:rsid w:val="003F295E"/>
    <w:rsid w:val="003F52E4"/>
    <w:rsid w:val="00403CD2"/>
    <w:rsid w:val="00403E78"/>
    <w:rsid w:val="00404E46"/>
    <w:rsid w:val="0042650A"/>
    <w:rsid w:val="00430521"/>
    <w:rsid w:val="00436666"/>
    <w:rsid w:val="0043695C"/>
    <w:rsid w:val="00437178"/>
    <w:rsid w:val="0043735F"/>
    <w:rsid w:val="00440554"/>
    <w:rsid w:val="004413ED"/>
    <w:rsid w:val="004428B0"/>
    <w:rsid w:val="00444837"/>
    <w:rsid w:val="004536FF"/>
    <w:rsid w:val="00453E60"/>
    <w:rsid w:val="004551B6"/>
    <w:rsid w:val="0045653A"/>
    <w:rsid w:val="004608FD"/>
    <w:rsid w:val="00461BB8"/>
    <w:rsid w:val="00466EEB"/>
    <w:rsid w:val="00470B36"/>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429"/>
    <w:rsid w:val="004D2B8B"/>
    <w:rsid w:val="004D4BEC"/>
    <w:rsid w:val="004E44A4"/>
    <w:rsid w:val="004F3487"/>
    <w:rsid w:val="00506EAE"/>
    <w:rsid w:val="00506EBF"/>
    <w:rsid w:val="00507ED1"/>
    <w:rsid w:val="0051036E"/>
    <w:rsid w:val="00513861"/>
    <w:rsid w:val="00516AED"/>
    <w:rsid w:val="00524E7A"/>
    <w:rsid w:val="0053131B"/>
    <w:rsid w:val="0053305C"/>
    <w:rsid w:val="005342B4"/>
    <w:rsid w:val="005342BB"/>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7595"/>
    <w:rsid w:val="00577EFD"/>
    <w:rsid w:val="005803F2"/>
    <w:rsid w:val="00584921"/>
    <w:rsid w:val="005945CA"/>
    <w:rsid w:val="00594683"/>
    <w:rsid w:val="005966AB"/>
    <w:rsid w:val="00596EF0"/>
    <w:rsid w:val="00597BF7"/>
    <w:rsid w:val="005A174F"/>
    <w:rsid w:val="005A4A4F"/>
    <w:rsid w:val="005B2C04"/>
    <w:rsid w:val="005B42B3"/>
    <w:rsid w:val="005B42CE"/>
    <w:rsid w:val="005C4BD1"/>
    <w:rsid w:val="005C552C"/>
    <w:rsid w:val="005C6A1A"/>
    <w:rsid w:val="005C77E9"/>
    <w:rsid w:val="005E488B"/>
    <w:rsid w:val="005E572A"/>
    <w:rsid w:val="005E6281"/>
    <w:rsid w:val="005E77C7"/>
    <w:rsid w:val="005F09E1"/>
    <w:rsid w:val="005F3024"/>
    <w:rsid w:val="005F4BA1"/>
    <w:rsid w:val="005F6EB8"/>
    <w:rsid w:val="00605499"/>
    <w:rsid w:val="00610648"/>
    <w:rsid w:val="00617B6D"/>
    <w:rsid w:val="0062056F"/>
    <w:rsid w:val="00622B61"/>
    <w:rsid w:val="00627494"/>
    <w:rsid w:val="00633728"/>
    <w:rsid w:val="00637D49"/>
    <w:rsid w:val="00640681"/>
    <w:rsid w:val="006502DD"/>
    <w:rsid w:val="006505DE"/>
    <w:rsid w:val="0065378B"/>
    <w:rsid w:val="00656C57"/>
    <w:rsid w:val="00661E05"/>
    <w:rsid w:val="006643A2"/>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E59C6"/>
    <w:rsid w:val="006F08F2"/>
    <w:rsid w:val="006F25AC"/>
    <w:rsid w:val="006F47F1"/>
    <w:rsid w:val="006F5893"/>
    <w:rsid w:val="006F5A6D"/>
    <w:rsid w:val="006F7BA7"/>
    <w:rsid w:val="00703186"/>
    <w:rsid w:val="007038E7"/>
    <w:rsid w:val="007047C8"/>
    <w:rsid w:val="00706389"/>
    <w:rsid w:val="00706D8A"/>
    <w:rsid w:val="00706F79"/>
    <w:rsid w:val="00711062"/>
    <w:rsid w:val="00711859"/>
    <w:rsid w:val="007139DB"/>
    <w:rsid w:val="007159FF"/>
    <w:rsid w:val="00717A2F"/>
    <w:rsid w:val="00720056"/>
    <w:rsid w:val="0072206D"/>
    <w:rsid w:val="00723445"/>
    <w:rsid w:val="00730B9C"/>
    <w:rsid w:val="00732A5D"/>
    <w:rsid w:val="00736259"/>
    <w:rsid w:val="00737273"/>
    <w:rsid w:val="007408AB"/>
    <w:rsid w:val="00741B9D"/>
    <w:rsid w:val="00745757"/>
    <w:rsid w:val="00746058"/>
    <w:rsid w:val="00752189"/>
    <w:rsid w:val="007528A6"/>
    <w:rsid w:val="00752F7E"/>
    <w:rsid w:val="00760F01"/>
    <w:rsid w:val="00763C22"/>
    <w:rsid w:val="00764D57"/>
    <w:rsid w:val="0076705D"/>
    <w:rsid w:val="007730C6"/>
    <w:rsid w:val="00773B38"/>
    <w:rsid w:val="007766C2"/>
    <w:rsid w:val="007773BB"/>
    <w:rsid w:val="007A09A5"/>
    <w:rsid w:val="007A0EE1"/>
    <w:rsid w:val="007A3B2B"/>
    <w:rsid w:val="007B2D8B"/>
    <w:rsid w:val="007B3244"/>
    <w:rsid w:val="007B330E"/>
    <w:rsid w:val="007B36EC"/>
    <w:rsid w:val="007C6864"/>
    <w:rsid w:val="007D0D3D"/>
    <w:rsid w:val="007D1077"/>
    <w:rsid w:val="007D5E3D"/>
    <w:rsid w:val="007E2249"/>
    <w:rsid w:val="007E5219"/>
    <w:rsid w:val="007E5BC0"/>
    <w:rsid w:val="007E7135"/>
    <w:rsid w:val="007F4549"/>
    <w:rsid w:val="007F51CA"/>
    <w:rsid w:val="00802B37"/>
    <w:rsid w:val="0081198B"/>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76895"/>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27D3"/>
    <w:rsid w:val="008E2C5D"/>
    <w:rsid w:val="008F115C"/>
    <w:rsid w:val="008F25E7"/>
    <w:rsid w:val="008F75DA"/>
    <w:rsid w:val="0090053D"/>
    <w:rsid w:val="009012E9"/>
    <w:rsid w:val="009023D2"/>
    <w:rsid w:val="009064F8"/>
    <w:rsid w:val="0090781F"/>
    <w:rsid w:val="00910675"/>
    <w:rsid w:val="00911C3E"/>
    <w:rsid w:val="009131BF"/>
    <w:rsid w:val="00920F21"/>
    <w:rsid w:val="00921B39"/>
    <w:rsid w:val="00926E63"/>
    <w:rsid w:val="009301E7"/>
    <w:rsid w:val="00931758"/>
    <w:rsid w:val="0093480E"/>
    <w:rsid w:val="0093754D"/>
    <w:rsid w:val="00942784"/>
    <w:rsid w:val="009460A5"/>
    <w:rsid w:val="009467C9"/>
    <w:rsid w:val="009467FA"/>
    <w:rsid w:val="00951200"/>
    <w:rsid w:val="00957A8F"/>
    <w:rsid w:val="009607EF"/>
    <w:rsid w:val="009642D7"/>
    <w:rsid w:val="00967AAB"/>
    <w:rsid w:val="009704F6"/>
    <w:rsid w:val="00970DCD"/>
    <w:rsid w:val="00971A12"/>
    <w:rsid w:val="00973CEB"/>
    <w:rsid w:val="00976271"/>
    <w:rsid w:val="009773B9"/>
    <w:rsid w:val="00982D51"/>
    <w:rsid w:val="00983EB8"/>
    <w:rsid w:val="009849AC"/>
    <w:rsid w:val="0099128F"/>
    <w:rsid w:val="009C3712"/>
    <w:rsid w:val="009C4C6C"/>
    <w:rsid w:val="009C56AC"/>
    <w:rsid w:val="009C5A2E"/>
    <w:rsid w:val="009C6B3A"/>
    <w:rsid w:val="009D124F"/>
    <w:rsid w:val="009D3014"/>
    <w:rsid w:val="009D39F9"/>
    <w:rsid w:val="009D4366"/>
    <w:rsid w:val="009D4CDE"/>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6833"/>
    <w:rsid w:val="00A378E8"/>
    <w:rsid w:val="00A42EA1"/>
    <w:rsid w:val="00A50927"/>
    <w:rsid w:val="00A539EB"/>
    <w:rsid w:val="00A53B1B"/>
    <w:rsid w:val="00A5486A"/>
    <w:rsid w:val="00A54F0B"/>
    <w:rsid w:val="00A57DEE"/>
    <w:rsid w:val="00A64EB7"/>
    <w:rsid w:val="00A72976"/>
    <w:rsid w:val="00A75641"/>
    <w:rsid w:val="00A76922"/>
    <w:rsid w:val="00A81A61"/>
    <w:rsid w:val="00A87A12"/>
    <w:rsid w:val="00A91DCA"/>
    <w:rsid w:val="00A93026"/>
    <w:rsid w:val="00AA685A"/>
    <w:rsid w:val="00AA70C5"/>
    <w:rsid w:val="00AB2D5E"/>
    <w:rsid w:val="00AB4F8D"/>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641"/>
    <w:rsid w:val="00B353D4"/>
    <w:rsid w:val="00B370A0"/>
    <w:rsid w:val="00B37444"/>
    <w:rsid w:val="00B421A9"/>
    <w:rsid w:val="00B4596C"/>
    <w:rsid w:val="00B47B0B"/>
    <w:rsid w:val="00B47B76"/>
    <w:rsid w:val="00B505AB"/>
    <w:rsid w:val="00B53DCD"/>
    <w:rsid w:val="00B65EF9"/>
    <w:rsid w:val="00B66D0B"/>
    <w:rsid w:val="00B705D8"/>
    <w:rsid w:val="00B80D0E"/>
    <w:rsid w:val="00B83110"/>
    <w:rsid w:val="00B876AC"/>
    <w:rsid w:val="00B92D2E"/>
    <w:rsid w:val="00B95B51"/>
    <w:rsid w:val="00B96CF5"/>
    <w:rsid w:val="00BA243E"/>
    <w:rsid w:val="00BA2BAC"/>
    <w:rsid w:val="00BA2D31"/>
    <w:rsid w:val="00BA3415"/>
    <w:rsid w:val="00BA77AD"/>
    <w:rsid w:val="00BB0D4F"/>
    <w:rsid w:val="00BB4AE2"/>
    <w:rsid w:val="00BB641E"/>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34D1"/>
    <w:rsid w:val="00C523EB"/>
    <w:rsid w:val="00C5782A"/>
    <w:rsid w:val="00C61949"/>
    <w:rsid w:val="00C62538"/>
    <w:rsid w:val="00C62816"/>
    <w:rsid w:val="00C638A1"/>
    <w:rsid w:val="00C64F01"/>
    <w:rsid w:val="00C66AD1"/>
    <w:rsid w:val="00C7009C"/>
    <w:rsid w:val="00C73744"/>
    <w:rsid w:val="00C767A4"/>
    <w:rsid w:val="00CA0990"/>
    <w:rsid w:val="00CA4889"/>
    <w:rsid w:val="00CB5FA1"/>
    <w:rsid w:val="00CC458C"/>
    <w:rsid w:val="00CC64E9"/>
    <w:rsid w:val="00CE459E"/>
    <w:rsid w:val="00CE4CC1"/>
    <w:rsid w:val="00CE50F7"/>
    <w:rsid w:val="00CE60F8"/>
    <w:rsid w:val="00CF17B2"/>
    <w:rsid w:val="00D019EF"/>
    <w:rsid w:val="00D0380E"/>
    <w:rsid w:val="00D07A33"/>
    <w:rsid w:val="00D14215"/>
    <w:rsid w:val="00D143D7"/>
    <w:rsid w:val="00D154F0"/>
    <w:rsid w:val="00D157D3"/>
    <w:rsid w:val="00D32DA5"/>
    <w:rsid w:val="00D40BBF"/>
    <w:rsid w:val="00D5093B"/>
    <w:rsid w:val="00D518E9"/>
    <w:rsid w:val="00D52B29"/>
    <w:rsid w:val="00D548DD"/>
    <w:rsid w:val="00D56F1C"/>
    <w:rsid w:val="00D63053"/>
    <w:rsid w:val="00D63629"/>
    <w:rsid w:val="00D63FC0"/>
    <w:rsid w:val="00D653CA"/>
    <w:rsid w:val="00D66E7F"/>
    <w:rsid w:val="00D6773B"/>
    <w:rsid w:val="00D71064"/>
    <w:rsid w:val="00D768B3"/>
    <w:rsid w:val="00D76E88"/>
    <w:rsid w:val="00D77EB3"/>
    <w:rsid w:val="00D80D52"/>
    <w:rsid w:val="00D841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30069"/>
    <w:rsid w:val="00E3099B"/>
    <w:rsid w:val="00E33B2F"/>
    <w:rsid w:val="00E351DD"/>
    <w:rsid w:val="00E41454"/>
    <w:rsid w:val="00E42BCA"/>
    <w:rsid w:val="00E434CF"/>
    <w:rsid w:val="00E45320"/>
    <w:rsid w:val="00E458E7"/>
    <w:rsid w:val="00E45A71"/>
    <w:rsid w:val="00E5132E"/>
    <w:rsid w:val="00E517E1"/>
    <w:rsid w:val="00E54E85"/>
    <w:rsid w:val="00E621FA"/>
    <w:rsid w:val="00E629E7"/>
    <w:rsid w:val="00E62E9D"/>
    <w:rsid w:val="00E63B4E"/>
    <w:rsid w:val="00E63CD2"/>
    <w:rsid w:val="00E63CF1"/>
    <w:rsid w:val="00E6648D"/>
    <w:rsid w:val="00E674F0"/>
    <w:rsid w:val="00E8327B"/>
    <w:rsid w:val="00E837CB"/>
    <w:rsid w:val="00E83A35"/>
    <w:rsid w:val="00E87D48"/>
    <w:rsid w:val="00E94F83"/>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639D"/>
    <w:rsid w:val="00EE416F"/>
    <w:rsid w:val="00EE46EE"/>
    <w:rsid w:val="00EE4BFF"/>
    <w:rsid w:val="00EE5AF6"/>
    <w:rsid w:val="00EF00CD"/>
    <w:rsid w:val="00EF3123"/>
    <w:rsid w:val="00F10864"/>
    <w:rsid w:val="00F14993"/>
    <w:rsid w:val="00F14ADE"/>
    <w:rsid w:val="00F2113E"/>
    <w:rsid w:val="00F2205D"/>
    <w:rsid w:val="00F316ED"/>
    <w:rsid w:val="00F32904"/>
    <w:rsid w:val="00F32FF7"/>
    <w:rsid w:val="00F4035C"/>
    <w:rsid w:val="00F40496"/>
    <w:rsid w:val="00F42AE6"/>
    <w:rsid w:val="00F465D0"/>
    <w:rsid w:val="00F55735"/>
    <w:rsid w:val="00F60479"/>
    <w:rsid w:val="00F63A36"/>
    <w:rsid w:val="00F64DEC"/>
    <w:rsid w:val="00F65638"/>
    <w:rsid w:val="00F65753"/>
    <w:rsid w:val="00F65E76"/>
    <w:rsid w:val="00F75B49"/>
    <w:rsid w:val="00F77F78"/>
    <w:rsid w:val="00F82B71"/>
    <w:rsid w:val="00F8449E"/>
    <w:rsid w:val="00F84A38"/>
    <w:rsid w:val="00F90739"/>
    <w:rsid w:val="00F97679"/>
    <w:rsid w:val="00FA1C86"/>
    <w:rsid w:val="00FA27F5"/>
    <w:rsid w:val="00FA3FD6"/>
    <w:rsid w:val="00FA4C55"/>
    <w:rsid w:val="00FA4F2E"/>
    <w:rsid w:val="00FB0C51"/>
    <w:rsid w:val="00FB2247"/>
    <w:rsid w:val="00FB57DB"/>
    <w:rsid w:val="00FC0A3F"/>
    <w:rsid w:val="00FC26DB"/>
    <w:rsid w:val="00FC5E52"/>
    <w:rsid w:val="00FC7680"/>
    <w:rsid w:val="00FD0401"/>
    <w:rsid w:val="00FD0521"/>
    <w:rsid w:val="00FE0E90"/>
    <w:rsid w:val="00FE2D13"/>
    <w:rsid w:val="00FE6289"/>
    <w:rsid w:val="00FE6981"/>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customXml/itemProps2.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CA510A-6249-4E21-9D3B-208C22FA9C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2050</TotalTime>
  <Pages>63</Pages>
  <Words>15378</Words>
  <Characters>87660</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53</cp:revision>
  <cp:lastPrinted>2024-11-01T16:36:00Z</cp:lastPrinted>
  <dcterms:created xsi:type="dcterms:W3CDTF">2025-05-13T18:26:00Z</dcterms:created>
  <dcterms:modified xsi:type="dcterms:W3CDTF">2025-07-28T21:51:00Z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